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ind w:firstLine="720"/>
        <w:rPr/>
        <w:pPrChange w:author="Anonymous" w:id="0" w:date="2023-01-15T16:59:00Z">
          <w:pPr>
            <w:pageBreakBefore w:val="0"/>
          </w:pPr>
        </w:pPrChange>
      </w:pPr>
      <w:r w:rsidDel="00000000" w:rsidR="00000000" w:rsidRPr="00000000">
        <w:rPr>
          <w:b w:val="1"/>
          <w:sz w:val="28"/>
          <w:szCs w:val="28"/>
          <w:rtl w:val="0"/>
        </w:rPr>
        <w:t xml:space="preserve">Vzorové otázky na zkoušku</w:t>
      </w:r>
      <w:r w:rsidDel="00000000" w:rsidR="00000000" w:rsidRPr="00000000">
        <w:rPr>
          <w:rtl w:val="0"/>
        </w:rPr>
        <w:t xml:space="preserve"> (</w:t>
      </w:r>
      <w:hyperlink r:id="rId7">
        <w:r w:rsidDel="00000000" w:rsidR="00000000" w:rsidRPr="00000000">
          <w:rPr>
            <w:color w:val="1155cc"/>
            <w:u w:val="single"/>
            <w:rtl w:val="0"/>
          </w:rPr>
          <w:t xml:space="preserve">http://cmp.felk.cvut.cz/cmp/courses/recognition/Exam-questions/exam-questions.pdf</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b w:val="1"/>
        </w:rPr>
      </w:pPr>
      <w:r w:rsidDel="00000000" w:rsidR="00000000" w:rsidRPr="00000000">
        <w:rPr>
          <w:b w:val="1"/>
          <w:rtl w:val="0"/>
        </w:rPr>
        <w:t xml:space="preserve">1. Definujte střední ztrátu strategie. Definujte význam všech použitých symbolů.</w:t>
      </w:r>
    </w:p>
    <w:p w:rsidR="00000000" w:rsidDel="00000000" w:rsidP="00000000" w:rsidRDefault="00000000" w:rsidRPr="00000000" w14:paraId="00000004">
      <w:pPr>
        <w:pageBreakBefore w:val="0"/>
        <w:rPr/>
      </w:pPr>
      <w:r w:rsidDel="00000000" w:rsidR="00000000" w:rsidRPr="00000000">
        <w:rPr>
          <w:rtl w:val="0"/>
        </w:rPr>
        <w:t xml:space="preserve">Pro strategii q(x): X -&gt; D, kde X je prostor všech možných pozorování a D je prostor všech možných rozhodnutí definujeme střední ztrátu R(q) jako</w:t>
      </w:r>
    </w:p>
    <w:p w:rsidR="00000000" w:rsidDel="00000000" w:rsidP="00000000" w:rsidRDefault="00000000" w:rsidRPr="00000000" w14:paraId="00000005">
      <w:pPr>
        <w:pageBreakBefore w:val="0"/>
        <w:rPr/>
      </w:pPr>
      <w:r w:rsidDel="00000000" w:rsidR="00000000" w:rsidRPr="00000000">
        <w:rPr>
          <w:rtl w:val="0"/>
        </w:rPr>
        <w:t xml:space="preserve">R(q) = Sum</w:t>
      </w:r>
      <w:r w:rsidDel="00000000" w:rsidR="00000000" w:rsidRPr="00000000">
        <w:rPr>
          <w:vertAlign w:val="subscript"/>
          <w:rtl w:val="0"/>
        </w:rPr>
        <w:t xml:space="preserve">x z X</w:t>
      </w:r>
      <w:r w:rsidDel="00000000" w:rsidR="00000000" w:rsidRPr="00000000">
        <w:rPr>
          <w:rtl w:val="0"/>
        </w:rPr>
        <w:t xml:space="preserve"> Sum</w:t>
      </w:r>
      <w:r w:rsidDel="00000000" w:rsidR="00000000" w:rsidRPr="00000000">
        <w:rPr>
          <w:vertAlign w:val="subscript"/>
          <w:rtl w:val="0"/>
        </w:rPr>
        <w:t xml:space="preserve">k z K</w:t>
      </w:r>
      <w:r w:rsidDel="00000000" w:rsidR="00000000" w:rsidRPr="00000000">
        <w:rPr>
          <w:rtl w:val="0"/>
        </w:rPr>
        <w:t xml:space="preserve"> p(x,k)*W(k, q(x)),</w:t>
      </w:r>
    </w:p>
    <w:p w:rsidR="00000000" w:rsidDel="00000000" w:rsidP="00000000" w:rsidRDefault="00000000" w:rsidRPr="00000000" w14:paraId="00000006">
      <w:pPr>
        <w:pageBreakBefore w:val="0"/>
        <w:rPr/>
      </w:pPr>
      <w:r w:rsidDel="00000000" w:rsidR="00000000" w:rsidRPr="00000000">
        <w:rPr>
          <w:rtl w:val="0"/>
        </w:rPr>
        <w:t xml:space="preserve">kde p(x,k) je sdružená pravděpodobnost toho, že budeme pozorovat x při třídě k,</w:t>
      </w:r>
    </w:p>
    <w:p w:rsidR="00000000" w:rsidDel="00000000" w:rsidP="00000000" w:rsidRDefault="00000000" w:rsidRPr="00000000" w14:paraId="00000007">
      <w:pPr>
        <w:pageBreakBefore w:val="0"/>
        <w:rPr/>
      </w:pPr>
      <w:r w:rsidDel="00000000" w:rsidR="00000000" w:rsidRPr="00000000">
        <w:rPr>
          <w:rtl w:val="0"/>
        </w:rPr>
        <w:t xml:space="preserve">a W(k, d): K x D -&gt; R je ztráta za rozhodnutí d při třídě k, a sčítáme přes všechny kombinace pozorování a tříd.</w:t>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b w:val="1"/>
          <w:rtl w:val="0"/>
        </w:rPr>
        <w:t xml:space="preserve">2. Kdy nelze rozpoznávací úlohu modelovat jako minimalizaci střední ztráty, t.j. jaká jsou omezení Bayesovské úlohy rozpoznávání?</w:t>
      </w:r>
      <w:r w:rsidDel="00000000" w:rsidR="00000000" w:rsidRPr="00000000">
        <w:rPr>
          <w:rtl w:val="0"/>
        </w:rPr>
        <w:t xml:space="preserve"> </w:t>
      </w:r>
    </w:p>
    <w:p w:rsidR="00000000" w:rsidDel="00000000" w:rsidP="00000000" w:rsidRDefault="00000000" w:rsidRPr="00000000" w14:paraId="0000000A">
      <w:pPr>
        <w:pageBreakBefore w:val="0"/>
        <w:rPr/>
      </w:pPr>
      <w:r w:rsidDel="00000000" w:rsidR="00000000" w:rsidRPr="00000000">
        <w:rPr>
          <w:rtl w:val="0"/>
        </w:rPr>
        <w:t xml:space="preserve">Když neznáme pravděpodobnosti p(x,k), když nelze určit smysluplná ztrátová funkce W, nebo když hraje zásadní roli čas rozhodnutí a cena pozorování (počítá se s tím, že všechna pozorování jsou předem známa).</w:t>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b w:val="1"/>
        </w:rPr>
      </w:pPr>
      <w:r w:rsidDel="00000000" w:rsidR="00000000" w:rsidRPr="00000000">
        <w:rPr>
          <w:b w:val="1"/>
          <w:rtl w:val="0"/>
        </w:rPr>
        <w:t xml:space="preserve">3. Kde se stává rozhodování podle minima střední ztráty rozhodováním dle minima aposteriorní pravděpodobnosti?</w:t>
      </w:r>
    </w:p>
    <w:p w:rsidR="00000000" w:rsidDel="00000000" w:rsidP="00000000" w:rsidRDefault="00000000" w:rsidRPr="00000000" w14:paraId="0000000D">
      <w:pPr>
        <w:pageBreakBefore w:val="0"/>
        <w:rPr/>
      </w:pPr>
      <w:r w:rsidDel="00000000" w:rsidR="00000000" w:rsidRPr="00000000">
        <w:rPr>
          <w:rtl w:val="0"/>
        </w:rPr>
        <w:t xml:space="preserve">Doufám, že je tam překlep a má tam být “podle maxima aposteriorní pravděpodobnosti”, pak bych odpověděl, pokud máme 0/1 ztrátovou funkci, tj. za správně ohodnocenou třídu neplatíme žádnou ztrátu a za všechny druhy chyb platíme ztrátu 1.</w:t>
      </w:r>
    </w:p>
    <w:p w:rsidR="00000000" w:rsidDel="00000000" w:rsidP="00000000" w:rsidRDefault="00000000" w:rsidRPr="00000000" w14:paraId="0000000E">
      <w:pPr>
        <w:pageBreakBefore w:val="0"/>
        <w:rPr/>
      </w:pPr>
      <w:r w:rsidDel="00000000" w:rsidR="00000000" w:rsidRPr="00000000">
        <w:rPr>
          <w:rtl w:val="0"/>
        </w:rPr>
        <w:t xml:space="preserve">Parciální riziko R(x, q) = Sum</w:t>
      </w:r>
      <w:r w:rsidDel="00000000" w:rsidR="00000000" w:rsidRPr="00000000">
        <w:rPr>
          <w:vertAlign w:val="subscript"/>
          <w:rtl w:val="0"/>
        </w:rPr>
        <w:t xml:space="preserve">k z K</w:t>
      </w:r>
      <w:r w:rsidDel="00000000" w:rsidR="00000000" w:rsidRPr="00000000">
        <w:rPr>
          <w:rtl w:val="0"/>
        </w:rPr>
        <w:t xml:space="preserve"> p(k|x)*W(k, q(x)) = Sum</w:t>
      </w:r>
      <w:r w:rsidDel="00000000" w:rsidR="00000000" w:rsidRPr="00000000">
        <w:rPr>
          <w:vertAlign w:val="subscript"/>
          <w:rtl w:val="0"/>
        </w:rPr>
        <w:t xml:space="preserve">k: q(x) != k</w:t>
      </w:r>
      <w:r w:rsidDel="00000000" w:rsidR="00000000" w:rsidRPr="00000000">
        <w:rPr>
          <w:rtl w:val="0"/>
        </w:rPr>
        <w:t xml:space="preserve"> p(k|x)*1 = 1 - p(k = q(x)|x).</w:t>
      </w:r>
    </w:p>
    <w:p w:rsidR="00000000" w:rsidDel="00000000" w:rsidP="00000000" w:rsidRDefault="00000000" w:rsidRPr="00000000" w14:paraId="0000000F">
      <w:pPr>
        <w:pageBreakBefore w:val="0"/>
        <w:rPr/>
      </w:pPr>
      <w:r w:rsidDel="00000000" w:rsidR="00000000" w:rsidRPr="00000000">
        <w:rPr>
          <w:rtl w:val="0"/>
        </w:rPr>
        <w:t xml:space="preserve">Chceme min R(x, q), což dosáhneme maximalizací p(k = q(x)|x), neboli za q(x) volíme třídu k s největší apostreriorní pravděpodobností.</w:t>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b w:val="1"/>
        </w:rPr>
      </w:pPr>
      <w:r w:rsidDel="00000000" w:rsidR="00000000" w:rsidRPr="00000000">
        <w:rPr>
          <w:b w:val="1"/>
          <w:rtl w:val="0"/>
        </w:rPr>
        <w:t xml:space="preserve">4. Co je to strategie rozhodování? Co je to Bayesovská strategie?</w:t>
      </w:r>
    </w:p>
    <w:p w:rsidR="00000000" w:rsidDel="00000000" w:rsidP="00000000" w:rsidRDefault="00000000" w:rsidRPr="00000000" w14:paraId="00000012">
      <w:pPr>
        <w:pageBreakBefore w:val="0"/>
        <w:rPr/>
      </w:pPr>
      <w:r w:rsidDel="00000000" w:rsidR="00000000" w:rsidRPr="00000000">
        <w:rPr>
          <w:rtl w:val="0"/>
        </w:rPr>
        <w:t xml:space="preserve">Strategie rozhodování je funkce q(x): X -&gt; D, kde X je prostor všech možných pozorování a D je prostor všech možných rozhodnutí. Pro každé pozorování nám tedy dá určité rozhodnutí.</w:t>
      </w:r>
    </w:p>
    <w:p w:rsidR="00000000" w:rsidDel="00000000" w:rsidP="00000000" w:rsidRDefault="00000000" w:rsidRPr="00000000" w14:paraId="00000013">
      <w:pPr>
        <w:pageBreakBefore w:val="0"/>
        <w:rPr/>
      </w:pPr>
      <w:r w:rsidDel="00000000" w:rsidR="00000000" w:rsidRPr="00000000">
        <w:rPr>
          <w:rtl w:val="0"/>
        </w:rPr>
        <w:t xml:space="preserve">Bayesovská strategie je strategie q*, která minimalizuje Bayesovské riziko R(q) = Sum</w:t>
      </w:r>
      <w:r w:rsidDel="00000000" w:rsidR="00000000" w:rsidRPr="00000000">
        <w:rPr>
          <w:vertAlign w:val="subscript"/>
          <w:rtl w:val="0"/>
        </w:rPr>
        <w:t xml:space="preserve">x z X</w:t>
      </w:r>
      <w:r w:rsidDel="00000000" w:rsidR="00000000" w:rsidRPr="00000000">
        <w:rPr>
          <w:rtl w:val="0"/>
        </w:rPr>
        <w:t xml:space="preserve"> </w:t>
      </w:r>
      <w:r w:rsidDel="00000000" w:rsidR="00000000" w:rsidRPr="00000000">
        <w:rPr>
          <w:rtl w:val="0"/>
        </w:rPr>
        <w:t xml:space="preserve">Sum</w:t>
      </w:r>
      <w:r w:rsidDel="00000000" w:rsidR="00000000" w:rsidRPr="00000000">
        <w:rPr>
          <w:vertAlign w:val="subscript"/>
          <w:rtl w:val="0"/>
        </w:rPr>
        <w:t xml:space="preserve">k</w:t>
      </w:r>
      <w:r w:rsidDel="00000000" w:rsidR="00000000" w:rsidRPr="00000000">
        <w:rPr>
          <w:vertAlign w:val="subscript"/>
          <w:rtl w:val="0"/>
        </w:rPr>
        <w:t xml:space="preserve"> z K</w:t>
      </w:r>
      <w:r w:rsidDel="00000000" w:rsidR="00000000" w:rsidRPr="00000000">
        <w:rPr>
          <w:rtl w:val="0"/>
        </w:rPr>
        <w:t xml:space="preserve"> p(x,k)*W(k, q(x)), q* = </w:t>
      </w:r>
      <w:r w:rsidDel="00000000" w:rsidR="00000000" w:rsidRPr="00000000">
        <w:rPr>
          <w:rtl w:val="0"/>
        </w:rPr>
        <w:t xml:space="preserve">argmin</w:t>
      </w:r>
      <w:r w:rsidDel="00000000" w:rsidR="00000000" w:rsidRPr="00000000">
        <w:rPr>
          <w:vertAlign w:val="subscript"/>
          <w:rtl w:val="0"/>
        </w:rPr>
        <w:t xml:space="preserve">q</w:t>
      </w:r>
      <w:r w:rsidDel="00000000" w:rsidR="00000000" w:rsidRPr="00000000">
        <w:rPr>
          <w:vertAlign w:val="subscript"/>
          <w:rtl w:val="0"/>
        </w:rPr>
        <w:t xml:space="preserve">: X -&gt; D</w:t>
      </w:r>
      <w:r w:rsidDel="00000000" w:rsidR="00000000" w:rsidRPr="00000000">
        <w:rPr>
          <w:rtl w:val="0"/>
        </w:rPr>
        <w:t xml:space="preserve"> R(q).</w:t>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b w:val="1"/>
        </w:rPr>
      </w:pPr>
      <w:r w:rsidDel="00000000" w:rsidR="00000000" w:rsidRPr="00000000">
        <w:rPr>
          <w:b w:val="1"/>
          <w:rtl w:val="0"/>
        </w:rPr>
        <w:t xml:space="preserve">5. Odvoďte tvar diskriminační funkce pro problém klasifikace do dvou tříd A, B. Rozdělení pravděpodobnosti ve třídách A i B jsou Gaussovské se stejnou kovarianční maticí C. Střední hodnoty se liší.</w:t>
      </w:r>
    </w:p>
    <w:p w:rsidR="00000000" w:rsidDel="00000000" w:rsidP="00000000" w:rsidRDefault="00000000" w:rsidRPr="00000000" w14:paraId="00000016">
      <w:pPr>
        <w:pageBreakBefore w:val="0"/>
        <w:rPr/>
      </w:pPr>
      <w:r w:rsidDel="00000000" w:rsidR="00000000" w:rsidRPr="00000000">
        <w:rPr>
          <w:rtl w:val="0"/>
        </w:rPr>
        <w:t xml:space="preserve">Máme p(x|A) = 1 / sqrt((2*π)</w:t>
      </w:r>
      <w:r w:rsidDel="00000000" w:rsidR="00000000" w:rsidRPr="00000000">
        <w:rPr>
          <w:vertAlign w:val="superscript"/>
          <w:rtl w:val="0"/>
        </w:rPr>
        <w:t xml:space="preserve">D</w:t>
      </w:r>
      <w:r w:rsidDel="00000000" w:rsidR="00000000" w:rsidRPr="00000000">
        <w:rPr>
          <w:rtl w:val="0"/>
        </w:rPr>
        <w:t xml:space="preserve">|C|) * exp(- (x - x</w:t>
      </w:r>
      <w:r w:rsidDel="00000000" w:rsidR="00000000" w:rsidRPr="00000000">
        <w:rPr>
          <w:vertAlign w:val="subscript"/>
          <w:rtl w:val="0"/>
        </w:rPr>
        <w:t xml:space="preserve">A</w:t>
      </w:r>
      <w:r w:rsidDel="00000000" w:rsidR="00000000" w:rsidRPr="00000000">
        <w:rPr>
          <w:rtl w:val="0"/>
        </w:rPr>
        <w:t xml:space="preserve">)</w:t>
      </w:r>
      <w:r w:rsidDel="00000000" w:rsidR="00000000" w:rsidRPr="00000000">
        <w:rPr>
          <w:vertAlign w:val="superscript"/>
          <w:rtl w:val="0"/>
        </w:rPr>
        <w:t xml:space="preserve">T</w:t>
      </w:r>
      <w:r w:rsidDel="00000000" w:rsidR="00000000" w:rsidRPr="00000000">
        <w:rPr>
          <w:rtl w:val="0"/>
        </w:rPr>
        <w:t xml:space="preserve">C</w:t>
      </w:r>
      <w:r w:rsidDel="00000000" w:rsidR="00000000" w:rsidRPr="00000000">
        <w:rPr>
          <w:vertAlign w:val="superscript"/>
          <w:rtl w:val="0"/>
        </w:rPr>
        <w:t xml:space="preserve">-1</w:t>
      </w:r>
      <w:r w:rsidDel="00000000" w:rsidR="00000000" w:rsidRPr="00000000">
        <w:rPr>
          <w:rtl w:val="0"/>
        </w:rPr>
        <w:t xml:space="preserve">(x - x</w:t>
      </w:r>
      <w:r w:rsidDel="00000000" w:rsidR="00000000" w:rsidRPr="00000000">
        <w:rPr>
          <w:vertAlign w:val="subscript"/>
          <w:rtl w:val="0"/>
        </w:rPr>
        <w:t xml:space="preserve">A</w:t>
      </w:r>
      <w:r w:rsidDel="00000000" w:rsidR="00000000" w:rsidRPr="00000000">
        <w:rPr>
          <w:rtl w:val="0"/>
        </w:rPr>
        <w:t xml:space="preserve">)</w:t>
      </w:r>
      <w:r w:rsidDel="00000000" w:rsidR="00000000" w:rsidRPr="00000000">
        <w:rPr>
          <w:rtl w:val="0"/>
        </w:rPr>
        <w:t xml:space="preserve"> / 2), kde x</w:t>
      </w:r>
      <w:r w:rsidDel="00000000" w:rsidR="00000000" w:rsidRPr="00000000">
        <w:rPr>
          <w:vertAlign w:val="subscript"/>
          <w:rtl w:val="0"/>
        </w:rPr>
        <w:t xml:space="preserve">A</w:t>
      </w:r>
      <w:r w:rsidDel="00000000" w:rsidR="00000000" w:rsidRPr="00000000">
        <w:rPr>
          <w:rtl w:val="0"/>
        </w:rPr>
        <w:t xml:space="preserve"> z R</w:t>
      </w:r>
      <w:r w:rsidDel="00000000" w:rsidR="00000000" w:rsidRPr="00000000">
        <w:rPr>
          <w:vertAlign w:val="superscript"/>
          <w:rtl w:val="0"/>
        </w:rPr>
        <w:t xml:space="preserve">D</w:t>
      </w:r>
      <w:r w:rsidDel="00000000" w:rsidR="00000000" w:rsidRPr="00000000">
        <w:rPr>
          <w:rtl w:val="0"/>
        </w:rPr>
        <w:t xml:space="preserve"> je střední hodnota rozdělení třídy A, x je z R</w:t>
      </w:r>
      <w:r w:rsidDel="00000000" w:rsidR="00000000" w:rsidRPr="00000000">
        <w:rPr>
          <w:vertAlign w:val="superscript"/>
          <w:rtl w:val="0"/>
        </w:rPr>
        <w:t xml:space="preserve">D</w:t>
      </w:r>
      <w:r w:rsidDel="00000000" w:rsidR="00000000" w:rsidRPr="00000000">
        <w:rPr>
          <w:rtl w:val="0"/>
        </w:rPr>
        <w:t xml:space="preserve">, C = C</w:t>
      </w:r>
      <w:r w:rsidDel="00000000" w:rsidR="00000000" w:rsidRPr="00000000">
        <w:rPr>
          <w:vertAlign w:val="superscript"/>
          <w:rtl w:val="0"/>
        </w:rPr>
        <w:t xml:space="preserve">T</w:t>
      </w:r>
      <w:r w:rsidDel="00000000" w:rsidR="00000000" w:rsidRPr="00000000">
        <w:rPr>
          <w:rtl w:val="0"/>
        </w:rPr>
        <w:t xml:space="preserve"> je z R</w:t>
      </w:r>
      <w:r w:rsidDel="00000000" w:rsidR="00000000" w:rsidRPr="00000000">
        <w:rPr>
          <w:vertAlign w:val="superscript"/>
          <w:rtl w:val="0"/>
        </w:rPr>
        <w:t xml:space="preserve">D*D</w:t>
      </w:r>
      <w:r w:rsidDel="00000000" w:rsidR="00000000" w:rsidRPr="00000000">
        <w:rPr>
          <w:rtl w:val="0"/>
        </w:rPr>
        <w:t xml:space="preserve">. Podobně pro p(x|B). Hezčeji:</w:t>
      </w:r>
    </w:p>
    <w:p w:rsidR="00000000" w:rsidDel="00000000" w:rsidP="00000000" w:rsidRDefault="00000000" w:rsidRPr="00000000" w14:paraId="00000017">
      <w:pPr>
        <w:pageBreakBefore w:val="0"/>
        <w:jc w:val="center"/>
        <w:rPr/>
      </w:pPr>
      <w:r w:rsidDel="00000000" w:rsidR="00000000" w:rsidRPr="00000000">
        <w:rPr/>
        <w:drawing>
          <wp:inline distB="114300" distT="114300" distL="114300" distR="114300">
            <wp:extent cx="5014913" cy="299895"/>
            <wp:effectExtent b="0" l="0" r="0" t="0"/>
            <wp:docPr id="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014913" cy="299895"/>
                    </a:xfrm>
                    <a:prstGeom prst="rect"/>
                    <a:ln/>
                  </pic:spPr>
                </pic:pic>
              </a:graphicData>
            </a:graphic>
          </wp:inline>
        </w:drawing>
      </w:r>
      <w:r w:rsidDel="00000000" w:rsidR="00000000" w:rsidRPr="00000000">
        <w:rPr>
          <w:rtl w:val="0"/>
        </w:rPr>
        <w:br w:type="textWrapping"/>
        <w:t xml:space="preserve">(pro druhou třídu je rozdíl jen v μ</w:t>
      </w:r>
      <w:r w:rsidDel="00000000" w:rsidR="00000000" w:rsidRPr="00000000">
        <w:rPr>
          <w:vertAlign w:val="subscript"/>
          <w:rtl w:val="0"/>
        </w:rPr>
        <w:t xml:space="preserve">2</w:t>
      </w:r>
      <w:r w:rsidDel="00000000" w:rsidR="00000000" w:rsidRPr="00000000">
        <w:rPr>
          <w:rtl w:val="0"/>
        </w:rPr>
        <w:t xml:space="preserve">)</w:t>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t xml:space="preserve">Rozhodujeme podle poměru aposteriorních pravděpodobností:</w:t>
      </w:r>
    </w:p>
    <w:p w:rsidR="00000000" w:rsidDel="00000000" w:rsidP="00000000" w:rsidRDefault="00000000" w:rsidRPr="00000000" w14:paraId="0000001A">
      <w:pPr>
        <w:pageBreakBefore w:val="0"/>
        <w:rPr/>
      </w:pPr>
      <w:r w:rsidDel="00000000" w:rsidR="00000000" w:rsidRPr="00000000">
        <w:rPr>
          <w:rtl w:val="0"/>
        </w:rPr>
        <w:t xml:space="preserve">x ohodnotíme jako A iff p(A|x)/p(B|x) &gt;= 1</w:t>
      </w:r>
    </w:p>
    <w:p w:rsidR="00000000" w:rsidDel="00000000" w:rsidP="00000000" w:rsidRDefault="00000000" w:rsidRPr="00000000" w14:paraId="0000001B">
      <w:pPr>
        <w:pageBreakBefore w:val="0"/>
        <w:rPr/>
      </w:pPr>
      <w:r w:rsidDel="00000000" w:rsidR="00000000" w:rsidRPr="00000000">
        <w:rPr>
          <w:rtl w:val="0"/>
        </w:rPr>
        <w:t xml:space="preserve">x ohodnotíme jako B iff p(A|x)/p(B|x) &lt; 1</w:t>
      </w:r>
    </w:p>
    <w:p w:rsidR="00000000" w:rsidDel="00000000" w:rsidP="00000000" w:rsidRDefault="00000000" w:rsidRPr="00000000" w14:paraId="0000001C">
      <w:pPr>
        <w:pageBreakBefore w:val="0"/>
        <w:rPr/>
      </w:pPr>
      <w:r w:rsidDel="00000000" w:rsidR="00000000" w:rsidRPr="00000000">
        <w:rPr>
          <w:rtl w:val="0"/>
        </w:rPr>
        <w:t xml:space="preserve">Přejdeme k log odds ratio a máme:</w:t>
      </w:r>
    </w:p>
    <w:p w:rsidR="00000000" w:rsidDel="00000000" w:rsidP="00000000" w:rsidRDefault="00000000" w:rsidRPr="00000000" w14:paraId="0000001D">
      <w:pPr>
        <w:pageBreakBefore w:val="0"/>
        <w:rPr/>
      </w:pPr>
      <w:r w:rsidDel="00000000" w:rsidR="00000000" w:rsidRPr="00000000">
        <w:rPr>
          <w:rtl w:val="0"/>
        </w:rPr>
        <w:t xml:space="preserve">x ohodnotíme jako A iff ln(p(A|x)/p(B|x)) &gt;= 0</w:t>
      </w:r>
    </w:p>
    <w:p w:rsidR="00000000" w:rsidDel="00000000" w:rsidP="00000000" w:rsidRDefault="00000000" w:rsidRPr="00000000" w14:paraId="0000001E">
      <w:pPr>
        <w:pageBreakBefore w:val="0"/>
        <w:rPr/>
      </w:pPr>
      <w:r w:rsidDel="00000000" w:rsidR="00000000" w:rsidRPr="00000000">
        <w:rPr>
          <w:rtl w:val="0"/>
        </w:rPr>
        <w:t xml:space="preserve">x ohodnotíme jako B iff ln(p(A|x)/p(B|x)) &lt; 0</w:t>
      </w:r>
    </w:p>
    <w:p w:rsidR="00000000" w:rsidDel="00000000" w:rsidP="00000000" w:rsidRDefault="00000000" w:rsidRPr="00000000" w14:paraId="0000001F">
      <w:pPr>
        <w:pageBreakBefore w:val="0"/>
        <w:rPr/>
      </w:pPr>
      <w:r w:rsidDel="00000000" w:rsidR="00000000" w:rsidRPr="00000000">
        <w:rPr>
          <w:rtl w:val="0"/>
        </w:rPr>
        <w:t xml:space="preserve">Víme:</w:t>
      </w:r>
    </w:p>
    <w:p w:rsidR="00000000" w:rsidDel="00000000" w:rsidP="00000000" w:rsidRDefault="00000000" w:rsidRPr="00000000" w14:paraId="00000020">
      <w:pPr>
        <w:pageBreakBefore w:val="0"/>
        <w:rPr/>
      </w:pPr>
      <w:r w:rsidDel="00000000" w:rsidR="00000000" w:rsidRPr="00000000">
        <w:rPr>
          <w:rtl w:val="0"/>
        </w:rPr>
        <w:t xml:space="preserve">p(x|A)*p(A) = p(x, A) = p(A, x) = p(A|x)*p(x)</w:t>
      </w:r>
    </w:p>
    <w:p w:rsidR="00000000" w:rsidDel="00000000" w:rsidP="00000000" w:rsidRDefault="00000000" w:rsidRPr="00000000" w14:paraId="00000021">
      <w:pPr>
        <w:pageBreakBefore w:val="0"/>
        <w:rPr/>
      </w:pPr>
      <w:r w:rsidDel="00000000" w:rsidR="00000000" w:rsidRPr="00000000">
        <w:rPr>
          <w:rtl w:val="0"/>
        </w:rPr>
        <w:t xml:space="preserve">p(A|x) = p(x|A)*p(A)/p(x) = p(x|A)*p(A), kde p(x) zanedbáme (je něco jako konstanta, respektive dále by se ve zlomku stejně zkrátilo)</w:t>
      </w:r>
    </w:p>
    <w:p w:rsidR="00000000" w:rsidDel="00000000" w:rsidP="00000000" w:rsidRDefault="00000000" w:rsidRPr="00000000" w14:paraId="00000022">
      <w:pPr>
        <w:pageBreakBefore w:val="0"/>
        <w:rPr/>
      </w:pPr>
      <w:r w:rsidDel="00000000" w:rsidR="00000000" w:rsidRPr="00000000">
        <w:rPr>
          <w:rtl w:val="0"/>
        </w:rPr>
        <w:t xml:space="preserve">ln(p(x|A)*p(A)/p(x|B)*p(B)) = ln(</w:t>
      </w:r>
      <w:r w:rsidDel="00000000" w:rsidR="00000000" w:rsidRPr="00000000">
        <w:rPr>
          <w:strike w:val="1"/>
          <w:rtl w:val="0"/>
        </w:rPr>
        <w:t xml:space="preserve">1 / sqrt((2pi)</w:t>
      </w:r>
      <w:r w:rsidDel="00000000" w:rsidR="00000000" w:rsidRPr="00000000">
        <w:rPr>
          <w:strike w:val="1"/>
          <w:vertAlign w:val="superscript"/>
          <w:rtl w:val="0"/>
        </w:rPr>
        <w:t xml:space="preserve">D</w:t>
      </w:r>
      <w:r w:rsidDel="00000000" w:rsidR="00000000" w:rsidRPr="00000000">
        <w:rPr>
          <w:strike w:val="1"/>
          <w:rtl w:val="0"/>
        </w:rPr>
        <w:t xml:space="preserve">|C|)</w:t>
      </w:r>
      <w:r w:rsidDel="00000000" w:rsidR="00000000" w:rsidRPr="00000000">
        <w:rPr>
          <w:rtl w:val="0"/>
        </w:rPr>
        <w:t xml:space="preserve"> * exp(- (x - x</w:t>
      </w:r>
      <w:r w:rsidDel="00000000" w:rsidR="00000000" w:rsidRPr="00000000">
        <w:rPr>
          <w:vertAlign w:val="subscript"/>
          <w:rtl w:val="0"/>
        </w:rPr>
        <w:t xml:space="preserve">A</w:t>
      </w:r>
      <w:r w:rsidDel="00000000" w:rsidR="00000000" w:rsidRPr="00000000">
        <w:rPr>
          <w:rtl w:val="0"/>
        </w:rPr>
        <w:t xml:space="preserve">)</w:t>
      </w:r>
      <w:r w:rsidDel="00000000" w:rsidR="00000000" w:rsidRPr="00000000">
        <w:rPr>
          <w:vertAlign w:val="superscript"/>
          <w:rtl w:val="0"/>
        </w:rPr>
        <w:t xml:space="preserve">T</w:t>
      </w:r>
      <w:r w:rsidDel="00000000" w:rsidR="00000000" w:rsidRPr="00000000">
        <w:rPr>
          <w:rtl w:val="0"/>
        </w:rPr>
        <w:t xml:space="preserve">C</w:t>
      </w:r>
      <w:r w:rsidDel="00000000" w:rsidR="00000000" w:rsidRPr="00000000">
        <w:rPr>
          <w:vertAlign w:val="superscript"/>
          <w:rtl w:val="0"/>
        </w:rPr>
        <w:t xml:space="preserve">-1</w:t>
      </w:r>
      <w:r w:rsidDel="00000000" w:rsidR="00000000" w:rsidRPr="00000000">
        <w:rPr>
          <w:rtl w:val="0"/>
        </w:rPr>
        <w:t xml:space="preserve">(x - x</w:t>
      </w:r>
      <w:r w:rsidDel="00000000" w:rsidR="00000000" w:rsidRPr="00000000">
        <w:rPr>
          <w:vertAlign w:val="subscript"/>
          <w:rtl w:val="0"/>
        </w:rPr>
        <w:t xml:space="preserve">A</w:t>
      </w:r>
      <w:r w:rsidDel="00000000" w:rsidR="00000000" w:rsidRPr="00000000">
        <w:rPr>
          <w:rtl w:val="0"/>
        </w:rPr>
        <w:t xml:space="preserve">) / 2) * p(A) / (</w:t>
      </w:r>
      <w:r w:rsidDel="00000000" w:rsidR="00000000" w:rsidRPr="00000000">
        <w:rPr>
          <w:strike w:val="1"/>
          <w:rtl w:val="0"/>
        </w:rPr>
        <w:t xml:space="preserve">1 / sqrt((2pi)</w:t>
      </w:r>
      <w:r w:rsidDel="00000000" w:rsidR="00000000" w:rsidRPr="00000000">
        <w:rPr>
          <w:strike w:val="1"/>
          <w:vertAlign w:val="superscript"/>
          <w:rtl w:val="0"/>
        </w:rPr>
        <w:t xml:space="preserve">D</w:t>
      </w:r>
      <w:r w:rsidDel="00000000" w:rsidR="00000000" w:rsidRPr="00000000">
        <w:rPr>
          <w:strike w:val="1"/>
          <w:rtl w:val="0"/>
        </w:rPr>
        <w:t xml:space="preserve">|C|)</w:t>
      </w:r>
      <w:r w:rsidDel="00000000" w:rsidR="00000000" w:rsidRPr="00000000">
        <w:rPr>
          <w:rtl w:val="0"/>
        </w:rPr>
        <w:t xml:space="preserve"> * exp(- (x - x</w:t>
      </w:r>
      <w:r w:rsidDel="00000000" w:rsidR="00000000" w:rsidRPr="00000000">
        <w:rPr>
          <w:vertAlign w:val="subscript"/>
          <w:rtl w:val="0"/>
        </w:rPr>
        <w:t xml:space="preserve">B</w:t>
      </w:r>
      <w:r w:rsidDel="00000000" w:rsidR="00000000" w:rsidRPr="00000000">
        <w:rPr>
          <w:rtl w:val="0"/>
        </w:rPr>
        <w:t xml:space="preserve">)</w:t>
      </w:r>
      <w:r w:rsidDel="00000000" w:rsidR="00000000" w:rsidRPr="00000000">
        <w:rPr>
          <w:vertAlign w:val="superscript"/>
          <w:rtl w:val="0"/>
        </w:rPr>
        <w:t xml:space="preserve">T</w:t>
      </w:r>
      <w:r w:rsidDel="00000000" w:rsidR="00000000" w:rsidRPr="00000000">
        <w:rPr>
          <w:rtl w:val="0"/>
        </w:rPr>
        <w:t xml:space="preserve">C</w:t>
      </w:r>
      <w:r w:rsidDel="00000000" w:rsidR="00000000" w:rsidRPr="00000000">
        <w:rPr>
          <w:vertAlign w:val="superscript"/>
          <w:rtl w:val="0"/>
        </w:rPr>
        <w:t xml:space="preserve">-1</w:t>
      </w:r>
      <w:r w:rsidDel="00000000" w:rsidR="00000000" w:rsidRPr="00000000">
        <w:rPr>
          <w:rtl w:val="0"/>
        </w:rPr>
        <w:t xml:space="preserve">(x - x</w:t>
      </w:r>
      <w:r w:rsidDel="00000000" w:rsidR="00000000" w:rsidRPr="00000000">
        <w:rPr>
          <w:vertAlign w:val="subscript"/>
          <w:rtl w:val="0"/>
        </w:rPr>
        <w:t xml:space="preserve">B</w:t>
      </w:r>
      <w:r w:rsidDel="00000000" w:rsidR="00000000" w:rsidRPr="00000000">
        <w:rPr>
          <w:rtl w:val="0"/>
        </w:rPr>
        <w:t xml:space="preserve">) / 2) * p(B))) = - (x - x</w:t>
      </w:r>
      <w:r w:rsidDel="00000000" w:rsidR="00000000" w:rsidRPr="00000000">
        <w:rPr>
          <w:vertAlign w:val="subscript"/>
          <w:rtl w:val="0"/>
        </w:rPr>
        <w:t xml:space="preserve">A</w:t>
      </w:r>
      <w:r w:rsidDel="00000000" w:rsidR="00000000" w:rsidRPr="00000000">
        <w:rPr>
          <w:rtl w:val="0"/>
        </w:rPr>
        <w:t xml:space="preserve">)</w:t>
      </w:r>
      <w:r w:rsidDel="00000000" w:rsidR="00000000" w:rsidRPr="00000000">
        <w:rPr>
          <w:vertAlign w:val="superscript"/>
          <w:rtl w:val="0"/>
        </w:rPr>
        <w:t xml:space="preserve">T</w:t>
      </w:r>
      <w:r w:rsidDel="00000000" w:rsidR="00000000" w:rsidRPr="00000000">
        <w:rPr>
          <w:rtl w:val="0"/>
        </w:rPr>
        <w:t xml:space="preserve">C</w:t>
      </w:r>
      <w:r w:rsidDel="00000000" w:rsidR="00000000" w:rsidRPr="00000000">
        <w:rPr>
          <w:vertAlign w:val="superscript"/>
          <w:rtl w:val="0"/>
        </w:rPr>
        <w:t xml:space="preserve">-1</w:t>
      </w:r>
      <w:r w:rsidDel="00000000" w:rsidR="00000000" w:rsidRPr="00000000">
        <w:rPr>
          <w:rtl w:val="0"/>
        </w:rPr>
        <w:t xml:space="preserve">(x - x</w:t>
      </w:r>
      <w:r w:rsidDel="00000000" w:rsidR="00000000" w:rsidRPr="00000000">
        <w:rPr>
          <w:vertAlign w:val="subscript"/>
          <w:rtl w:val="0"/>
        </w:rPr>
        <w:t xml:space="preserve">A</w:t>
      </w:r>
      <w:r w:rsidDel="00000000" w:rsidR="00000000" w:rsidRPr="00000000">
        <w:rPr>
          <w:rtl w:val="0"/>
        </w:rPr>
        <w:t xml:space="preserve">) / 2 + (x - x</w:t>
      </w:r>
      <w:r w:rsidDel="00000000" w:rsidR="00000000" w:rsidRPr="00000000">
        <w:rPr>
          <w:vertAlign w:val="subscript"/>
          <w:rtl w:val="0"/>
        </w:rPr>
        <w:t xml:space="preserve">B</w:t>
      </w:r>
      <w:r w:rsidDel="00000000" w:rsidR="00000000" w:rsidRPr="00000000">
        <w:rPr>
          <w:rtl w:val="0"/>
        </w:rPr>
        <w:t xml:space="preserve">)</w:t>
      </w:r>
      <w:r w:rsidDel="00000000" w:rsidR="00000000" w:rsidRPr="00000000">
        <w:rPr>
          <w:vertAlign w:val="superscript"/>
          <w:rtl w:val="0"/>
        </w:rPr>
        <w:t xml:space="preserve">T</w:t>
      </w:r>
      <w:r w:rsidDel="00000000" w:rsidR="00000000" w:rsidRPr="00000000">
        <w:rPr>
          <w:rtl w:val="0"/>
        </w:rPr>
        <w:t xml:space="preserve">C</w:t>
      </w:r>
      <w:r w:rsidDel="00000000" w:rsidR="00000000" w:rsidRPr="00000000">
        <w:rPr>
          <w:vertAlign w:val="superscript"/>
          <w:rtl w:val="0"/>
        </w:rPr>
        <w:t xml:space="preserve">-1</w:t>
      </w:r>
      <w:r w:rsidDel="00000000" w:rsidR="00000000" w:rsidRPr="00000000">
        <w:rPr>
          <w:rtl w:val="0"/>
        </w:rPr>
        <w:t xml:space="preserve">(x - x</w:t>
      </w:r>
      <w:r w:rsidDel="00000000" w:rsidR="00000000" w:rsidRPr="00000000">
        <w:rPr>
          <w:vertAlign w:val="subscript"/>
          <w:rtl w:val="0"/>
        </w:rPr>
        <w:t xml:space="preserve">B</w:t>
      </w:r>
      <w:r w:rsidDel="00000000" w:rsidR="00000000" w:rsidRPr="00000000">
        <w:rPr>
          <w:rtl w:val="0"/>
        </w:rPr>
        <w:t xml:space="preserve">) / 2 + ln(p(A)/p(B)) = - </w:t>
      </w:r>
      <w:r w:rsidDel="00000000" w:rsidR="00000000" w:rsidRPr="00000000">
        <w:rPr>
          <w:strike w:val="1"/>
          <w:rtl w:val="0"/>
        </w:rPr>
        <w:t xml:space="preserve">xC</w:t>
      </w:r>
      <w:r w:rsidDel="00000000" w:rsidR="00000000" w:rsidRPr="00000000">
        <w:rPr>
          <w:strike w:val="1"/>
          <w:vertAlign w:val="superscript"/>
          <w:rtl w:val="0"/>
        </w:rPr>
        <w:t xml:space="preserve">-1</w:t>
      </w:r>
      <w:r w:rsidDel="00000000" w:rsidR="00000000" w:rsidRPr="00000000">
        <w:rPr>
          <w:strike w:val="1"/>
          <w:rtl w:val="0"/>
        </w:rPr>
        <w:t xml:space="preserve">x</w:t>
      </w:r>
      <w:r w:rsidDel="00000000" w:rsidR="00000000" w:rsidRPr="00000000">
        <w:rPr>
          <w:rtl w:val="0"/>
        </w:rPr>
        <w:t xml:space="preserve"> + 2x</w:t>
      </w:r>
      <w:r w:rsidDel="00000000" w:rsidR="00000000" w:rsidRPr="00000000">
        <w:rPr>
          <w:vertAlign w:val="subscript"/>
          <w:rtl w:val="0"/>
        </w:rPr>
        <w:t xml:space="preserve">A</w:t>
      </w:r>
      <w:r w:rsidDel="00000000" w:rsidR="00000000" w:rsidRPr="00000000">
        <w:rPr>
          <w:rtl w:val="0"/>
        </w:rPr>
        <w:t xml:space="preserve">C</w:t>
      </w:r>
      <w:r w:rsidDel="00000000" w:rsidR="00000000" w:rsidRPr="00000000">
        <w:rPr>
          <w:vertAlign w:val="superscript"/>
          <w:rtl w:val="0"/>
        </w:rPr>
        <w:t xml:space="preserve">-1</w:t>
      </w:r>
      <w:r w:rsidDel="00000000" w:rsidR="00000000" w:rsidRPr="00000000">
        <w:rPr>
          <w:rtl w:val="0"/>
        </w:rPr>
        <w:t xml:space="preserve">x - x</w:t>
      </w:r>
      <w:r w:rsidDel="00000000" w:rsidR="00000000" w:rsidRPr="00000000">
        <w:rPr>
          <w:vertAlign w:val="subscript"/>
          <w:rtl w:val="0"/>
        </w:rPr>
        <w:t xml:space="preserve">A</w:t>
      </w:r>
      <w:r w:rsidDel="00000000" w:rsidR="00000000" w:rsidRPr="00000000">
        <w:rPr>
          <w:rtl w:val="0"/>
        </w:rPr>
        <w:t xml:space="preserve">C</w:t>
      </w:r>
      <w:r w:rsidDel="00000000" w:rsidR="00000000" w:rsidRPr="00000000">
        <w:rPr>
          <w:vertAlign w:val="superscript"/>
          <w:rtl w:val="0"/>
        </w:rPr>
        <w:t xml:space="preserve">-1</w:t>
      </w:r>
      <w:r w:rsidDel="00000000" w:rsidR="00000000" w:rsidRPr="00000000">
        <w:rPr>
          <w:rtl w:val="0"/>
        </w:rPr>
        <w:t xml:space="preserve">x</w:t>
      </w:r>
      <w:r w:rsidDel="00000000" w:rsidR="00000000" w:rsidRPr="00000000">
        <w:rPr>
          <w:vertAlign w:val="subscript"/>
          <w:rtl w:val="0"/>
        </w:rPr>
        <w:t xml:space="preserve">A</w:t>
      </w:r>
      <w:r w:rsidDel="00000000" w:rsidR="00000000" w:rsidRPr="00000000">
        <w:rPr>
          <w:rtl w:val="0"/>
        </w:rPr>
        <w:t xml:space="preserve"> + </w:t>
      </w:r>
      <w:r w:rsidDel="00000000" w:rsidR="00000000" w:rsidRPr="00000000">
        <w:rPr>
          <w:strike w:val="1"/>
          <w:rtl w:val="0"/>
        </w:rPr>
        <w:t xml:space="preserve">xC</w:t>
      </w:r>
      <w:r w:rsidDel="00000000" w:rsidR="00000000" w:rsidRPr="00000000">
        <w:rPr>
          <w:strike w:val="1"/>
          <w:vertAlign w:val="superscript"/>
          <w:rtl w:val="0"/>
        </w:rPr>
        <w:t xml:space="preserve">-1</w:t>
      </w:r>
      <w:r w:rsidDel="00000000" w:rsidR="00000000" w:rsidRPr="00000000">
        <w:rPr>
          <w:strike w:val="1"/>
          <w:rtl w:val="0"/>
        </w:rPr>
        <w:t xml:space="preserve">x</w:t>
      </w:r>
      <w:r w:rsidDel="00000000" w:rsidR="00000000" w:rsidRPr="00000000">
        <w:rPr>
          <w:rtl w:val="0"/>
        </w:rPr>
        <w:t xml:space="preserve"> - 2x</w:t>
      </w:r>
      <w:r w:rsidDel="00000000" w:rsidR="00000000" w:rsidRPr="00000000">
        <w:rPr>
          <w:vertAlign w:val="subscript"/>
          <w:rtl w:val="0"/>
        </w:rPr>
        <w:t xml:space="preserve">B</w:t>
      </w:r>
      <w:r w:rsidDel="00000000" w:rsidR="00000000" w:rsidRPr="00000000">
        <w:rPr>
          <w:rtl w:val="0"/>
        </w:rPr>
        <w:t xml:space="preserve">C</w:t>
      </w:r>
      <w:r w:rsidDel="00000000" w:rsidR="00000000" w:rsidRPr="00000000">
        <w:rPr>
          <w:vertAlign w:val="superscript"/>
          <w:rtl w:val="0"/>
        </w:rPr>
        <w:t xml:space="preserve">-1</w:t>
      </w:r>
      <w:r w:rsidDel="00000000" w:rsidR="00000000" w:rsidRPr="00000000">
        <w:rPr>
          <w:rtl w:val="0"/>
        </w:rPr>
        <w:t xml:space="preserve">x + x</w:t>
      </w:r>
      <w:r w:rsidDel="00000000" w:rsidR="00000000" w:rsidRPr="00000000">
        <w:rPr>
          <w:vertAlign w:val="subscript"/>
          <w:rtl w:val="0"/>
        </w:rPr>
        <w:t xml:space="preserve">B</w:t>
      </w:r>
      <w:r w:rsidDel="00000000" w:rsidR="00000000" w:rsidRPr="00000000">
        <w:rPr>
          <w:rtl w:val="0"/>
        </w:rPr>
        <w:t xml:space="preserve">C</w:t>
      </w:r>
      <w:r w:rsidDel="00000000" w:rsidR="00000000" w:rsidRPr="00000000">
        <w:rPr>
          <w:vertAlign w:val="superscript"/>
          <w:rtl w:val="0"/>
        </w:rPr>
        <w:t xml:space="preserve">-1</w:t>
      </w:r>
      <w:r w:rsidDel="00000000" w:rsidR="00000000" w:rsidRPr="00000000">
        <w:rPr>
          <w:rtl w:val="0"/>
        </w:rPr>
        <w:t xml:space="preserve">x</w:t>
      </w:r>
      <w:r w:rsidDel="00000000" w:rsidR="00000000" w:rsidRPr="00000000">
        <w:rPr>
          <w:vertAlign w:val="subscript"/>
          <w:rtl w:val="0"/>
        </w:rPr>
        <w:t xml:space="preserve">B</w:t>
      </w:r>
      <w:r w:rsidDel="00000000" w:rsidR="00000000" w:rsidRPr="00000000">
        <w:rPr>
          <w:rtl w:val="0"/>
        </w:rPr>
        <w:t xml:space="preserve"> + ln(p(A)/p(B)) = </w:t>
      </w:r>
    </w:p>
    <w:p w:rsidR="00000000" w:rsidDel="00000000" w:rsidP="00000000" w:rsidRDefault="00000000" w:rsidRPr="00000000" w14:paraId="00000023">
      <w:pPr>
        <w:pageBreakBefore w:val="0"/>
        <w:rPr/>
      </w:pPr>
      <w:r w:rsidDel="00000000" w:rsidR="00000000" w:rsidRPr="00000000">
        <w:rPr>
          <w:shd w:fill="a4c2f4" w:val="clear"/>
          <w:rtl w:val="0"/>
        </w:rPr>
        <w:t xml:space="preserve">2(x</w:t>
      </w:r>
      <w:r w:rsidDel="00000000" w:rsidR="00000000" w:rsidRPr="00000000">
        <w:rPr>
          <w:shd w:fill="a4c2f4" w:val="clear"/>
          <w:vertAlign w:val="subscript"/>
          <w:rtl w:val="0"/>
        </w:rPr>
        <w:t xml:space="preserve">A</w:t>
      </w:r>
      <w:r w:rsidDel="00000000" w:rsidR="00000000" w:rsidRPr="00000000">
        <w:rPr>
          <w:shd w:fill="a4c2f4" w:val="clear"/>
          <w:rtl w:val="0"/>
        </w:rPr>
        <w:t xml:space="preserve">-x</w:t>
      </w:r>
      <w:r w:rsidDel="00000000" w:rsidR="00000000" w:rsidRPr="00000000">
        <w:rPr>
          <w:b w:val="1"/>
          <w:shd w:fill="a4c2f4" w:val="clear"/>
          <w:vertAlign w:val="subscript"/>
          <w:rtl w:val="0"/>
        </w:rPr>
        <w:t xml:space="preserve">B</w:t>
      </w:r>
      <w:r w:rsidDel="00000000" w:rsidR="00000000" w:rsidRPr="00000000">
        <w:rPr>
          <w:b w:val="1"/>
          <w:shd w:fill="a4c2f4" w:val="clear"/>
          <w:rtl w:val="0"/>
        </w:rPr>
        <w:t xml:space="preserve">)</w:t>
      </w:r>
      <w:r w:rsidDel="00000000" w:rsidR="00000000" w:rsidRPr="00000000">
        <w:rPr>
          <w:shd w:fill="a4c2f4" w:val="clear"/>
          <w:rtl w:val="0"/>
        </w:rPr>
        <w:t xml:space="preserve">C</w:t>
      </w:r>
      <w:r w:rsidDel="00000000" w:rsidR="00000000" w:rsidRPr="00000000">
        <w:rPr>
          <w:shd w:fill="a4c2f4" w:val="clear"/>
          <w:vertAlign w:val="superscript"/>
          <w:rtl w:val="0"/>
        </w:rPr>
        <w:t xml:space="preserve">-1</w:t>
      </w:r>
      <w:r w:rsidDel="00000000" w:rsidR="00000000" w:rsidRPr="00000000">
        <w:rPr>
          <w:shd w:fill="a4c2f4" w:val="clear"/>
          <w:rtl w:val="0"/>
        </w:rPr>
        <w:t xml:space="preserve">x</w:t>
      </w:r>
      <w:r w:rsidDel="00000000" w:rsidR="00000000" w:rsidRPr="00000000">
        <w:rPr>
          <w:shd w:fill="d5a6bd" w:val="clear"/>
          <w:rtl w:val="0"/>
        </w:rPr>
        <w:t xml:space="preserve"> - x</w:t>
      </w:r>
      <w:r w:rsidDel="00000000" w:rsidR="00000000" w:rsidRPr="00000000">
        <w:rPr>
          <w:shd w:fill="d5a6bd" w:val="clear"/>
          <w:vertAlign w:val="subscript"/>
          <w:rtl w:val="0"/>
        </w:rPr>
        <w:t xml:space="preserve">A</w:t>
      </w:r>
      <w:r w:rsidDel="00000000" w:rsidR="00000000" w:rsidRPr="00000000">
        <w:rPr>
          <w:shd w:fill="d5a6bd" w:val="clear"/>
          <w:rtl w:val="0"/>
        </w:rPr>
        <w:t xml:space="preserve">C</w:t>
      </w:r>
      <w:r w:rsidDel="00000000" w:rsidR="00000000" w:rsidRPr="00000000">
        <w:rPr>
          <w:shd w:fill="d5a6bd" w:val="clear"/>
          <w:vertAlign w:val="superscript"/>
          <w:rtl w:val="0"/>
        </w:rPr>
        <w:t xml:space="preserve">-1</w:t>
      </w:r>
      <w:r w:rsidDel="00000000" w:rsidR="00000000" w:rsidRPr="00000000">
        <w:rPr>
          <w:shd w:fill="d5a6bd" w:val="clear"/>
          <w:rtl w:val="0"/>
        </w:rPr>
        <w:t xml:space="preserve">x</w:t>
      </w:r>
      <w:r w:rsidDel="00000000" w:rsidR="00000000" w:rsidRPr="00000000">
        <w:rPr>
          <w:shd w:fill="d5a6bd" w:val="clear"/>
          <w:vertAlign w:val="subscript"/>
          <w:rtl w:val="0"/>
        </w:rPr>
        <w:t xml:space="preserve">A</w:t>
      </w:r>
      <w:r w:rsidDel="00000000" w:rsidR="00000000" w:rsidRPr="00000000">
        <w:rPr>
          <w:shd w:fill="d5a6bd" w:val="clear"/>
          <w:rtl w:val="0"/>
        </w:rPr>
        <w:t xml:space="preserve"> + x</w:t>
      </w:r>
      <w:r w:rsidDel="00000000" w:rsidR="00000000" w:rsidRPr="00000000">
        <w:rPr>
          <w:shd w:fill="d5a6bd" w:val="clear"/>
          <w:vertAlign w:val="subscript"/>
          <w:rtl w:val="0"/>
        </w:rPr>
        <w:t xml:space="preserve">B</w:t>
      </w:r>
      <w:r w:rsidDel="00000000" w:rsidR="00000000" w:rsidRPr="00000000">
        <w:rPr>
          <w:shd w:fill="d5a6bd" w:val="clear"/>
          <w:rtl w:val="0"/>
        </w:rPr>
        <w:t xml:space="preserve">C</w:t>
      </w:r>
      <w:r w:rsidDel="00000000" w:rsidR="00000000" w:rsidRPr="00000000">
        <w:rPr>
          <w:shd w:fill="d5a6bd" w:val="clear"/>
          <w:vertAlign w:val="superscript"/>
          <w:rtl w:val="0"/>
        </w:rPr>
        <w:t xml:space="preserve">-1</w:t>
      </w:r>
      <w:r w:rsidDel="00000000" w:rsidR="00000000" w:rsidRPr="00000000">
        <w:rPr>
          <w:shd w:fill="d5a6bd" w:val="clear"/>
          <w:rtl w:val="0"/>
        </w:rPr>
        <w:t xml:space="preserve">x</w:t>
      </w:r>
      <w:r w:rsidDel="00000000" w:rsidR="00000000" w:rsidRPr="00000000">
        <w:rPr>
          <w:shd w:fill="d5a6bd" w:val="clear"/>
          <w:vertAlign w:val="subscript"/>
          <w:rtl w:val="0"/>
        </w:rPr>
        <w:t xml:space="preserve">B</w:t>
      </w:r>
      <w:r w:rsidDel="00000000" w:rsidR="00000000" w:rsidRPr="00000000">
        <w:rPr>
          <w:shd w:fill="d5a6bd" w:val="clear"/>
          <w:rtl w:val="0"/>
        </w:rPr>
        <w:t xml:space="preserve"> + ln(p(A)/p(B))</w:t>
      </w:r>
      <w:r w:rsidDel="00000000" w:rsidR="00000000" w:rsidRPr="00000000">
        <w:rPr>
          <w:rtl w:val="0"/>
        </w:rPr>
        <w:t xml:space="preserve">, kde modře je lineární člen a</w:t>
      </w:r>
      <w:r w:rsidDel="00000000" w:rsidR="00000000" w:rsidRPr="00000000">
        <w:rPr>
          <w:vertAlign w:val="superscript"/>
          <w:rtl w:val="0"/>
        </w:rPr>
        <w:t xml:space="preserve">T</w:t>
      </w:r>
      <w:r w:rsidDel="00000000" w:rsidR="00000000" w:rsidRPr="00000000">
        <w:rPr>
          <w:rtl w:val="0"/>
        </w:rPr>
        <w:t xml:space="preserve">x a červeně je konstantní člen b. Využili jsme C = C</w:t>
      </w:r>
      <w:r w:rsidDel="00000000" w:rsidR="00000000" w:rsidRPr="00000000">
        <w:rPr>
          <w:vertAlign w:val="superscript"/>
          <w:rtl w:val="0"/>
        </w:rPr>
        <w:t xml:space="preserve">T</w:t>
      </w:r>
      <w:r w:rsidDel="00000000" w:rsidR="00000000" w:rsidRPr="00000000">
        <w:rPr>
          <w:rtl w:val="0"/>
        </w:rPr>
        <w:t xml:space="preserve">.</w:t>
      </w:r>
    </w:p>
    <w:p w:rsidR="00000000" w:rsidDel="00000000" w:rsidP="00000000" w:rsidRDefault="00000000" w:rsidRPr="00000000" w14:paraId="00000024">
      <w:pPr>
        <w:pageBreakBefore w:val="0"/>
        <w:rPr/>
      </w:pPr>
      <w:r w:rsidDel="00000000" w:rsidR="00000000" w:rsidRPr="00000000">
        <w:rPr>
          <w:rtl w:val="0"/>
        </w:rPr>
        <w:t xml:space="preserve">Nyní máme f(x) = a</w:t>
      </w:r>
      <w:r w:rsidDel="00000000" w:rsidR="00000000" w:rsidRPr="00000000">
        <w:rPr>
          <w:vertAlign w:val="superscript"/>
          <w:rtl w:val="0"/>
        </w:rPr>
        <w:t xml:space="preserve">T</w:t>
      </w:r>
      <w:r w:rsidDel="00000000" w:rsidR="00000000" w:rsidRPr="00000000">
        <w:rPr>
          <w:rtl w:val="0"/>
        </w:rPr>
        <w:t xml:space="preserve">x + b a rozhodujeme:</w:t>
      </w:r>
    </w:p>
    <w:p w:rsidR="00000000" w:rsidDel="00000000" w:rsidP="00000000" w:rsidRDefault="00000000" w:rsidRPr="00000000" w14:paraId="00000025">
      <w:pPr>
        <w:pageBreakBefore w:val="0"/>
        <w:rPr/>
      </w:pPr>
      <w:r w:rsidDel="00000000" w:rsidR="00000000" w:rsidRPr="00000000">
        <w:rPr>
          <w:rtl w:val="0"/>
        </w:rPr>
        <w:t xml:space="preserve">x ohodnotíme jako A iff f(x) &gt;= 0</w:t>
      </w:r>
    </w:p>
    <w:p w:rsidR="00000000" w:rsidDel="00000000" w:rsidP="00000000" w:rsidRDefault="00000000" w:rsidRPr="00000000" w14:paraId="00000026">
      <w:pPr>
        <w:pageBreakBefore w:val="0"/>
        <w:rPr/>
      </w:pPr>
      <w:r w:rsidDel="00000000" w:rsidR="00000000" w:rsidRPr="00000000">
        <w:rPr>
          <w:rtl w:val="0"/>
        </w:rPr>
        <w:t xml:space="preserve">x ohodnotíme jako </w:t>
      </w:r>
      <w:r w:rsidDel="00000000" w:rsidR="00000000" w:rsidRPr="00000000">
        <w:rPr>
          <w:rtl w:val="0"/>
        </w:rPr>
        <w:t xml:space="preserve">B iff</w:t>
      </w:r>
      <w:r w:rsidDel="00000000" w:rsidR="00000000" w:rsidRPr="00000000">
        <w:rPr>
          <w:rtl w:val="0"/>
        </w:rPr>
        <w:t xml:space="preserve"> f(x) &lt; 0</w:t>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ageBreakBefore w:val="0"/>
        <w:rPr>
          <w:b w:val="1"/>
        </w:rPr>
      </w:pPr>
      <w:r w:rsidDel="00000000" w:rsidR="00000000" w:rsidRPr="00000000">
        <w:rPr>
          <w:b w:val="1"/>
          <w:rtl w:val="0"/>
        </w:rPr>
        <w:t xml:space="preserve">6. Definujte rozpoznávací úlohu se třídou ’nevím’ (tzv. reject option). Popište Bayesovskou strategii pro tuto úlohu.</w:t>
      </w:r>
    </w:p>
    <w:p w:rsidR="00000000" w:rsidDel="00000000" w:rsidP="00000000" w:rsidRDefault="00000000" w:rsidRPr="00000000" w14:paraId="00000029">
      <w:pPr>
        <w:pageBreakBefore w:val="0"/>
        <w:rPr/>
      </w:pPr>
      <w:r w:rsidDel="00000000" w:rsidR="00000000" w:rsidRPr="00000000">
        <w:rPr>
          <w:rtl w:val="0"/>
        </w:rPr>
        <w:t xml:space="preserve">Máme množinu tříd K. Rozhodnutí definujeme jako D = K U {“nevím”}.</w:t>
      </w:r>
    </w:p>
    <w:p w:rsidR="00000000" w:rsidDel="00000000" w:rsidP="00000000" w:rsidRDefault="00000000" w:rsidRPr="00000000" w14:paraId="0000002A">
      <w:pPr>
        <w:pageBreakBefore w:val="0"/>
        <w:rPr/>
      </w:pPr>
      <w:r w:rsidDel="00000000" w:rsidR="00000000" w:rsidRPr="00000000">
        <w:rPr>
          <w:rtl w:val="0"/>
        </w:rPr>
        <w:t xml:space="preserve">Ztrátová funkce W je rozšířená 0/1 funkce:</w:t>
      </w:r>
    </w:p>
    <w:p w:rsidR="00000000" w:rsidDel="00000000" w:rsidP="00000000" w:rsidRDefault="00000000" w:rsidRPr="00000000" w14:paraId="0000002B">
      <w:pPr>
        <w:pageBreakBefore w:val="0"/>
        <w:rPr/>
      </w:pPr>
      <w:r w:rsidDel="00000000" w:rsidR="00000000" w:rsidRPr="00000000">
        <w:rPr>
          <w:rtl w:val="0"/>
        </w:rPr>
        <w:t xml:space="preserve">W(k, d) = 0 iff k = d</w:t>
      </w:r>
    </w:p>
    <w:p w:rsidR="00000000" w:rsidDel="00000000" w:rsidP="00000000" w:rsidRDefault="00000000" w:rsidRPr="00000000" w14:paraId="0000002C">
      <w:pPr>
        <w:pageBreakBefore w:val="0"/>
        <w:rPr/>
      </w:pPr>
      <w:r w:rsidDel="00000000" w:rsidR="00000000" w:rsidRPr="00000000">
        <w:rPr>
          <w:rtl w:val="0"/>
        </w:rPr>
        <w:t xml:space="preserve">W(k, d) = 1 iff k != d a d != “nevím”</w:t>
      </w:r>
    </w:p>
    <w:p w:rsidR="00000000" w:rsidDel="00000000" w:rsidP="00000000" w:rsidRDefault="00000000" w:rsidRPr="00000000" w14:paraId="0000002D">
      <w:pPr>
        <w:pageBreakBefore w:val="0"/>
        <w:rPr/>
      </w:pPr>
      <w:r w:rsidDel="00000000" w:rsidR="00000000" w:rsidRPr="00000000">
        <w:rPr>
          <w:rtl w:val="0"/>
        </w:rPr>
        <w:t xml:space="preserve">W(k, d) = ε iff d = “nevím”</w:t>
      </w:r>
    </w:p>
    <w:p w:rsidR="00000000" w:rsidDel="00000000" w:rsidP="00000000" w:rsidRDefault="00000000" w:rsidRPr="00000000" w14:paraId="0000002E">
      <w:pPr>
        <w:pageBreakBefore w:val="0"/>
        <w:rPr/>
      </w:pPr>
      <w:r w:rsidDel="00000000" w:rsidR="00000000" w:rsidRPr="00000000">
        <w:rPr>
          <w:rtl w:val="0"/>
        </w:rPr>
        <w:t xml:space="preserve">ε je ztráta při rozhodnutí nevím, v praktických problémech je 0 &lt; ε &lt; 1.</w:t>
      </w:r>
    </w:p>
    <w:p w:rsidR="00000000" w:rsidDel="00000000" w:rsidP="00000000" w:rsidRDefault="00000000" w:rsidRPr="00000000" w14:paraId="0000002F">
      <w:pPr>
        <w:pageBreakBefore w:val="0"/>
        <w:rPr/>
      </w:pPr>
      <w:r w:rsidDel="00000000" w:rsidR="00000000" w:rsidRPr="00000000">
        <w:rPr>
          <w:rtl w:val="0"/>
        </w:rPr>
        <w:t xml:space="preserve">Bayesovská strategie q* pro tuto úlohu je:</w:t>
      </w:r>
    </w:p>
    <w:p w:rsidR="00000000" w:rsidDel="00000000" w:rsidP="00000000" w:rsidRDefault="00000000" w:rsidRPr="00000000" w14:paraId="00000030">
      <w:pPr>
        <w:pageBreakBefore w:val="0"/>
        <w:rPr/>
      </w:pPr>
      <w:r w:rsidDel="00000000" w:rsidR="00000000" w:rsidRPr="00000000">
        <w:rPr>
          <w:rtl w:val="0"/>
        </w:rPr>
        <w:t xml:space="preserve">Pro každé x nalezneme k* = </w:t>
      </w:r>
      <w:r w:rsidDel="00000000" w:rsidR="00000000" w:rsidRPr="00000000">
        <w:rPr>
          <w:rtl w:val="0"/>
        </w:rPr>
        <w:t xml:space="preserve">argmin</w:t>
      </w:r>
      <w:r w:rsidDel="00000000" w:rsidR="00000000" w:rsidRPr="00000000">
        <w:rPr>
          <w:vertAlign w:val="subscript"/>
          <w:rtl w:val="0"/>
        </w:rPr>
        <w:t xml:space="preserve">k</w:t>
      </w:r>
      <w:r w:rsidDel="00000000" w:rsidR="00000000" w:rsidRPr="00000000">
        <w:rPr>
          <w:vertAlign w:val="subscript"/>
          <w:rtl w:val="0"/>
        </w:rPr>
        <w:t xml:space="preserve"> z </w:t>
      </w:r>
      <w:r w:rsidDel="00000000" w:rsidR="00000000" w:rsidRPr="00000000">
        <w:rPr>
          <w:b w:val="1"/>
          <w:vertAlign w:val="subscript"/>
          <w:rtl w:val="0"/>
        </w:rPr>
        <w:t xml:space="preserve">K</w:t>
      </w:r>
      <w:r w:rsidDel="00000000" w:rsidR="00000000" w:rsidRPr="00000000">
        <w:rPr>
          <w:rtl w:val="0"/>
        </w:rPr>
        <w:t xml:space="preserve"> R(x, k) = </w:t>
      </w:r>
      <w:r w:rsidDel="00000000" w:rsidR="00000000" w:rsidRPr="00000000">
        <w:rPr>
          <w:rtl w:val="0"/>
        </w:rPr>
        <w:t xml:space="preserve">argmin</w:t>
      </w:r>
      <w:r w:rsidDel="00000000" w:rsidR="00000000" w:rsidRPr="00000000">
        <w:rPr>
          <w:vertAlign w:val="subscript"/>
          <w:rtl w:val="0"/>
        </w:rPr>
        <w:t xml:space="preserve">k</w:t>
      </w:r>
      <w:r w:rsidDel="00000000" w:rsidR="00000000" w:rsidRPr="00000000">
        <w:rPr>
          <w:vertAlign w:val="subscript"/>
          <w:rtl w:val="0"/>
        </w:rPr>
        <w:t xml:space="preserve"> z </w:t>
      </w:r>
      <w:r w:rsidDel="00000000" w:rsidR="00000000" w:rsidRPr="00000000">
        <w:rPr>
          <w:b w:val="1"/>
          <w:vertAlign w:val="subscript"/>
          <w:rtl w:val="0"/>
        </w:rPr>
        <w:t xml:space="preserve">K</w:t>
      </w:r>
      <w:r w:rsidDel="00000000" w:rsidR="00000000" w:rsidRPr="00000000">
        <w:rPr>
          <w:rtl w:val="0"/>
        </w:rPr>
        <w:t xml:space="preserve"> Sum</w:t>
      </w:r>
      <w:r w:rsidDel="00000000" w:rsidR="00000000" w:rsidRPr="00000000">
        <w:rPr>
          <w:vertAlign w:val="subscript"/>
          <w:rtl w:val="0"/>
        </w:rPr>
        <w:t xml:space="preserve">i != k</w:t>
      </w:r>
      <w:r w:rsidDel="00000000" w:rsidR="00000000" w:rsidRPr="00000000">
        <w:rPr>
          <w:rtl w:val="0"/>
        </w:rPr>
        <w:t xml:space="preserve"> p(i|x) = </w:t>
      </w:r>
      <w:r w:rsidDel="00000000" w:rsidR="00000000" w:rsidRPr="00000000">
        <w:rPr>
          <w:rtl w:val="0"/>
        </w:rPr>
        <w:t xml:space="preserve">argmax</w:t>
      </w:r>
      <w:r w:rsidDel="00000000" w:rsidR="00000000" w:rsidRPr="00000000">
        <w:rPr>
          <w:vertAlign w:val="subscript"/>
          <w:rtl w:val="0"/>
        </w:rPr>
        <w:t xml:space="preserve">k</w:t>
      </w:r>
      <w:r w:rsidDel="00000000" w:rsidR="00000000" w:rsidRPr="00000000">
        <w:rPr>
          <w:vertAlign w:val="subscript"/>
          <w:rtl w:val="0"/>
        </w:rPr>
        <w:t xml:space="preserve"> z </w:t>
      </w:r>
      <w:r w:rsidDel="00000000" w:rsidR="00000000" w:rsidRPr="00000000">
        <w:rPr>
          <w:b w:val="1"/>
          <w:vertAlign w:val="subscript"/>
          <w:rtl w:val="0"/>
        </w:rPr>
        <w:t xml:space="preserve">K</w:t>
      </w:r>
      <w:r w:rsidDel="00000000" w:rsidR="00000000" w:rsidRPr="00000000">
        <w:rPr>
          <w:rtl w:val="0"/>
        </w:rPr>
        <w:t xml:space="preserve"> p(k|x)</w:t>
      </w:r>
    </w:p>
    <w:p w:rsidR="00000000" w:rsidDel="00000000" w:rsidP="00000000" w:rsidRDefault="00000000" w:rsidRPr="00000000" w14:paraId="00000031">
      <w:pPr>
        <w:pageBreakBefore w:val="0"/>
        <w:rPr/>
      </w:pPr>
      <w:r w:rsidDel="00000000" w:rsidR="00000000" w:rsidRPr="00000000">
        <w:rPr>
          <w:rtl w:val="0"/>
        </w:rPr>
        <w:t xml:space="preserve">q*(x) = k*</w:t>
        <w:tab/>
        <w:tab/>
        <w:tab/>
        <w:t xml:space="preserve">iff R(x, k*) = 1 - p(k*|x) &lt; ε</w:t>
      </w:r>
    </w:p>
    <w:p w:rsidR="00000000" w:rsidDel="00000000" w:rsidP="00000000" w:rsidRDefault="00000000" w:rsidRPr="00000000" w14:paraId="00000032">
      <w:pPr>
        <w:pageBreakBefore w:val="0"/>
        <w:rPr/>
      </w:pPr>
      <w:r w:rsidDel="00000000" w:rsidR="00000000" w:rsidRPr="00000000">
        <w:rPr>
          <w:rtl w:val="0"/>
        </w:rPr>
        <w:t xml:space="preserve">q*(x) = “nevím” </w:t>
        <w:tab/>
        <w:tab/>
        <w:t xml:space="preserve">iff R(x, k*) = 1 - p(k*|x) &gt;= ε</w:t>
      </w:r>
    </w:p>
    <w:p w:rsidR="00000000" w:rsidDel="00000000" w:rsidP="00000000" w:rsidRDefault="00000000" w:rsidRPr="00000000" w14:paraId="00000033">
      <w:pPr>
        <w:pageBreakBefore w:val="0"/>
        <w:rPr/>
      </w:pPr>
      <w:r w:rsidDel="00000000" w:rsidR="00000000" w:rsidRPr="00000000">
        <w:rPr>
          <w:rtl w:val="0"/>
        </w:rPr>
      </w:r>
    </w:p>
    <w:p w:rsidR="00000000" w:rsidDel="00000000" w:rsidP="00000000" w:rsidRDefault="00000000" w:rsidRPr="00000000" w14:paraId="00000034">
      <w:pPr>
        <w:pageBreakBefore w:val="0"/>
        <w:rPr>
          <w:b w:val="1"/>
        </w:rPr>
      </w:pPr>
      <w:r w:rsidDel="00000000" w:rsidR="00000000" w:rsidRPr="00000000">
        <w:rPr>
          <w:b w:val="1"/>
          <w:rtl w:val="0"/>
        </w:rPr>
        <w:t xml:space="preserve">7. Jak lze odhadnout ztrátu strategie</w:t>
      </w:r>
    </w:p>
    <w:p w:rsidR="00000000" w:rsidDel="00000000" w:rsidP="00000000" w:rsidRDefault="00000000" w:rsidRPr="00000000" w14:paraId="00000035">
      <w:pPr>
        <w:pageBreakBefore w:val="0"/>
        <w:rPr>
          <w:b w:val="1"/>
        </w:rPr>
      </w:pPr>
      <w:r w:rsidDel="00000000" w:rsidR="00000000" w:rsidRPr="00000000">
        <w:rPr>
          <w:b w:val="1"/>
          <w:rtl w:val="0"/>
        </w:rPr>
        <w:t xml:space="preserve">a)  se znalostí rozdělení pravděpodobnosti ve třídách (předpokládejme jednotkovou ztrátovou matici a shodné apriorní pravděpodobnosti):</w:t>
      </w:r>
    </w:p>
    <w:p w:rsidR="00000000" w:rsidDel="00000000" w:rsidP="00000000" w:rsidRDefault="00000000" w:rsidRPr="00000000" w14:paraId="00000036">
      <w:pPr>
        <w:pageBreakBefore w:val="0"/>
        <w:rPr/>
      </w:pPr>
      <w:r w:rsidDel="00000000" w:rsidR="00000000" w:rsidRPr="00000000">
        <w:rPr>
          <w:rtl w:val="0"/>
        </w:rPr>
        <w:t xml:space="preserve">Víme rozdělení pravděpodobnosti ve třídách, neboli p(x|k) pro všech K tříd k. p(k) = 1/K. Máme 0/1 ztrátovou funkci (doufám, jednotková ztrátová matice vyjadřuje spíš “ziskovou” funkci, kdy W(d, k) = </w:t>
      </w:r>
      <w:del w:author="Steve Pivi" w:id="2" w:date="2024-01-22T19:49:51Z">
        <w:r w:rsidDel="00000000" w:rsidR="00000000" w:rsidRPr="00000000">
          <w:rPr>
            <w:rtl w:val="0"/>
          </w:rPr>
          <w:delText xml:space="preserve">1</w:delText>
        </w:r>
      </w:del>
      <w:ins w:author="Steve Pivi" w:id="2" w:date="2024-01-22T19:49:51Z">
        <w:r w:rsidDel="00000000" w:rsidR="00000000" w:rsidRPr="00000000">
          <w:rPr>
            <w:rtl w:val="0"/>
          </w:rPr>
          <w:t xml:space="preserve">0</w:t>
        </w:r>
      </w:ins>
      <w:r w:rsidDel="00000000" w:rsidR="00000000" w:rsidRPr="00000000">
        <w:rPr>
          <w:rtl w:val="0"/>
        </w:rPr>
        <w:t xml:space="preserve"> při d = k a W(d, k) = </w:t>
      </w:r>
      <w:ins w:author="Steve Pivi" w:id="3" w:date="2024-01-22T19:49:58Z">
        <w:r w:rsidDel="00000000" w:rsidR="00000000" w:rsidRPr="00000000">
          <w:rPr>
            <w:rtl w:val="0"/>
          </w:rPr>
          <w:t xml:space="preserve">1</w:t>
        </w:r>
      </w:ins>
      <w:del w:author="Steve Pivi" w:id="3" w:date="2024-01-22T19:49:58Z">
        <w:r w:rsidDel="00000000" w:rsidR="00000000" w:rsidRPr="00000000">
          <w:rPr>
            <w:rtl w:val="0"/>
          </w:rPr>
          <w:delText xml:space="preserve">0</w:delText>
        </w:r>
      </w:del>
      <w:r w:rsidDel="00000000" w:rsidR="00000000" w:rsidRPr="00000000">
        <w:rPr>
          <w:rtl w:val="0"/>
        </w:rPr>
        <w:t xml:space="preserve"> při d != k).</w:t>
      </w:r>
    </w:p>
    <w:p w:rsidR="00000000" w:rsidDel="00000000" w:rsidP="00000000" w:rsidRDefault="00000000" w:rsidRPr="00000000" w14:paraId="00000037">
      <w:pPr>
        <w:pageBreakBefore w:val="0"/>
        <w:rPr/>
      </w:pPr>
      <w:r w:rsidDel="00000000" w:rsidR="00000000" w:rsidRPr="00000000">
        <w:rPr>
          <w:rtl w:val="0"/>
        </w:rPr>
        <w:t xml:space="preserve">Ztráta strategie pak je R(q) = Sum</w:t>
      </w:r>
      <w:r w:rsidDel="00000000" w:rsidR="00000000" w:rsidRPr="00000000">
        <w:rPr>
          <w:vertAlign w:val="subscript"/>
          <w:rtl w:val="0"/>
        </w:rPr>
        <w:t xml:space="preserve">x z X</w:t>
      </w:r>
      <w:r w:rsidDel="00000000" w:rsidR="00000000" w:rsidRPr="00000000">
        <w:rPr>
          <w:rtl w:val="0"/>
        </w:rPr>
        <w:t xml:space="preserve"> </w:t>
      </w:r>
      <w:r w:rsidDel="00000000" w:rsidR="00000000" w:rsidRPr="00000000">
        <w:rPr>
          <w:rtl w:val="0"/>
        </w:rPr>
        <w:t xml:space="preserve">Sum</w:t>
      </w:r>
      <w:r w:rsidDel="00000000" w:rsidR="00000000" w:rsidRPr="00000000">
        <w:rPr>
          <w:vertAlign w:val="subscript"/>
          <w:rtl w:val="0"/>
        </w:rPr>
        <w:t xml:space="preserve">k</w:t>
      </w:r>
      <w:r w:rsidDel="00000000" w:rsidR="00000000" w:rsidRPr="00000000">
        <w:rPr>
          <w:vertAlign w:val="subscript"/>
          <w:rtl w:val="0"/>
        </w:rPr>
        <w:t xml:space="preserve"> z K</w:t>
      </w:r>
      <w:r w:rsidDel="00000000" w:rsidR="00000000" w:rsidRPr="00000000">
        <w:rPr>
          <w:rtl w:val="0"/>
        </w:rPr>
        <w:t xml:space="preserve"> p(x|k)*p(k)*W(k, q(x)), zjednodušeně:</w:t>
      </w:r>
    </w:p>
    <w:p w:rsidR="00000000" w:rsidDel="00000000" w:rsidP="00000000" w:rsidRDefault="00000000" w:rsidRPr="00000000" w14:paraId="00000038">
      <w:pPr>
        <w:pageBreakBefore w:val="0"/>
        <w:rPr/>
      </w:pPr>
      <w:r w:rsidDel="00000000" w:rsidR="00000000" w:rsidRPr="00000000">
        <w:rPr>
          <w:rtl w:val="0"/>
        </w:rPr>
        <w:t xml:space="preserve">R(q) = 1/K * Sum</w:t>
      </w:r>
      <w:r w:rsidDel="00000000" w:rsidR="00000000" w:rsidRPr="00000000">
        <w:rPr>
          <w:vertAlign w:val="subscript"/>
          <w:rtl w:val="0"/>
        </w:rPr>
        <w:t xml:space="preserve">x z X</w:t>
      </w:r>
      <w:r w:rsidDel="00000000" w:rsidR="00000000" w:rsidRPr="00000000">
        <w:rPr>
          <w:rtl w:val="0"/>
        </w:rPr>
        <w:t xml:space="preserve"> </w:t>
      </w:r>
      <w:r w:rsidDel="00000000" w:rsidR="00000000" w:rsidRPr="00000000">
        <w:rPr>
          <w:rtl w:val="0"/>
        </w:rPr>
        <w:t xml:space="preserve">Sum</w:t>
      </w:r>
      <w:r w:rsidDel="00000000" w:rsidR="00000000" w:rsidRPr="00000000">
        <w:rPr>
          <w:vertAlign w:val="subscript"/>
          <w:rtl w:val="0"/>
        </w:rPr>
        <w:t xml:space="preserve">k</w:t>
      </w:r>
      <w:r w:rsidDel="00000000" w:rsidR="00000000" w:rsidRPr="00000000">
        <w:rPr>
          <w:vertAlign w:val="subscript"/>
          <w:rtl w:val="0"/>
        </w:rPr>
        <w:t xml:space="preserve">: q(x) != k</w:t>
      </w:r>
      <w:r w:rsidDel="00000000" w:rsidR="00000000" w:rsidRPr="00000000">
        <w:rPr>
          <w:rtl w:val="0"/>
        </w:rPr>
        <w:t xml:space="preserve"> p(x|k) = 1/K * Sum</w:t>
      </w:r>
      <w:r w:rsidDel="00000000" w:rsidR="00000000" w:rsidRPr="00000000">
        <w:rPr>
          <w:vertAlign w:val="subscript"/>
          <w:rtl w:val="0"/>
        </w:rPr>
        <w:t xml:space="preserve">x z X</w:t>
      </w:r>
      <w:r w:rsidDel="00000000" w:rsidR="00000000" w:rsidRPr="00000000">
        <w:rPr>
          <w:rtl w:val="0"/>
        </w:rPr>
        <w:t xml:space="preserve"> (1 - p(x|q(x)))</w:t>
      </w:r>
    </w:p>
    <w:p w:rsidR="00000000" w:rsidDel="00000000" w:rsidP="00000000" w:rsidRDefault="00000000" w:rsidRPr="00000000" w14:paraId="00000039">
      <w:pPr>
        <w:pageBreakBefore w:val="0"/>
        <w:rPr>
          <w:b w:val="1"/>
        </w:rPr>
      </w:pPr>
      <w:r w:rsidDel="00000000" w:rsidR="00000000" w:rsidRPr="00000000">
        <w:rPr>
          <w:b w:val="1"/>
          <w:rtl w:val="0"/>
        </w:rPr>
        <w:t xml:space="preserve">b) z trénovací množiny:</w:t>
      </w:r>
    </w:p>
    <w:p w:rsidR="00000000" w:rsidDel="00000000" w:rsidP="00000000" w:rsidRDefault="00000000" w:rsidRPr="00000000" w14:paraId="0000003A">
      <w:pPr>
        <w:pageBreakBefore w:val="0"/>
        <w:rPr/>
      </w:pPr>
      <w:r w:rsidDel="00000000" w:rsidR="00000000" w:rsidRPr="00000000">
        <w:rPr>
          <w:rtl w:val="0"/>
        </w:rPr>
        <w:t xml:space="preserve">Máme N vzorků (x</w:t>
      </w:r>
      <w:r w:rsidDel="00000000" w:rsidR="00000000" w:rsidRPr="00000000">
        <w:rPr>
          <w:vertAlign w:val="subscript"/>
          <w:rtl w:val="0"/>
        </w:rPr>
        <w:t xml:space="preserve">i</w:t>
      </w:r>
      <w:r w:rsidDel="00000000" w:rsidR="00000000" w:rsidRPr="00000000">
        <w:rPr>
          <w:rtl w:val="0"/>
        </w:rPr>
        <w:t xml:space="preserve">, k</w:t>
      </w:r>
      <w:r w:rsidDel="00000000" w:rsidR="00000000" w:rsidRPr="00000000">
        <w:rPr>
          <w:vertAlign w:val="subscript"/>
          <w:rtl w:val="0"/>
        </w:rPr>
        <w:t xml:space="preserve">i</w:t>
      </w:r>
      <w:r w:rsidDel="00000000" w:rsidR="00000000" w:rsidRPr="00000000">
        <w:rPr>
          <w:rtl w:val="0"/>
        </w:rPr>
        <w:t xml:space="preserve">) v trénovací množině.</w:t>
      </w:r>
    </w:p>
    <w:p w:rsidR="00000000" w:rsidDel="00000000" w:rsidP="00000000" w:rsidRDefault="00000000" w:rsidRPr="00000000" w14:paraId="0000003B">
      <w:pPr>
        <w:pageBreakBefore w:val="0"/>
        <w:rPr/>
      </w:pPr>
      <w:r w:rsidDel="00000000" w:rsidR="00000000" w:rsidRPr="00000000">
        <w:rPr>
          <w:rtl w:val="0"/>
        </w:rPr>
        <w:t xml:space="preserve">R</w:t>
      </w:r>
      <w:r w:rsidDel="00000000" w:rsidR="00000000" w:rsidRPr="00000000">
        <w:rPr>
          <w:vertAlign w:val="subscript"/>
          <w:rtl w:val="0"/>
        </w:rPr>
        <w:t xml:space="preserve">emp</w:t>
      </w:r>
      <w:r w:rsidDel="00000000" w:rsidR="00000000" w:rsidRPr="00000000">
        <w:rPr>
          <w:rtl w:val="0"/>
        </w:rPr>
        <w:t xml:space="preserve">(q) = 1/N * Sum</w:t>
      </w:r>
      <w:r w:rsidDel="00000000" w:rsidR="00000000" w:rsidRPr="00000000">
        <w:rPr>
          <w:vertAlign w:val="subscript"/>
          <w:rtl w:val="0"/>
        </w:rPr>
        <w:t xml:space="preserve">i = 1,...,N</w:t>
      </w:r>
      <w:r w:rsidDel="00000000" w:rsidR="00000000" w:rsidRPr="00000000">
        <w:rPr>
          <w:rtl w:val="0"/>
        </w:rPr>
        <w:t xml:space="preserve"> W(k</w:t>
      </w:r>
      <w:r w:rsidDel="00000000" w:rsidR="00000000" w:rsidRPr="00000000">
        <w:rPr>
          <w:vertAlign w:val="subscript"/>
          <w:rtl w:val="0"/>
        </w:rPr>
        <w:t xml:space="preserve">i</w:t>
      </w:r>
      <w:r w:rsidDel="00000000" w:rsidR="00000000" w:rsidRPr="00000000">
        <w:rPr>
          <w:rtl w:val="0"/>
        </w:rPr>
        <w:t xml:space="preserve">, q(x</w:t>
      </w:r>
      <w:r w:rsidDel="00000000" w:rsidR="00000000" w:rsidRPr="00000000">
        <w:rPr>
          <w:vertAlign w:val="subscript"/>
          <w:rtl w:val="0"/>
        </w:rPr>
        <w:t xml:space="preserve">i</w:t>
      </w:r>
      <w:r w:rsidDel="00000000" w:rsidR="00000000" w:rsidRPr="00000000">
        <w:rPr>
          <w:rtl w:val="0"/>
        </w:rPr>
        <w:t xml:space="preserve">))</w:t>
      </w:r>
    </w:p>
    <w:p w:rsidR="00000000" w:rsidDel="00000000" w:rsidP="00000000" w:rsidRDefault="00000000" w:rsidRPr="00000000" w14:paraId="0000003C">
      <w:pPr>
        <w:pageBreakBefore w:val="0"/>
        <w:rPr/>
      </w:pPr>
      <w:r w:rsidDel="00000000" w:rsidR="00000000" w:rsidRPr="00000000">
        <w:rPr>
          <w:rtl w:val="0"/>
        </w:rPr>
        <w:t xml:space="preserve">Při 0/1 ztrátové funkci to je “počet špatně klasifikovaných” / N.</w:t>
      </w:r>
    </w:p>
    <w:p w:rsidR="00000000" w:rsidDel="00000000" w:rsidP="00000000" w:rsidRDefault="00000000" w:rsidRPr="00000000" w14:paraId="0000003D">
      <w:pPr>
        <w:pageBreakBefore w:val="0"/>
        <w:rPr/>
      </w:pPr>
      <w:r w:rsidDel="00000000" w:rsidR="00000000" w:rsidRPr="00000000">
        <w:rPr>
          <w:rtl w:val="0"/>
        </w:rPr>
      </w:r>
    </w:p>
    <w:p w:rsidR="00000000" w:rsidDel="00000000" w:rsidP="00000000" w:rsidRDefault="00000000" w:rsidRPr="00000000" w14:paraId="0000003E">
      <w:pPr>
        <w:pageBreakBefore w:val="0"/>
        <w:rPr>
          <w:b w:val="1"/>
        </w:rPr>
      </w:pPr>
      <w:r w:rsidDel="00000000" w:rsidR="00000000" w:rsidRPr="00000000">
        <w:rPr>
          <w:b w:val="1"/>
          <w:rtl w:val="0"/>
        </w:rPr>
        <w:t xml:space="preserve">8. Formulujte úlohu Neymana-Pearsona. Definujte význam všech použitých symbolů.</w:t>
      </w:r>
    </w:p>
    <w:p w:rsidR="00000000" w:rsidDel="00000000" w:rsidP="00000000" w:rsidRDefault="00000000" w:rsidRPr="00000000" w14:paraId="0000003F">
      <w:pPr>
        <w:pageBreakBefore w:val="0"/>
        <w:rPr/>
      </w:pPr>
      <w:r w:rsidDel="00000000" w:rsidR="00000000" w:rsidRPr="00000000">
        <w:rPr>
          <w:rtl w:val="0"/>
        </w:rPr>
        <w:t xml:space="preserve">V úloze Neymana-Pearsona máme dvě třídy K = {N, D}, kde N značí normální stav a D značí nebezpečný stav. Množina rozhodnutí D = K. Určíme є</w:t>
      </w:r>
      <w:r w:rsidDel="00000000" w:rsidR="00000000" w:rsidRPr="00000000">
        <w:rPr>
          <w:vertAlign w:val="subscript"/>
          <w:rtl w:val="0"/>
        </w:rPr>
        <w:t xml:space="preserve">D</w:t>
      </w:r>
      <w:r w:rsidDel="00000000" w:rsidR="00000000" w:rsidRPr="00000000">
        <w:rPr>
          <w:rtl w:val="0"/>
        </w:rPr>
        <w:t xml:space="preserve">, </w:t>
      </w:r>
      <w:r w:rsidDel="00000000" w:rsidR="00000000" w:rsidRPr="00000000">
        <w:rPr>
          <w:rtl w:val="0"/>
        </w:rPr>
        <w:t xml:space="preserve">0 &lt; є</w:t>
      </w:r>
      <w:r w:rsidDel="00000000" w:rsidR="00000000" w:rsidRPr="00000000">
        <w:rPr>
          <w:vertAlign w:val="subscript"/>
          <w:rtl w:val="0"/>
        </w:rPr>
        <w:t xml:space="preserve">D</w:t>
      </w:r>
      <w:r w:rsidDel="00000000" w:rsidR="00000000" w:rsidRPr="00000000">
        <w:rPr>
          <w:rtl w:val="0"/>
        </w:rPr>
        <w:t xml:space="preserve"> &lt; 1, což je maximální poměr chyb “ohodnocení D jako</w:t>
      </w:r>
      <w:ins w:author="Hoang Nam Tran" w:id="4" w:date="2023-01-20T07:25:21Z">
        <w:del w:author="Bohdan Nazarenko" w:id="5" w:date="2023-01-20T11:58:39Z">
          <w:r w:rsidDel="00000000" w:rsidR="00000000" w:rsidRPr="00000000">
            <w:rPr>
              <w:rtl w:val="0"/>
            </w:rPr>
            <w:delText xml:space="preserve">u</w:delText>
          </w:r>
        </w:del>
      </w:ins>
      <w:r w:rsidDel="00000000" w:rsidR="00000000" w:rsidRPr="00000000">
        <w:rPr>
          <w:rtl w:val="0"/>
        </w:rPr>
        <w:t xml:space="preserve"> N”, є</w:t>
      </w:r>
      <w:r w:rsidDel="00000000" w:rsidR="00000000" w:rsidRPr="00000000">
        <w:rPr>
          <w:vertAlign w:val="subscript"/>
          <w:rtl w:val="0"/>
        </w:rPr>
        <w:t xml:space="preserve">D</w:t>
      </w:r>
      <w:r w:rsidDel="00000000" w:rsidR="00000000" w:rsidRPr="00000000">
        <w:rPr>
          <w:rtl w:val="0"/>
        </w:rPr>
        <w:t xml:space="preserve">(q) = Sum</w:t>
      </w:r>
      <w:r w:rsidDel="00000000" w:rsidR="00000000" w:rsidRPr="00000000">
        <w:rPr>
          <w:vertAlign w:val="subscript"/>
          <w:rtl w:val="0"/>
        </w:rPr>
        <w:t xml:space="preserve">x: q(x) != D</w:t>
      </w:r>
      <w:r w:rsidDel="00000000" w:rsidR="00000000" w:rsidRPr="00000000">
        <w:rPr>
          <w:rtl w:val="0"/>
        </w:rPr>
        <w:t xml:space="preserve"> p(x|D). Úloha pak vypadá:</w:t>
      </w:r>
    </w:p>
    <w:p w:rsidR="00000000" w:rsidDel="00000000" w:rsidP="00000000" w:rsidRDefault="00000000" w:rsidRPr="00000000" w14:paraId="00000040">
      <w:pPr>
        <w:pageBreakBefore w:val="0"/>
        <w:rPr/>
      </w:pPr>
      <w:r w:rsidDel="00000000" w:rsidR="00000000" w:rsidRPr="00000000">
        <w:rPr>
          <w:rtl w:val="0"/>
        </w:rPr>
        <w:t xml:space="preserve">q* = argmin</w:t>
      </w:r>
      <w:r w:rsidDel="00000000" w:rsidR="00000000" w:rsidRPr="00000000">
        <w:rPr>
          <w:vertAlign w:val="subscript"/>
          <w:rtl w:val="0"/>
        </w:rPr>
        <w:t xml:space="preserve">q</w:t>
      </w:r>
      <w:r w:rsidDel="00000000" w:rsidR="00000000" w:rsidRPr="00000000">
        <w:rPr>
          <w:rtl w:val="0"/>
        </w:rPr>
        <w:t xml:space="preserve"> Sum</w:t>
      </w:r>
      <w:r w:rsidDel="00000000" w:rsidR="00000000" w:rsidRPr="00000000">
        <w:rPr>
          <w:vertAlign w:val="subscript"/>
          <w:rtl w:val="0"/>
        </w:rPr>
        <w:t xml:space="preserve">x: q(x) != N</w:t>
      </w:r>
      <w:r w:rsidDel="00000000" w:rsidR="00000000" w:rsidRPr="00000000">
        <w:rPr>
          <w:rtl w:val="0"/>
        </w:rPr>
        <w:t xml:space="preserve"> p(x|N) za podmínky Sum</w:t>
      </w:r>
      <w:r w:rsidDel="00000000" w:rsidR="00000000" w:rsidRPr="00000000">
        <w:rPr>
          <w:vertAlign w:val="subscript"/>
          <w:rtl w:val="0"/>
        </w:rPr>
        <w:t xml:space="preserve">x: q(x) != D</w:t>
      </w:r>
      <w:r w:rsidDel="00000000" w:rsidR="00000000" w:rsidRPr="00000000">
        <w:rPr>
          <w:rtl w:val="0"/>
        </w:rPr>
        <w:t xml:space="preserve"> p(x|D) &lt;= є</w:t>
      </w:r>
      <w:r w:rsidDel="00000000" w:rsidR="00000000" w:rsidRPr="00000000">
        <w:rPr>
          <w:vertAlign w:val="subscript"/>
          <w:rtl w:val="0"/>
        </w:rPr>
        <w:t xml:space="preserve">D</w:t>
      </w:r>
      <w:r w:rsidDel="00000000" w:rsidR="00000000" w:rsidRPr="00000000">
        <w:rPr>
          <w:rtl w:val="0"/>
        </w:rPr>
        <w:t xml:space="preserve">,</w:t>
      </w:r>
    </w:p>
    <w:p w:rsidR="00000000" w:rsidDel="00000000" w:rsidP="00000000" w:rsidRDefault="00000000" w:rsidRPr="00000000" w14:paraId="00000041">
      <w:pPr>
        <w:pageBreakBefore w:val="0"/>
        <w:rPr/>
      </w:pPr>
      <w:r w:rsidDel="00000000" w:rsidR="00000000" w:rsidRPr="00000000">
        <w:rPr>
          <w:rtl w:val="0"/>
        </w:rPr>
        <w:t xml:space="preserve">kde q: X -&gt; D je rozhodovací funkce, X je množina všech možných pozorování.</w:t>
      </w:r>
    </w:p>
    <w:p w:rsidR="00000000" w:rsidDel="00000000" w:rsidP="00000000" w:rsidRDefault="00000000" w:rsidRPr="00000000" w14:paraId="00000042">
      <w:pPr>
        <w:pageBreakBefore w:val="0"/>
        <w:rPr/>
      </w:pPr>
      <w:r w:rsidDel="00000000" w:rsidR="00000000" w:rsidRPr="00000000">
        <w:rPr>
          <w:rtl w:val="0"/>
        </w:rPr>
        <w:t xml:space="preserve">Obecně hledáme práh μ pro r(x) = p(x|N)/p(x|D), podle kterého pak rozhodujeme:</w:t>
      </w:r>
    </w:p>
    <w:p w:rsidR="00000000" w:rsidDel="00000000" w:rsidP="00000000" w:rsidRDefault="00000000" w:rsidRPr="00000000" w14:paraId="00000043">
      <w:pPr>
        <w:pageBreakBefore w:val="0"/>
        <w:rPr/>
      </w:pPr>
      <w:r w:rsidDel="00000000" w:rsidR="00000000" w:rsidRPr="00000000">
        <w:rPr>
          <w:rtl w:val="0"/>
        </w:rPr>
        <w:t xml:space="preserve">q(x) = N iff r(x) &gt; μ, q(x) = D iff r(x) &lt;= μ</w:t>
      </w:r>
    </w:p>
    <w:p w:rsidR="00000000" w:rsidDel="00000000" w:rsidP="00000000" w:rsidRDefault="00000000" w:rsidRPr="00000000" w14:paraId="00000044">
      <w:pPr>
        <w:pageBreakBefore w:val="0"/>
        <w:rPr/>
      </w:pPr>
      <w:r w:rsidDel="00000000" w:rsidR="00000000" w:rsidRPr="00000000">
        <w:rPr>
          <w:rtl w:val="0"/>
        </w:rPr>
        <w:t xml:space="preserve">U spojitých měření se místo Sum používá Integrál.</w:t>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ageBreakBefore w:val="0"/>
        <w:rPr>
          <w:b w:val="1"/>
        </w:rPr>
      </w:pPr>
      <w:r w:rsidDel="00000000" w:rsidR="00000000" w:rsidRPr="00000000">
        <w:rPr>
          <w:b w:val="1"/>
          <w:rtl w:val="0"/>
        </w:rPr>
        <w:t xml:space="preserve">9. Formulujte minimaxní úlohu. Definujte význam všech použitých symbolů.</w:t>
      </w:r>
    </w:p>
    <w:p w:rsidR="00000000" w:rsidDel="00000000" w:rsidP="00000000" w:rsidRDefault="00000000" w:rsidRPr="00000000" w14:paraId="00000048">
      <w:pPr>
        <w:pageBreakBefore w:val="0"/>
        <w:rPr/>
      </w:pPr>
      <w:r w:rsidDel="00000000" w:rsidR="00000000" w:rsidRPr="00000000">
        <w:rPr>
          <w:rtl w:val="0"/>
        </w:rPr>
        <w:t xml:space="preserve">V úloze minmax minimalizujeme maximální chybu є</w:t>
      </w:r>
      <w:r w:rsidDel="00000000" w:rsidR="00000000" w:rsidRPr="00000000">
        <w:rPr>
          <w:vertAlign w:val="subscript"/>
          <w:rtl w:val="0"/>
        </w:rPr>
        <w:t xml:space="preserve">k</w:t>
      </w:r>
      <w:r w:rsidDel="00000000" w:rsidR="00000000" w:rsidRPr="00000000">
        <w:rPr>
          <w:rtl w:val="0"/>
        </w:rPr>
        <w:t xml:space="preserve"> na třídách k z K = {K</w:t>
      </w:r>
      <w:r w:rsidDel="00000000" w:rsidR="00000000" w:rsidRPr="00000000">
        <w:rPr>
          <w:vertAlign w:val="subscript"/>
          <w:rtl w:val="0"/>
        </w:rPr>
        <w:t xml:space="preserve">1</w:t>
      </w:r>
      <w:r w:rsidDel="00000000" w:rsidR="00000000" w:rsidRPr="00000000">
        <w:rPr>
          <w:rtl w:val="0"/>
        </w:rPr>
        <w:t xml:space="preserve">, …, K</w:t>
      </w:r>
      <w:r w:rsidDel="00000000" w:rsidR="00000000" w:rsidRPr="00000000">
        <w:rPr>
          <w:vertAlign w:val="subscript"/>
          <w:rtl w:val="0"/>
        </w:rPr>
        <w:t xml:space="preserve">K</w:t>
      </w:r>
      <w:r w:rsidDel="00000000" w:rsidR="00000000" w:rsidRPr="00000000">
        <w:rPr>
          <w:rtl w:val="0"/>
        </w:rPr>
        <w:t xml:space="preserve">}. Úloha pak vypadá:</w:t>
      </w:r>
    </w:p>
    <w:p w:rsidR="00000000" w:rsidDel="00000000" w:rsidP="00000000" w:rsidRDefault="00000000" w:rsidRPr="00000000" w14:paraId="00000049">
      <w:pPr>
        <w:pageBreakBefore w:val="0"/>
        <w:rPr/>
      </w:pPr>
      <w:r w:rsidDel="00000000" w:rsidR="00000000" w:rsidRPr="00000000">
        <w:rPr>
          <w:rtl w:val="0"/>
        </w:rPr>
        <w:t xml:space="preserve">q* = </w:t>
      </w:r>
      <w:r w:rsidDel="00000000" w:rsidR="00000000" w:rsidRPr="00000000">
        <w:rPr>
          <w:rtl w:val="0"/>
        </w:rPr>
        <w:t xml:space="preserve">argmin</w:t>
      </w:r>
      <w:r w:rsidDel="00000000" w:rsidR="00000000" w:rsidRPr="00000000">
        <w:rPr>
          <w:vertAlign w:val="subscript"/>
          <w:rtl w:val="0"/>
        </w:rPr>
        <w:t xml:space="preserve">q</w:t>
      </w:r>
      <w:r w:rsidDel="00000000" w:rsidR="00000000" w:rsidRPr="00000000">
        <w:rPr>
          <w:rtl w:val="0"/>
        </w:rPr>
        <w:t xml:space="preserve"> </w:t>
      </w:r>
      <w:r w:rsidDel="00000000" w:rsidR="00000000" w:rsidRPr="00000000">
        <w:rPr>
          <w:rtl w:val="0"/>
        </w:rPr>
        <w:t xml:space="preserve">max</w:t>
      </w:r>
      <w:r w:rsidDel="00000000" w:rsidR="00000000" w:rsidRPr="00000000">
        <w:rPr>
          <w:vertAlign w:val="subscript"/>
          <w:rtl w:val="0"/>
        </w:rPr>
        <w:t xml:space="preserve">k</w:t>
      </w:r>
      <w:r w:rsidDel="00000000" w:rsidR="00000000" w:rsidRPr="00000000">
        <w:rPr>
          <w:rtl w:val="0"/>
        </w:rPr>
        <w:t xml:space="preserve"> є</w:t>
      </w:r>
      <w:r w:rsidDel="00000000" w:rsidR="00000000" w:rsidRPr="00000000">
        <w:rPr>
          <w:vertAlign w:val="subscript"/>
          <w:rtl w:val="0"/>
        </w:rPr>
        <w:t xml:space="preserve">k</w:t>
      </w:r>
      <w:r w:rsidDel="00000000" w:rsidR="00000000" w:rsidRPr="00000000">
        <w:rPr>
          <w:rtl w:val="0"/>
        </w:rPr>
        <w:t xml:space="preserve">(q) = argmin</w:t>
      </w:r>
      <w:r w:rsidDel="00000000" w:rsidR="00000000" w:rsidRPr="00000000">
        <w:rPr>
          <w:vertAlign w:val="subscript"/>
          <w:rtl w:val="0"/>
        </w:rPr>
        <w:t xml:space="preserve">q</w:t>
      </w:r>
      <w:r w:rsidDel="00000000" w:rsidR="00000000" w:rsidRPr="00000000">
        <w:rPr>
          <w:rtl w:val="0"/>
        </w:rPr>
        <w:t xml:space="preserve"> max</w:t>
      </w:r>
      <w:r w:rsidDel="00000000" w:rsidR="00000000" w:rsidRPr="00000000">
        <w:rPr>
          <w:vertAlign w:val="subscript"/>
          <w:rtl w:val="0"/>
        </w:rPr>
        <w:t xml:space="preserve">k</w:t>
      </w:r>
      <w:r w:rsidDel="00000000" w:rsidR="00000000" w:rsidRPr="00000000">
        <w:rPr>
          <w:rtl w:val="0"/>
        </w:rPr>
        <w:t xml:space="preserve"> Sum</w:t>
      </w:r>
      <w:r w:rsidDel="00000000" w:rsidR="00000000" w:rsidRPr="00000000">
        <w:rPr>
          <w:vertAlign w:val="subscript"/>
          <w:rtl w:val="0"/>
        </w:rPr>
        <w:t xml:space="preserve">x: q(x) != k</w:t>
      </w:r>
      <w:r w:rsidDel="00000000" w:rsidR="00000000" w:rsidRPr="00000000">
        <w:rPr>
          <w:rtl w:val="0"/>
        </w:rPr>
        <w:t xml:space="preserve"> p(x|k),</w:t>
      </w:r>
    </w:p>
    <w:p w:rsidR="00000000" w:rsidDel="00000000" w:rsidP="00000000" w:rsidRDefault="00000000" w:rsidRPr="00000000" w14:paraId="0000004A">
      <w:pPr>
        <w:pageBreakBefore w:val="0"/>
        <w:rPr/>
      </w:pPr>
      <w:r w:rsidDel="00000000" w:rsidR="00000000" w:rsidRPr="00000000">
        <w:rPr>
          <w:rtl w:val="0"/>
        </w:rPr>
        <w:t xml:space="preserve">kde q: X -&gt; D je rozhodovací funkce, X je množina všech možných pozorování.</w:t>
      </w:r>
    </w:p>
    <w:p w:rsidR="00000000" w:rsidDel="00000000" w:rsidP="00000000" w:rsidRDefault="00000000" w:rsidRPr="00000000" w14:paraId="0000004B">
      <w:pPr>
        <w:pageBreakBefore w:val="0"/>
        <w:rPr/>
      </w:pPr>
      <w:r w:rsidDel="00000000" w:rsidR="00000000" w:rsidRPr="00000000">
        <w:rPr>
          <w:rtl w:val="0"/>
        </w:rPr>
        <w:t xml:space="preserve">Minmax nezáleží na apriorních pravděpodobnostech p(k), odpovídá Bayesovskému klasifikátoru při neznámých p(k).</w:t>
      </w:r>
    </w:p>
    <w:p w:rsidR="00000000" w:rsidDel="00000000" w:rsidP="00000000" w:rsidRDefault="00000000" w:rsidRPr="00000000" w14:paraId="0000004C">
      <w:pPr>
        <w:pageBreakBefore w:val="0"/>
        <w:rPr/>
      </w:pPr>
      <w:r w:rsidDel="00000000" w:rsidR="00000000" w:rsidRPr="00000000">
        <w:rPr>
          <w:rtl w:val="0"/>
        </w:rPr>
        <w:t xml:space="preserve">U spojitých měření se místo Sum používá Integrál.</w:t>
      </w:r>
    </w:p>
    <w:p w:rsidR="00000000" w:rsidDel="00000000" w:rsidP="00000000" w:rsidRDefault="00000000" w:rsidRPr="00000000" w14:paraId="0000004D">
      <w:pPr>
        <w:pageBreakBefore w:val="0"/>
        <w:rPr/>
      </w:pPr>
      <w:r w:rsidDel="00000000" w:rsidR="00000000" w:rsidRPr="00000000">
        <w:rPr>
          <w:rtl w:val="0"/>
        </w:rPr>
      </w:r>
    </w:p>
    <w:p w:rsidR="00000000" w:rsidDel="00000000" w:rsidP="00000000" w:rsidRDefault="00000000" w:rsidRPr="00000000" w14:paraId="0000004E">
      <w:pPr>
        <w:pageBreakBefore w:val="0"/>
        <w:rPr>
          <w:b w:val="1"/>
        </w:rPr>
      </w:pPr>
      <w:r w:rsidDel="00000000" w:rsidR="00000000" w:rsidRPr="00000000">
        <w:rPr>
          <w:b w:val="1"/>
          <w:rtl w:val="0"/>
        </w:rPr>
        <w:t xml:space="preserve">10. Formulujte Waldovu úlohu. Definujte význam všech použitých symbolů.</w:t>
      </w:r>
    </w:p>
    <w:p w:rsidR="00000000" w:rsidDel="00000000" w:rsidP="00000000" w:rsidRDefault="00000000" w:rsidRPr="00000000" w14:paraId="0000004F">
      <w:pPr>
        <w:pageBreakBefore w:val="0"/>
        <w:rPr/>
      </w:pPr>
      <w:r w:rsidDel="00000000" w:rsidR="00000000" w:rsidRPr="00000000">
        <w:rPr>
          <w:rtl w:val="0"/>
        </w:rPr>
        <w:t xml:space="preserve">Waldova úloha umožňuje stanovit horní mez chyb dvou tříd tím, že zavádí možnost “nevím”.</w:t>
      </w:r>
    </w:p>
    <w:p w:rsidR="00000000" w:rsidDel="00000000" w:rsidP="00000000" w:rsidRDefault="00000000" w:rsidRPr="00000000" w14:paraId="00000050">
      <w:pPr>
        <w:pageBreakBefore w:val="0"/>
        <w:rPr/>
      </w:pPr>
      <w:r w:rsidDel="00000000" w:rsidR="00000000" w:rsidRPr="00000000">
        <w:rPr>
          <w:rtl w:val="0"/>
        </w:rPr>
        <w:t xml:space="preserve">Máme K = {1, 2}, D = {1, 2, “nevím”}. Zavedeme horní meze chyb na obou třídách 0 &lt; є &lt; 1. Úloha pak zní:</w:t>
      </w:r>
    </w:p>
    <w:p w:rsidR="00000000" w:rsidDel="00000000" w:rsidP="00000000" w:rsidRDefault="00000000" w:rsidRPr="00000000" w14:paraId="00000051">
      <w:pPr>
        <w:pageBreakBefore w:val="0"/>
        <w:rPr/>
      </w:pPr>
      <w:r w:rsidDel="00000000" w:rsidR="00000000" w:rsidRPr="00000000">
        <w:rPr>
          <w:rtl w:val="0"/>
        </w:rPr>
        <w:t xml:space="preserve">q* = </w:t>
      </w:r>
      <w:r w:rsidDel="00000000" w:rsidR="00000000" w:rsidRPr="00000000">
        <w:rPr>
          <w:rtl w:val="0"/>
        </w:rPr>
        <w:t xml:space="preserve">argmin</w:t>
      </w:r>
      <w:r w:rsidDel="00000000" w:rsidR="00000000" w:rsidRPr="00000000">
        <w:rPr>
          <w:vertAlign w:val="subscript"/>
          <w:rtl w:val="0"/>
        </w:rPr>
        <w:t xml:space="preserve">q</w:t>
      </w:r>
      <w:r w:rsidDel="00000000" w:rsidR="00000000" w:rsidRPr="00000000">
        <w:rPr>
          <w:rtl w:val="0"/>
        </w:rPr>
        <w:t xml:space="preserve"> </w:t>
      </w:r>
      <w:r w:rsidDel="00000000" w:rsidR="00000000" w:rsidRPr="00000000">
        <w:rPr>
          <w:rtl w:val="0"/>
        </w:rPr>
        <w:t xml:space="preserve">max</w:t>
      </w:r>
      <w:r w:rsidDel="00000000" w:rsidR="00000000" w:rsidRPr="00000000">
        <w:rPr>
          <w:vertAlign w:val="subscript"/>
          <w:rtl w:val="0"/>
        </w:rPr>
        <w:t xml:space="preserve">k</w:t>
      </w:r>
      <w:r w:rsidDel="00000000" w:rsidR="00000000" w:rsidRPr="00000000">
        <w:rPr>
          <w:rtl w:val="0"/>
        </w:rPr>
        <w:t xml:space="preserve"> κ</w:t>
      </w:r>
      <w:r w:rsidDel="00000000" w:rsidR="00000000" w:rsidRPr="00000000">
        <w:rPr>
          <w:vertAlign w:val="subscript"/>
          <w:rtl w:val="0"/>
        </w:rPr>
        <w:t xml:space="preserve">k</w:t>
      </w:r>
      <w:r w:rsidDel="00000000" w:rsidR="00000000" w:rsidRPr="00000000">
        <w:rPr>
          <w:rtl w:val="0"/>
        </w:rPr>
        <w:t xml:space="preserve"> za podmínky є</w:t>
      </w:r>
      <w:r w:rsidDel="00000000" w:rsidR="00000000" w:rsidRPr="00000000">
        <w:rPr>
          <w:vertAlign w:val="subscript"/>
          <w:rtl w:val="0"/>
        </w:rPr>
        <w:t xml:space="preserve">1</w:t>
      </w:r>
      <w:r w:rsidDel="00000000" w:rsidR="00000000" w:rsidRPr="00000000">
        <w:rPr>
          <w:rtl w:val="0"/>
        </w:rPr>
        <w:t xml:space="preserve"> &lt;= є, є</w:t>
      </w:r>
      <w:r w:rsidDel="00000000" w:rsidR="00000000" w:rsidRPr="00000000">
        <w:rPr>
          <w:vertAlign w:val="subscript"/>
          <w:rtl w:val="0"/>
        </w:rPr>
        <w:t xml:space="preserve">2</w:t>
      </w:r>
      <w:r w:rsidDel="00000000" w:rsidR="00000000" w:rsidRPr="00000000">
        <w:rPr>
          <w:rtl w:val="0"/>
        </w:rPr>
        <w:t xml:space="preserve"> &lt;= є,</w:t>
      </w:r>
    </w:p>
    <w:p w:rsidR="00000000" w:rsidDel="00000000" w:rsidP="00000000" w:rsidRDefault="00000000" w:rsidRPr="00000000" w14:paraId="00000052">
      <w:pPr>
        <w:pageBreakBefore w:val="0"/>
        <w:rPr/>
      </w:pPr>
      <w:r w:rsidDel="00000000" w:rsidR="00000000" w:rsidRPr="00000000">
        <w:rPr>
          <w:rtl w:val="0"/>
        </w:rPr>
        <w:t xml:space="preserve">kde κ</w:t>
      </w:r>
      <w:r w:rsidDel="00000000" w:rsidR="00000000" w:rsidRPr="00000000">
        <w:rPr>
          <w:vertAlign w:val="subscript"/>
          <w:rtl w:val="0"/>
        </w:rPr>
        <w:t xml:space="preserve">1</w:t>
      </w:r>
      <w:r w:rsidDel="00000000" w:rsidR="00000000" w:rsidRPr="00000000">
        <w:rPr>
          <w:rtl w:val="0"/>
        </w:rPr>
        <w:t xml:space="preserve"> = Sum</w:t>
      </w:r>
      <w:r w:rsidDel="00000000" w:rsidR="00000000" w:rsidRPr="00000000">
        <w:rPr>
          <w:vertAlign w:val="subscript"/>
          <w:rtl w:val="0"/>
        </w:rPr>
        <w:t xml:space="preserve">x: q(x) = “nevím”</w:t>
      </w:r>
      <w:r w:rsidDel="00000000" w:rsidR="00000000" w:rsidRPr="00000000">
        <w:rPr>
          <w:rtl w:val="0"/>
        </w:rPr>
        <w:t xml:space="preserve"> p(x|1) a є</w:t>
      </w:r>
      <w:r w:rsidDel="00000000" w:rsidR="00000000" w:rsidRPr="00000000">
        <w:rPr>
          <w:vertAlign w:val="subscript"/>
          <w:rtl w:val="0"/>
        </w:rPr>
        <w:t xml:space="preserve">1</w:t>
      </w:r>
      <w:r w:rsidDel="00000000" w:rsidR="00000000" w:rsidRPr="00000000">
        <w:rPr>
          <w:rtl w:val="0"/>
        </w:rPr>
        <w:t xml:space="preserve"> = Sum</w:t>
      </w:r>
      <w:r w:rsidDel="00000000" w:rsidR="00000000" w:rsidRPr="00000000">
        <w:rPr>
          <w:vertAlign w:val="subscript"/>
          <w:rtl w:val="0"/>
        </w:rPr>
        <w:t xml:space="preserve">x: q(x) = 2</w:t>
      </w:r>
      <w:r w:rsidDel="00000000" w:rsidR="00000000" w:rsidRPr="00000000">
        <w:rPr>
          <w:rtl w:val="0"/>
        </w:rPr>
        <w:t xml:space="preserve"> p(x|1) a podobně pro κ</w:t>
      </w:r>
      <w:r w:rsidDel="00000000" w:rsidR="00000000" w:rsidRPr="00000000">
        <w:rPr>
          <w:vertAlign w:val="subscript"/>
          <w:rtl w:val="0"/>
        </w:rPr>
        <w:t xml:space="preserve">2</w:t>
      </w:r>
      <w:r w:rsidDel="00000000" w:rsidR="00000000" w:rsidRPr="00000000">
        <w:rPr>
          <w:rtl w:val="0"/>
        </w:rPr>
        <w:t xml:space="preserve"> a є</w:t>
      </w:r>
      <w:r w:rsidDel="00000000" w:rsidR="00000000" w:rsidRPr="00000000">
        <w:rPr>
          <w:vertAlign w:val="subscript"/>
          <w:rtl w:val="0"/>
        </w:rPr>
        <w:t xml:space="preserve">2</w:t>
      </w:r>
      <w:r w:rsidDel="00000000" w:rsidR="00000000" w:rsidRPr="00000000">
        <w:rPr>
          <w:rtl w:val="0"/>
        </w:rPr>
        <w:t xml:space="preserve">.</w:t>
      </w:r>
    </w:p>
    <w:p w:rsidR="00000000" w:rsidDel="00000000" w:rsidP="00000000" w:rsidRDefault="00000000" w:rsidRPr="00000000" w14:paraId="00000053">
      <w:pPr>
        <w:pageBreakBefore w:val="0"/>
        <w:rPr/>
      </w:pPr>
      <w:r w:rsidDel="00000000" w:rsidR="00000000" w:rsidRPr="00000000">
        <w:rPr>
          <w:rtl w:val="0"/>
        </w:rPr>
        <w:t xml:space="preserve">Obecně hledáme prahy μ</w:t>
      </w:r>
      <w:r w:rsidDel="00000000" w:rsidR="00000000" w:rsidRPr="00000000">
        <w:rPr>
          <w:vertAlign w:val="subscript"/>
          <w:rtl w:val="0"/>
        </w:rPr>
        <w:t xml:space="preserve">u</w:t>
      </w:r>
      <w:r w:rsidDel="00000000" w:rsidR="00000000" w:rsidRPr="00000000">
        <w:rPr>
          <w:rtl w:val="0"/>
        </w:rPr>
        <w:t xml:space="preserve">, μ</w:t>
      </w:r>
      <w:r w:rsidDel="00000000" w:rsidR="00000000" w:rsidRPr="00000000">
        <w:rPr>
          <w:vertAlign w:val="subscript"/>
          <w:rtl w:val="0"/>
        </w:rPr>
        <w:t xml:space="preserve">l</w:t>
      </w:r>
      <w:r w:rsidDel="00000000" w:rsidR="00000000" w:rsidRPr="00000000">
        <w:rPr>
          <w:rtl w:val="0"/>
        </w:rPr>
        <w:t xml:space="preserve"> pro r(x) = p(x|N)/p(x|D), podle kterých pak rozhodujeme:</w:t>
      </w:r>
    </w:p>
    <w:p w:rsidR="00000000" w:rsidDel="00000000" w:rsidP="00000000" w:rsidRDefault="00000000" w:rsidRPr="00000000" w14:paraId="00000054">
      <w:pPr>
        <w:pageBreakBefore w:val="0"/>
        <w:rPr/>
      </w:pPr>
      <w:r w:rsidDel="00000000" w:rsidR="00000000" w:rsidRPr="00000000">
        <w:rPr>
          <w:rtl w:val="0"/>
        </w:rPr>
        <w:t xml:space="preserve">q(x) = N iff r(x) &gt; μ</w:t>
      </w:r>
      <w:r w:rsidDel="00000000" w:rsidR="00000000" w:rsidRPr="00000000">
        <w:rPr>
          <w:vertAlign w:val="subscript"/>
          <w:rtl w:val="0"/>
        </w:rPr>
        <w:t xml:space="preserve">u</w:t>
      </w:r>
      <w:r w:rsidDel="00000000" w:rsidR="00000000" w:rsidRPr="00000000">
        <w:rPr>
          <w:rtl w:val="0"/>
        </w:rPr>
        <w:t xml:space="preserve">, q(x) = D iff r(x) &lt; μ</w:t>
      </w:r>
      <w:r w:rsidDel="00000000" w:rsidR="00000000" w:rsidRPr="00000000">
        <w:rPr>
          <w:vertAlign w:val="subscript"/>
          <w:rtl w:val="0"/>
        </w:rPr>
        <w:t xml:space="preserve">l</w:t>
      </w:r>
      <w:r w:rsidDel="00000000" w:rsidR="00000000" w:rsidRPr="00000000">
        <w:rPr>
          <w:rtl w:val="0"/>
        </w:rPr>
        <w:t xml:space="preserve">, q(x) = “nevím” iff μ</w:t>
      </w:r>
      <w:r w:rsidDel="00000000" w:rsidR="00000000" w:rsidRPr="00000000">
        <w:rPr>
          <w:vertAlign w:val="subscript"/>
          <w:rtl w:val="0"/>
        </w:rPr>
        <w:t xml:space="preserve">l</w:t>
      </w:r>
      <w:r w:rsidDel="00000000" w:rsidR="00000000" w:rsidRPr="00000000">
        <w:rPr>
          <w:rtl w:val="0"/>
        </w:rPr>
        <w:t xml:space="preserve"> &lt;= r(x) &lt;= μ</w:t>
      </w:r>
      <w:r w:rsidDel="00000000" w:rsidR="00000000" w:rsidRPr="00000000">
        <w:rPr>
          <w:vertAlign w:val="subscript"/>
          <w:rtl w:val="0"/>
        </w:rPr>
        <w:t xml:space="preserve">u</w:t>
      </w:r>
      <w:r w:rsidDel="00000000" w:rsidR="00000000" w:rsidRPr="00000000">
        <w:rPr>
          <w:rtl w:val="0"/>
        </w:rPr>
        <w:t xml:space="preserve"> </w:t>
      </w:r>
    </w:p>
    <w:p w:rsidR="00000000" w:rsidDel="00000000" w:rsidP="00000000" w:rsidRDefault="00000000" w:rsidRPr="00000000" w14:paraId="00000055">
      <w:pPr>
        <w:pageBreakBefore w:val="0"/>
        <w:rPr/>
      </w:pPr>
      <w:r w:rsidDel="00000000" w:rsidR="00000000" w:rsidRPr="00000000">
        <w:rPr>
          <w:rtl w:val="0"/>
        </w:rPr>
        <w:t xml:space="preserve">U spojitých měření se místo Sum používá Integrál.</w:t>
      </w:r>
    </w:p>
    <w:p w:rsidR="00000000" w:rsidDel="00000000" w:rsidP="00000000" w:rsidRDefault="00000000" w:rsidRPr="00000000" w14:paraId="00000056">
      <w:pPr>
        <w:pageBreakBefore w:val="0"/>
        <w:rPr/>
      </w:pPr>
      <w:r w:rsidDel="00000000" w:rsidR="00000000" w:rsidRPr="00000000">
        <w:rPr>
          <w:rtl w:val="0"/>
        </w:rPr>
      </w:r>
    </w:p>
    <w:p w:rsidR="00000000" w:rsidDel="00000000" w:rsidP="00000000" w:rsidRDefault="00000000" w:rsidRPr="00000000" w14:paraId="00000057">
      <w:pPr>
        <w:pageBreakBefore w:val="0"/>
        <w:rPr>
          <w:b w:val="1"/>
        </w:rPr>
      </w:pPr>
      <w:r w:rsidDel="00000000" w:rsidR="00000000" w:rsidRPr="00000000">
        <w:rPr>
          <w:b w:val="1"/>
          <w:rtl w:val="0"/>
        </w:rPr>
        <w:t xml:space="preserve">11. Jaká je optimální strategie pro úlohu </w:t>
      </w:r>
      <w:r w:rsidDel="00000000" w:rsidR="00000000" w:rsidRPr="00000000">
        <w:rPr>
          <w:b w:val="1"/>
          <w:rtl w:val="0"/>
        </w:rPr>
        <w:t xml:space="preserve">Neymana-Pearsona</w:t>
      </w:r>
      <w:r w:rsidDel="00000000" w:rsidR="00000000" w:rsidRPr="00000000">
        <w:rPr>
          <w:b w:val="1"/>
          <w:rtl w:val="0"/>
        </w:rPr>
        <w:t xml:space="preserve">?</w:t>
      </w:r>
    </w:p>
    <w:p w:rsidR="00000000" w:rsidDel="00000000" w:rsidP="00000000" w:rsidRDefault="00000000" w:rsidRPr="00000000" w14:paraId="00000058">
      <w:pPr>
        <w:pageBreakBefore w:val="0"/>
        <w:rPr/>
      </w:pPr>
      <w:r w:rsidDel="00000000" w:rsidR="00000000" w:rsidRPr="00000000">
        <w:rPr>
          <w:rtl w:val="0"/>
        </w:rPr>
        <w:t xml:space="preserve">Nevím, jestli chtějí zas vzoreček:</w:t>
      </w:r>
    </w:p>
    <w:p w:rsidR="00000000" w:rsidDel="00000000" w:rsidP="00000000" w:rsidRDefault="00000000" w:rsidRPr="00000000" w14:paraId="00000059">
      <w:pPr>
        <w:pageBreakBefore w:val="0"/>
        <w:rPr/>
      </w:pPr>
      <w:r w:rsidDel="00000000" w:rsidR="00000000" w:rsidRPr="00000000">
        <w:rPr>
          <w:rtl w:val="0"/>
        </w:rPr>
        <w:t xml:space="preserve">q* = </w:t>
      </w:r>
      <w:r w:rsidDel="00000000" w:rsidR="00000000" w:rsidRPr="00000000">
        <w:rPr>
          <w:rtl w:val="0"/>
        </w:rPr>
        <w:t xml:space="preserve">argmin</w:t>
      </w:r>
      <w:r w:rsidDel="00000000" w:rsidR="00000000" w:rsidRPr="00000000">
        <w:rPr>
          <w:vertAlign w:val="subscript"/>
          <w:rtl w:val="0"/>
        </w:rPr>
        <w:t xml:space="preserve">q</w:t>
      </w:r>
      <w:r w:rsidDel="00000000" w:rsidR="00000000" w:rsidRPr="00000000">
        <w:rPr>
          <w:rtl w:val="0"/>
        </w:rPr>
        <w:t xml:space="preserve"> (є</w:t>
      </w:r>
      <w:r w:rsidDel="00000000" w:rsidR="00000000" w:rsidRPr="00000000">
        <w:rPr>
          <w:vertAlign w:val="subscript"/>
          <w:rtl w:val="0"/>
        </w:rPr>
        <w:t xml:space="preserve">N</w:t>
      </w:r>
      <w:r w:rsidDel="00000000" w:rsidR="00000000" w:rsidRPr="00000000">
        <w:rPr>
          <w:rtl w:val="0"/>
        </w:rPr>
        <w:t xml:space="preserve"> = Sum</w:t>
      </w:r>
      <w:r w:rsidDel="00000000" w:rsidR="00000000" w:rsidRPr="00000000">
        <w:rPr>
          <w:vertAlign w:val="subscript"/>
          <w:rtl w:val="0"/>
        </w:rPr>
        <w:t xml:space="preserve">x: q(x) != N</w:t>
      </w:r>
      <w:r w:rsidDel="00000000" w:rsidR="00000000" w:rsidRPr="00000000">
        <w:rPr>
          <w:rtl w:val="0"/>
        </w:rPr>
        <w:t xml:space="preserve"> p(x|N)) za podmínky є</w:t>
      </w:r>
      <w:r w:rsidDel="00000000" w:rsidR="00000000" w:rsidRPr="00000000">
        <w:rPr>
          <w:vertAlign w:val="subscript"/>
          <w:rtl w:val="0"/>
        </w:rPr>
        <w:t xml:space="preserve">D</w:t>
      </w:r>
      <w:r w:rsidDel="00000000" w:rsidR="00000000" w:rsidRPr="00000000">
        <w:rPr>
          <w:rtl w:val="0"/>
        </w:rPr>
        <w:t xml:space="preserve"> = Sum</w:t>
      </w:r>
      <w:r w:rsidDel="00000000" w:rsidR="00000000" w:rsidRPr="00000000">
        <w:rPr>
          <w:vertAlign w:val="subscript"/>
          <w:rtl w:val="0"/>
        </w:rPr>
        <w:t xml:space="preserve">x: q(x) != D</w:t>
      </w:r>
      <w:r w:rsidDel="00000000" w:rsidR="00000000" w:rsidRPr="00000000">
        <w:rPr>
          <w:rtl w:val="0"/>
        </w:rPr>
        <w:t xml:space="preserve"> p(x|D) &lt;= є’</w:t>
      </w:r>
      <w:r w:rsidDel="00000000" w:rsidR="00000000" w:rsidRPr="00000000">
        <w:rPr>
          <w:vertAlign w:val="subscript"/>
          <w:rtl w:val="0"/>
        </w:rPr>
        <w:t xml:space="preserve">D</w:t>
      </w:r>
      <w:r w:rsidDel="00000000" w:rsidR="00000000" w:rsidRPr="00000000">
        <w:rPr>
          <w:rtl w:val="0"/>
        </w:rPr>
      </w:r>
    </w:p>
    <w:p w:rsidR="00000000" w:rsidDel="00000000" w:rsidP="00000000" w:rsidRDefault="00000000" w:rsidRPr="00000000" w14:paraId="0000005A">
      <w:pPr>
        <w:pageBreakBefore w:val="0"/>
        <w:rPr/>
      </w:pPr>
      <w:r w:rsidDel="00000000" w:rsidR="00000000" w:rsidRPr="00000000">
        <w:rPr>
          <w:rtl w:val="0"/>
        </w:rPr>
        <w:t xml:space="preserve">Případně slovně je obecně nejlepší vzít takovou rozhodovací funkci, která má є</w:t>
      </w:r>
      <w:r w:rsidDel="00000000" w:rsidR="00000000" w:rsidRPr="00000000">
        <w:rPr>
          <w:vertAlign w:val="subscript"/>
          <w:rtl w:val="0"/>
        </w:rPr>
        <w:t xml:space="preserve">D</w:t>
      </w:r>
      <w:r w:rsidDel="00000000" w:rsidR="00000000" w:rsidRPr="00000000">
        <w:rPr>
          <w:rtl w:val="0"/>
        </w:rPr>
        <w:t xml:space="preserve"> </w:t>
      </w:r>
      <w:r w:rsidDel="00000000" w:rsidR="00000000" w:rsidRPr="00000000">
        <w:rPr>
          <w:b w:val="1"/>
          <w:rtl w:val="0"/>
        </w:rPr>
        <w:t xml:space="preserve">=</w:t>
      </w:r>
      <w:r w:rsidDel="00000000" w:rsidR="00000000" w:rsidRPr="00000000">
        <w:rPr>
          <w:rtl w:val="0"/>
        </w:rPr>
        <w:t xml:space="preserve"> є’</w:t>
      </w:r>
      <w:r w:rsidDel="00000000" w:rsidR="00000000" w:rsidRPr="00000000">
        <w:rPr>
          <w:vertAlign w:val="subscript"/>
          <w:rtl w:val="0"/>
        </w:rPr>
        <w:t xml:space="preserve">D</w:t>
      </w:r>
      <w:r w:rsidDel="00000000" w:rsidR="00000000" w:rsidRPr="00000000">
        <w:rPr>
          <w:rtl w:val="0"/>
        </w:rPr>
        <w:t xml:space="preserve">, protože s rostoucí є</w:t>
      </w:r>
      <w:r w:rsidDel="00000000" w:rsidR="00000000" w:rsidRPr="00000000">
        <w:rPr>
          <w:vertAlign w:val="subscript"/>
          <w:rtl w:val="0"/>
        </w:rPr>
        <w:t xml:space="preserve">D</w:t>
      </w:r>
      <w:r w:rsidDel="00000000" w:rsidR="00000000" w:rsidRPr="00000000">
        <w:rPr>
          <w:rtl w:val="0"/>
        </w:rPr>
        <w:t xml:space="preserve"> klesá (či maximálně stagnuje) є</w:t>
      </w:r>
      <w:r w:rsidDel="00000000" w:rsidR="00000000" w:rsidRPr="00000000">
        <w:rPr>
          <w:vertAlign w:val="subscript"/>
          <w:rtl w:val="0"/>
        </w:rPr>
        <w:t xml:space="preserve">N</w:t>
      </w:r>
      <w:r w:rsidDel="00000000" w:rsidR="00000000" w:rsidRPr="00000000">
        <w:rPr>
          <w:rtl w:val="0"/>
        </w:rPr>
        <w:t xml:space="preserve">. Tato rovnost nelze vždy přímo dosáhnout u diskrétních pozorování, případně jde dosáhnout randomizací výsledků. U spojitých pozorování lze dosáhnout vždy.</w:t>
      </w:r>
    </w:p>
    <w:p w:rsidR="00000000" w:rsidDel="00000000" w:rsidP="00000000" w:rsidRDefault="00000000" w:rsidRPr="00000000" w14:paraId="0000005B">
      <w:pPr>
        <w:pageBreakBefore w:val="0"/>
        <w:rPr/>
      </w:pPr>
      <w:r w:rsidDel="00000000" w:rsidR="00000000" w:rsidRPr="00000000">
        <w:rPr>
          <w:rtl w:val="0"/>
        </w:rPr>
      </w:r>
    </w:p>
    <w:p w:rsidR="00000000" w:rsidDel="00000000" w:rsidP="00000000" w:rsidRDefault="00000000" w:rsidRPr="00000000" w14:paraId="0000005C">
      <w:pPr>
        <w:pageBreakBefore w:val="0"/>
        <w:rPr>
          <w:b w:val="1"/>
        </w:rPr>
      </w:pPr>
      <w:r w:rsidDel="00000000" w:rsidR="00000000" w:rsidRPr="00000000">
        <w:rPr>
          <w:b w:val="1"/>
          <w:rtl w:val="0"/>
        </w:rPr>
        <w:t xml:space="preserve">12. Jaká je optimální strategie pro minimaxní úlohu?</w:t>
      </w:r>
    </w:p>
    <w:p w:rsidR="00000000" w:rsidDel="00000000" w:rsidP="00000000" w:rsidRDefault="00000000" w:rsidRPr="00000000" w14:paraId="0000005D">
      <w:pPr>
        <w:pageBreakBefore w:val="0"/>
        <w:rPr/>
      </w:pPr>
      <w:r w:rsidDel="00000000" w:rsidR="00000000" w:rsidRPr="00000000">
        <w:rPr>
          <w:rtl w:val="0"/>
        </w:rPr>
        <w:t xml:space="preserve">Zase buď vzoreček:</w:t>
      </w:r>
    </w:p>
    <w:p w:rsidR="00000000" w:rsidDel="00000000" w:rsidP="00000000" w:rsidRDefault="00000000" w:rsidRPr="00000000" w14:paraId="0000005E">
      <w:pPr>
        <w:pageBreakBefore w:val="0"/>
        <w:rPr/>
      </w:pPr>
      <w:r w:rsidDel="00000000" w:rsidR="00000000" w:rsidRPr="00000000">
        <w:rPr>
          <w:rtl w:val="0"/>
        </w:rPr>
        <w:t xml:space="preserve">q* = </w:t>
      </w:r>
      <w:r w:rsidDel="00000000" w:rsidR="00000000" w:rsidRPr="00000000">
        <w:rPr>
          <w:rtl w:val="0"/>
        </w:rPr>
        <w:t xml:space="preserve">argmin</w:t>
      </w:r>
      <w:r w:rsidDel="00000000" w:rsidR="00000000" w:rsidRPr="00000000">
        <w:rPr>
          <w:vertAlign w:val="subscript"/>
          <w:rtl w:val="0"/>
        </w:rPr>
        <w:t xml:space="preserve">q</w:t>
      </w:r>
      <w:r w:rsidDel="00000000" w:rsidR="00000000" w:rsidRPr="00000000">
        <w:rPr>
          <w:rtl w:val="0"/>
        </w:rPr>
        <w:t xml:space="preserve"> </w:t>
      </w:r>
      <w:r w:rsidDel="00000000" w:rsidR="00000000" w:rsidRPr="00000000">
        <w:rPr>
          <w:rtl w:val="0"/>
        </w:rPr>
        <w:t xml:space="preserve">max</w:t>
      </w:r>
      <w:r w:rsidDel="00000000" w:rsidR="00000000" w:rsidRPr="00000000">
        <w:rPr>
          <w:vertAlign w:val="subscript"/>
          <w:rtl w:val="0"/>
        </w:rPr>
        <w:t xml:space="preserve">k</w:t>
      </w:r>
      <w:r w:rsidDel="00000000" w:rsidR="00000000" w:rsidRPr="00000000">
        <w:rPr>
          <w:rtl w:val="0"/>
        </w:rPr>
        <w:t xml:space="preserve"> (є</w:t>
      </w:r>
      <w:r w:rsidDel="00000000" w:rsidR="00000000" w:rsidRPr="00000000">
        <w:rPr>
          <w:vertAlign w:val="subscript"/>
          <w:rtl w:val="0"/>
        </w:rPr>
        <w:t xml:space="preserve">k</w:t>
      </w:r>
      <w:r w:rsidDel="00000000" w:rsidR="00000000" w:rsidRPr="00000000">
        <w:rPr>
          <w:rtl w:val="0"/>
        </w:rPr>
        <w:t xml:space="preserve">(q) = Sum</w:t>
      </w:r>
      <w:r w:rsidDel="00000000" w:rsidR="00000000" w:rsidRPr="00000000">
        <w:rPr>
          <w:vertAlign w:val="subscript"/>
          <w:rtl w:val="0"/>
        </w:rPr>
        <w:t xml:space="preserve">x: q(x) != k</w:t>
      </w:r>
      <w:r w:rsidDel="00000000" w:rsidR="00000000" w:rsidRPr="00000000">
        <w:rPr>
          <w:rtl w:val="0"/>
        </w:rPr>
        <w:t xml:space="preserve"> p(x|k))</w:t>
      </w:r>
    </w:p>
    <w:p w:rsidR="00000000" w:rsidDel="00000000" w:rsidP="00000000" w:rsidRDefault="00000000" w:rsidRPr="00000000" w14:paraId="0000005F">
      <w:pPr>
        <w:pageBreakBefore w:val="0"/>
        <w:rPr/>
      </w:pPr>
      <w:r w:rsidDel="00000000" w:rsidR="00000000" w:rsidRPr="00000000">
        <w:rPr>
          <w:rtl w:val="0"/>
        </w:rPr>
        <w:t xml:space="preserve">Nebo myšlenkovej pochod (</w:t>
      </w:r>
      <w:hyperlink r:id="rId9">
        <w:r w:rsidDel="00000000" w:rsidR="00000000" w:rsidRPr="00000000">
          <w:rPr>
            <w:color w:val="1155cc"/>
            <w:u w:val="single"/>
            <w:rtl w:val="0"/>
          </w:rPr>
          <w:t xml:space="preserve">https://www.youtube.com/watch?v=r37Z209M9fM</w:t>
        </w:r>
      </w:hyperlink>
      <w:r w:rsidDel="00000000" w:rsidR="00000000" w:rsidRPr="00000000">
        <w:rPr>
          <w:rtl w:val="0"/>
        </w:rPr>
        <w:t xml:space="preserve"> :)</w:t>
      </w:r>
      <w:r w:rsidDel="00000000" w:rsidR="00000000" w:rsidRPr="00000000">
        <w:rPr>
          <w:rtl w:val="0"/>
        </w:rPr>
        <w:t xml:space="preserve">):</w:t>
      </w:r>
    </w:p>
    <w:p w:rsidR="00000000" w:rsidDel="00000000" w:rsidP="00000000" w:rsidRDefault="00000000" w:rsidRPr="00000000" w14:paraId="00000060">
      <w:pPr>
        <w:pageBreakBefore w:val="0"/>
        <w:rPr/>
      </w:pPr>
      <w:r w:rsidDel="00000000" w:rsidR="00000000" w:rsidRPr="00000000">
        <w:rPr>
          <w:rtl w:val="0"/>
        </w:rPr>
        <w:t xml:space="preserve">Znovu obecně platí, že růst є</w:t>
      </w:r>
      <w:r w:rsidDel="00000000" w:rsidR="00000000" w:rsidRPr="00000000">
        <w:rPr>
          <w:vertAlign w:val="subscript"/>
          <w:rtl w:val="0"/>
        </w:rPr>
        <w:t xml:space="preserve">k</w:t>
      </w:r>
      <w:r w:rsidDel="00000000" w:rsidR="00000000" w:rsidRPr="00000000">
        <w:rPr>
          <w:rtl w:val="0"/>
        </w:rPr>
        <w:t xml:space="preserve"> jedné třídy vede ke </w:t>
      </w:r>
      <w:r w:rsidDel="00000000" w:rsidR="00000000" w:rsidRPr="00000000">
        <w:rPr>
          <w:rtl w:val="0"/>
        </w:rPr>
        <w:t xml:space="preserve">klesání</w:t>
      </w:r>
      <w:r w:rsidDel="00000000" w:rsidR="00000000" w:rsidRPr="00000000">
        <w:rPr>
          <w:rtl w:val="0"/>
        </w:rPr>
        <w:t xml:space="preserve"> (maximálně stagnaci) є</w:t>
      </w:r>
      <w:r w:rsidDel="00000000" w:rsidR="00000000" w:rsidRPr="00000000">
        <w:rPr>
          <w:vertAlign w:val="subscript"/>
          <w:rtl w:val="0"/>
        </w:rPr>
        <w:t xml:space="preserve">k</w:t>
      </w:r>
      <w:r w:rsidDel="00000000" w:rsidR="00000000" w:rsidRPr="00000000">
        <w:rPr>
          <w:rtl w:val="0"/>
        </w:rPr>
        <w:t xml:space="preserve"> ostatních tříd. Dokud je є</w:t>
      </w:r>
      <w:r w:rsidDel="00000000" w:rsidR="00000000" w:rsidRPr="00000000">
        <w:rPr>
          <w:vertAlign w:val="subscript"/>
          <w:rtl w:val="0"/>
        </w:rPr>
        <w:t xml:space="preserve">k</w:t>
      </w:r>
      <w:r w:rsidDel="00000000" w:rsidR="00000000" w:rsidRPr="00000000">
        <w:rPr>
          <w:rtl w:val="0"/>
        </w:rPr>
        <w:t xml:space="preserve"> nějaké třídy ostře vyšší než ostatní, snižujeme</w:t>
      </w:r>
      <w:del w:author="Jiři Štengl" w:id="6" w:date="2023-01-22T10:45:24Z">
        <w:r w:rsidDel="00000000" w:rsidR="00000000" w:rsidRPr="00000000">
          <w:rPr>
            <w:rtl w:val="0"/>
          </w:rPr>
          <w:delText xml:space="preserve"> </w:delText>
        </w:r>
      </w:del>
      <w:r w:rsidDel="00000000" w:rsidR="00000000" w:rsidRPr="00000000">
        <w:rPr>
          <w:rtl w:val="0"/>
        </w:rPr>
        <w:t xml:space="preserve">tuto chybu. </w:t>
      </w:r>
      <w:r w:rsidDel="00000000" w:rsidR="00000000" w:rsidRPr="00000000">
        <w:rPr>
          <w:rtl w:val="0"/>
        </w:rPr>
        <w:t xml:space="preserve">Proto v optimálním řešení vždy platí (pro spojitý případ), že třídy s nejhorší ch</w:t>
      </w:r>
      <w:ins w:author="Jiři Štengl" w:id="6" w:date="2023-01-22T10:45:24Z">
        <w:del w:author="Anonymous" w:id="7" w:date="2024-01-22T14:42:48Z">
          <w:r w:rsidDel="00000000" w:rsidR="00000000" w:rsidRPr="00000000">
            <w:rPr>
              <w:rtl w:val="0"/>
            </w:rPr>
            <w:delText xml:space="preserve"> </w:delText>
          </w:r>
        </w:del>
      </w:ins>
      <w:r w:rsidDel="00000000" w:rsidR="00000000" w:rsidRPr="00000000">
        <w:rPr>
          <w:rtl w:val="0"/>
        </w:rPr>
        <w:t xml:space="preserve">ybou jsou dvě, є</w:t>
      </w:r>
      <w:r w:rsidDel="00000000" w:rsidR="00000000" w:rsidRPr="00000000">
        <w:rPr>
          <w:vertAlign w:val="subscript"/>
          <w:rtl w:val="0"/>
        </w:rPr>
        <w:t xml:space="preserve">A</w:t>
      </w:r>
      <w:r w:rsidDel="00000000" w:rsidR="00000000" w:rsidRPr="00000000">
        <w:rPr>
          <w:rtl w:val="0"/>
        </w:rPr>
        <w:t xml:space="preserve"> = є</w:t>
      </w:r>
      <w:r w:rsidDel="00000000" w:rsidR="00000000" w:rsidRPr="00000000">
        <w:rPr>
          <w:vertAlign w:val="subscript"/>
          <w:rtl w:val="0"/>
        </w:rPr>
        <w:t xml:space="preserve">B</w:t>
      </w:r>
      <w:r w:rsidDel="00000000" w:rsidR="00000000" w:rsidRPr="00000000">
        <w:rPr>
          <w:rtl w:val="0"/>
        </w:rPr>
        <w:t xml:space="preserve">. Znovu k dosažení tohoto optima u diskrétní X je někdy třeba randomizace výsledků, u spojité X lze vždy přímo.</w:t>
      </w:r>
    </w:p>
    <w:p w:rsidR="00000000" w:rsidDel="00000000" w:rsidP="00000000" w:rsidRDefault="00000000" w:rsidRPr="00000000" w14:paraId="00000061">
      <w:pPr>
        <w:pageBreakBefore w:val="0"/>
        <w:rPr/>
      </w:pPr>
      <w:r w:rsidDel="00000000" w:rsidR="00000000" w:rsidRPr="00000000">
        <w:rPr>
          <w:rtl w:val="0"/>
        </w:rPr>
      </w:r>
    </w:p>
    <w:p w:rsidR="00000000" w:rsidDel="00000000" w:rsidP="00000000" w:rsidRDefault="00000000" w:rsidRPr="00000000" w14:paraId="00000062">
      <w:pPr>
        <w:pageBreakBefore w:val="0"/>
        <w:rPr>
          <w:b w:val="1"/>
        </w:rPr>
      </w:pPr>
      <w:r w:rsidDel="00000000" w:rsidR="00000000" w:rsidRPr="00000000">
        <w:rPr>
          <w:b w:val="1"/>
          <w:rtl w:val="0"/>
        </w:rPr>
        <w:t xml:space="preserve">13. Jaké je řešení Waldovy úlohy?</w:t>
      </w:r>
    </w:p>
    <w:p w:rsidR="00000000" w:rsidDel="00000000" w:rsidP="00000000" w:rsidRDefault="00000000" w:rsidRPr="00000000" w14:paraId="00000063">
      <w:pPr>
        <w:pageBreakBefore w:val="0"/>
        <w:rPr/>
      </w:pPr>
      <w:r w:rsidDel="00000000" w:rsidR="00000000" w:rsidRPr="00000000">
        <w:rPr>
          <w:rtl w:val="0"/>
        </w:rPr>
        <w:t xml:space="preserve">Zase buď vzoreček:</w:t>
      </w:r>
    </w:p>
    <w:p w:rsidR="00000000" w:rsidDel="00000000" w:rsidP="00000000" w:rsidRDefault="00000000" w:rsidRPr="00000000" w14:paraId="00000064">
      <w:pPr>
        <w:pageBreakBefore w:val="0"/>
        <w:rPr/>
      </w:pPr>
      <w:r w:rsidDel="00000000" w:rsidR="00000000" w:rsidRPr="00000000">
        <w:rPr>
          <w:rtl w:val="0"/>
        </w:rPr>
        <w:t xml:space="preserve">q* = </w:t>
      </w:r>
      <w:r w:rsidDel="00000000" w:rsidR="00000000" w:rsidRPr="00000000">
        <w:rPr>
          <w:rtl w:val="0"/>
        </w:rPr>
        <w:t xml:space="preserve">argmin</w:t>
      </w:r>
      <w:r w:rsidDel="00000000" w:rsidR="00000000" w:rsidRPr="00000000">
        <w:rPr>
          <w:vertAlign w:val="subscript"/>
          <w:rtl w:val="0"/>
        </w:rPr>
        <w:t xml:space="preserve">q</w:t>
      </w:r>
      <w:r w:rsidDel="00000000" w:rsidR="00000000" w:rsidRPr="00000000">
        <w:rPr>
          <w:rtl w:val="0"/>
        </w:rPr>
        <w:t xml:space="preserve"> </w:t>
      </w:r>
      <w:r w:rsidDel="00000000" w:rsidR="00000000" w:rsidRPr="00000000">
        <w:rPr>
          <w:rtl w:val="0"/>
        </w:rPr>
        <w:t xml:space="preserve">max</w:t>
      </w:r>
      <w:r w:rsidDel="00000000" w:rsidR="00000000" w:rsidRPr="00000000">
        <w:rPr>
          <w:vertAlign w:val="subscript"/>
          <w:rtl w:val="0"/>
        </w:rPr>
        <w:t xml:space="preserve">k</w:t>
      </w:r>
      <w:r w:rsidDel="00000000" w:rsidR="00000000" w:rsidRPr="00000000">
        <w:rPr>
          <w:rtl w:val="0"/>
        </w:rPr>
        <w:t xml:space="preserve"> κ</w:t>
      </w:r>
      <w:r w:rsidDel="00000000" w:rsidR="00000000" w:rsidRPr="00000000">
        <w:rPr>
          <w:vertAlign w:val="subscript"/>
          <w:rtl w:val="0"/>
        </w:rPr>
        <w:t xml:space="preserve">k</w:t>
      </w:r>
      <w:r w:rsidDel="00000000" w:rsidR="00000000" w:rsidRPr="00000000">
        <w:rPr>
          <w:rtl w:val="0"/>
        </w:rPr>
        <w:t xml:space="preserve"> za podmínky є</w:t>
      </w:r>
      <w:r w:rsidDel="00000000" w:rsidR="00000000" w:rsidRPr="00000000">
        <w:rPr>
          <w:vertAlign w:val="subscript"/>
          <w:rtl w:val="0"/>
        </w:rPr>
        <w:t xml:space="preserve">1</w:t>
      </w:r>
      <w:r w:rsidDel="00000000" w:rsidR="00000000" w:rsidRPr="00000000">
        <w:rPr>
          <w:rtl w:val="0"/>
        </w:rPr>
        <w:t xml:space="preserve"> &lt;= є, є</w:t>
      </w:r>
      <w:r w:rsidDel="00000000" w:rsidR="00000000" w:rsidRPr="00000000">
        <w:rPr>
          <w:vertAlign w:val="subscript"/>
          <w:rtl w:val="0"/>
        </w:rPr>
        <w:t xml:space="preserve">2</w:t>
      </w:r>
      <w:r w:rsidDel="00000000" w:rsidR="00000000" w:rsidRPr="00000000">
        <w:rPr>
          <w:rtl w:val="0"/>
        </w:rPr>
        <w:t xml:space="preserve"> &lt;= є</w:t>
      </w:r>
    </w:p>
    <w:p w:rsidR="00000000" w:rsidDel="00000000" w:rsidP="00000000" w:rsidRDefault="00000000" w:rsidRPr="00000000" w14:paraId="00000065">
      <w:pPr>
        <w:pageBreakBefore w:val="0"/>
        <w:rPr/>
      </w:pPr>
      <w:r w:rsidDel="00000000" w:rsidR="00000000" w:rsidRPr="00000000">
        <w:rPr>
          <w:rtl w:val="0"/>
        </w:rPr>
        <w:t xml:space="preserve">Nebo myšlenka, že optimum nastává, když є</w:t>
      </w:r>
      <w:r w:rsidDel="00000000" w:rsidR="00000000" w:rsidRPr="00000000">
        <w:rPr>
          <w:vertAlign w:val="subscript"/>
          <w:rtl w:val="0"/>
        </w:rPr>
        <w:t xml:space="preserve">1</w:t>
      </w:r>
      <w:r w:rsidDel="00000000" w:rsidR="00000000" w:rsidRPr="00000000">
        <w:rPr>
          <w:rtl w:val="0"/>
        </w:rPr>
        <w:t xml:space="preserve"> = є = є</w:t>
      </w:r>
      <w:r w:rsidDel="00000000" w:rsidR="00000000" w:rsidRPr="00000000">
        <w:rPr>
          <w:vertAlign w:val="subscript"/>
          <w:rtl w:val="0"/>
        </w:rPr>
        <w:t xml:space="preserve">2</w:t>
      </w:r>
      <w:r w:rsidDel="00000000" w:rsidR="00000000" w:rsidRPr="00000000">
        <w:rPr>
          <w:rtl w:val="0"/>
        </w:rPr>
        <w:t xml:space="preserve">. U Walda si nejsem tolik jistý, ale přijde mi to taky tak.</w:t>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ageBreakBefore w:val="0"/>
        <w:rPr>
          <w:b w:val="1"/>
        </w:rPr>
      </w:pPr>
      <w:r w:rsidDel="00000000" w:rsidR="00000000" w:rsidRPr="00000000">
        <w:rPr>
          <w:b w:val="1"/>
          <w:rtl w:val="0"/>
        </w:rPr>
        <w:t xml:space="preserve">14. Ukažte, Jak je závislá chyba strategie v bayesovské úloze klasifikace do dvou tříd na změně apriorních pravděpodobností?</w:t>
      </w:r>
    </w:p>
    <w:p w:rsidR="00000000" w:rsidDel="00000000" w:rsidP="00000000" w:rsidRDefault="00000000" w:rsidRPr="00000000" w14:paraId="00000068">
      <w:pPr>
        <w:pageBreakBefore w:val="0"/>
        <w:rPr/>
      </w:pPr>
      <w:r w:rsidDel="00000000" w:rsidR="00000000" w:rsidRPr="00000000">
        <w:rPr>
          <w:rtl w:val="0"/>
        </w:rPr>
        <w:t xml:space="preserve">Pro strategii </w:t>
      </w:r>
      <w:r w:rsidDel="00000000" w:rsidR="00000000" w:rsidRPr="00000000">
        <w:rPr>
          <w:rtl w:val="0"/>
        </w:rPr>
        <w:t xml:space="preserve">q a</w:t>
      </w:r>
      <w:r w:rsidDel="00000000" w:rsidR="00000000" w:rsidRPr="00000000">
        <w:rPr>
          <w:rtl w:val="0"/>
        </w:rPr>
        <w:t xml:space="preserve"> dvě třídy K = {1, 2} máme rizika na třídách є</w:t>
      </w:r>
      <w:r w:rsidDel="00000000" w:rsidR="00000000" w:rsidRPr="00000000">
        <w:rPr>
          <w:vertAlign w:val="subscript"/>
          <w:rtl w:val="0"/>
        </w:rPr>
        <w:t xml:space="preserve">1</w:t>
      </w:r>
      <w:r w:rsidDel="00000000" w:rsidR="00000000" w:rsidRPr="00000000">
        <w:rPr>
          <w:rtl w:val="0"/>
        </w:rPr>
        <w:t xml:space="preserve">, </w:t>
      </w:r>
      <w:r w:rsidDel="00000000" w:rsidR="00000000" w:rsidRPr="00000000">
        <w:rPr>
          <w:rtl w:val="0"/>
        </w:rPr>
        <w:t xml:space="preserve">є</w:t>
      </w:r>
      <w:r w:rsidDel="00000000" w:rsidR="00000000" w:rsidRPr="00000000">
        <w:rPr>
          <w:vertAlign w:val="subscript"/>
          <w:rtl w:val="0"/>
        </w:rPr>
        <w:t xml:space="preserve">2</w:t>
      </w:r>
      <w:r w:rsidDel="00000000" w:rsidR="00000000" w:rsidRPr="00000000">
        <w:rPr>
          <w:rtl w:val="0"/>
        </w:rPr>
        <w:t xml:space="preserve">. Pokud є</w:t>
      </w:r>
      <w:r w:rsidDel="00000000" w:rsidR="00000000" w:rsidRPr="00000000">
        <w:rPr>
          <w:vertAlign w:val="subscript"/>
          <w:rtl w:val="0"/>
        </w:rPr>
        <w:t xml:space="preserve">1</w:t>
      </w:r>
      <w:r w:rsidDel="00000000" w:rsidR="00000000" w:rsidRPr="00000000">
        <w:rPr>
          <w:rtl w:val="0"/>
        </w:rPr>
        <w:t xml:space="preserve"> = є</w:t>
      </w:r>
      <w:r w:rsidDel="00000000" w:rsidR="00000000" w:rsidRPr="00000000">
        <w:rPr>
          <w:vertAlign w:val="subscript"/>
          <w:rtl w:val="0"/>
        </w:rPr>
        <w:t xml:space="preserve">2</w:t>
      </w:r>
      <w:r w:rsidDel="00000000" w:rsidR="00000000" w:rsidRPr="00000000">
        <w:rPr>
          <w:rtl w:val="0"/>
        </w:rPr>
        <w:t xml:space="preserve">, tak se R(q) nemění se změnou p(k). Pokud є</w:t>
      </w:r>
      <w:r w:rsidDel="00000000" w:rsidR="00000000" w:rsidRPr="00000000">
        <w:rPr>
          <w:vertAlign w:val="subscript"/>
          <w:rtl w:val="0"/>
        </w:rPr>
        <w:t xml:space="preserve">1</w:t>
      </w:r>
      <w:r w:rsidDel="00000000" w:rsidR="00000000" w:rsidRPr="00000000">
        <w:rPr>
          <w:rtl w:val="0"/>
        </w:rPr>
        <w:t xml:space="preserve"> &gt; є</w:t>
      </w:r>
      <w:r w:rsidDel="00000000" w:rsidR="00000000" w:rsidRPr="00000000">
        <w:rPr>
          <w:vertAlign w:val="subscript"/>
          <w:rtl w:val="0"/>
        </w:rPr>
        <w:t xml:space="preserve">2</w:t>
      </w:r>
      <w:r w:rsidDel="00000000" w:rsidR="00000000" w:rsidRPr="00000000">
        <w:rPr>
          <w:rtl w:val="0"/>
        </w:rPr>
        <w:t xml:space="preserve">, tak R(q) roste s rostoucí p(1) a klesá s klesající p(1).</w:t>
      </w:r>
    </w:p>
    <w:p w:rsidR="00000000" w:rsidDel="00000000" w:rsidP="00000000" w:rsidRDefault="00000000" w:rsidRPr="00000000" w14:paraId="00000069">
      <w:pPr>
        <w:pageBreakBefore w:val="0"/>
        <w:rPr>
          <w:del w:author="Jakub Kolář" w:id="8" w:date="2024-01-23T15:31:29Z"/>
        </w:rPr>
      </w:pPr>
      <w:del w:author="Jakub Kolář" w:id="8" w:date="2024-01-23T15:31:29Z">
        <w:r w:rsidDel="00000000" w:rsidR="00000000" w:rsidRPr="00000000">
          <w:rPr>
            <w:rtl w:val="0"/>
          </w:rPr>
        </w:r>
      </w:del>
    </w:p>
    <w:p w:rsidR="00000000" w:rsidDel="00000000" w:rsidP="00000000" w:rsidRDefault="00000000" w:rsidRPr="00000000" w14:paraId="0000006A">
      <w:pPr>
        <w:pageBreakBefore w:val="0"/>
        <w:rPr/>
      </w:pPr>
      <w:r w:rsidDel="00000000" w:rsidR="00000000" w:rsidRPr="00000000">
        <w:rPr>
          <w:rtl w:val="0"/>
        </w:rPr>
      </w:r>
    </w:p>
    <w:p w:rsidR="00000000" w:rsidDel="00000000" w:rsidP="00000000" w:rsidRDefault="00000000" w:rsidRPr="00000000" w14:paraId="0000006B">
      <w:pPr>
        <w:pageBreakBefore w:val="0"/>
        <w:rPr>
          <w:b w:val="1"/>
        </w:rPr>
      </w:pPr>
      <w:r w:rsidDel="00000000" w:rsidR="00000000" w:rsidRPr="00000000">
        <w:rPr>
          <w:b w:val="1"/>
          <w:rtl w:val="0"/>
        </w:rPr>
        <w:t xml:space="preserve">15. Jaké znáte principy odhadu parametrů?</w:t>
      </w:r>
    </w:p>
    <w:p w:rsidR="00000000" w:rsidDel="00000000" w:rsidP="00000000" w:rsidRDefault="00000000" w:rsidRPr="00000000" w14:paraId="0000006C">
      <w:pPr>
        <w:pageBreakBefore w:val="0"/>
        <w:rPr/>
      </w:pPr>
      <w:r w:rsidDel="00000000" w:rsidR="00000000" w:rsidRPr="00000000">
        <w:rPr>
          <w:rtl w:val="0"/>
        </w:rPr>
        <w:t xml:space="preserve">Odhad maximální věrohodnosti - Maximum likelihood estimate - MLE</w:t>
      </w:r>
    </w:p>
    <w:p w:rsidR="00000000" w:rsidDel="00000000" w:rsidP="00000000" w:rsidRDefault="00000000" w:rsidRPr="00000000" w14:paraId="0000006D">
      <w:pPr>
        <w:pageBreakBefore w:val="0"/>
        <w:rPr/>
      </w:pPr>
      <w:r w:rsidDel="00000000" w:rsidR="00000000" w:rsidRPr="00000000">
        <w:rPr>
          <w:rtl w:val="0"/>
        </w:rPr>
        <w:t xml:space="preserve">Maximální aposteriorní pravděpodobnost - Maximum a posteriori probability - MAP</w:t>
      </w:r>
    </w:p>
    <w:p w:rsidR="00000000" w:rsidDel="00000000" w:rsidP="00000000" w:rsidRDefault="00000000" w:rsidRPr="00000000" w14:paraId="0000006E">
      <w:pPr>
        <w:pageBreakBefore w:val="0"/>
        <w:rPr/>
      </w:pPr>
      <w:r w:rsidDel="00000000" w:rsidR="00000000" w:rsidRPr="00000000">
        <w:rPr>
          <w:rtl w:val="0"/>
        </w:rPr>
        <w:t xml:space="preserve">Bayesovské odvození - Bayesian inference - BI</w:t>
      </w:r>
    </w:p>
    <w:p w:rsidR="00000000" w:rsidDel="00000000" w:rsidP="00000000" w:rsidRDefault="00000000" w:rsidRPr="00000000" w14:paraId="0000006F">
      <w:pPr>
        <w:pageBreakBefore w:val="0"/>
        <w:rPr/>
      </w:pPr>
      <w:ins w:author="Andrej P" w:id="9" w:date="2023-01-19T12:42:25Z">
        <w:del w:author="Jakub Kolář" w:id="10" w:date="2024-01-23T15:31:20Z">
          <w:r w:rsidDel="00000000" w:rsidR="00000000" w:rsidRPr="00000000">
            <w:rPr>
              <w:rtl w:val="0"/>
            </w:rPr>
            <w:delText xml:space="preserve">2017</w:delText>
          </w:r>
        </w:del>
      </w:ins>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b w:val="1"/>
          <w:rtl w:val="0"/>
        </w:rPr>
        <w:t xml:space="preserve">16. Formulujte úlohu odhadu parametrů podle principu maximální věrohodnosti (maximum likelihood, ML).</w:t>
      </w:r>
      <w:r w:rsidDel="00000000" w:rsidR="00000000" w:rsidRPr="00000000">
        <w:rPr>
          <w:rtl w:val="0"/>
        </w:rPr>
      </w:r>
    </w:p>
    <w:p w:rsidR="00000000" w:rsidDel="00000000" w:rsidP="00000000" w:rsidRDefault="00000000" w:rsidRPr="00000000" w14:paraId="00000071">
      <w:pPr>
        <w:pageBreakBefore w:val="0"/>
        <w:rPr/>
      </w:pPr>
      <w:r w:rsidDel="00000000" w:rsidR="00000000" w:rsidRPr="00000000">
        <w:rPr>
          <w:rtl w:val="0"/>
        </w:rPr>
        <w:t xml:space="preserve">Máme trénovací množinu T = {(x</w:t>
      </w:r>
      <w:r w:rsidDel="00000000" w:rsidR="00000000" w:rsidRPr="00000000">
        <w:rPr>
          <w:vertAlign w:val="subscript"/>
          <w:rtl w:val="0"/>
        </w:rPr>
        <w:t xml:space="preserve">i</w:t>
      </w:r>
      <w:r w:rsidDel="00000000" w:rsidR="00000000" w:rsidRPr="00000000">
        <w:rPr>
          <w:rtl w:val="0"/>
        </w:rPr>
        <w:t xml:space="preserve">, k</w:t>
      </w:r>
      <w:r w:rsidDel="00000000" w:rsidR="00000000" w:rsidRPr="00000000">
        <w:rPr>
          <w:vertAlign w:val="subscript"/>
          <w:rtl w:val="0"/>
        </w:rPr>
        <w:t xml:space="preserve">i</w:t>
      </w:r>
      <w:r w:rsidDel="00000000" w:rsidR="00000000" w:rsidRPr="00000000">
        <w:rPr>
          <w:rtl w:val="0"/>
        </w:rPr>
        <w:t xml:space="preserve">)}</w:t>
      </w:r>
      <w:r w:rsidDel="00000000" w:rsidR="00000000" w:rsidRPr="00000000">
        <w:rPr>
          <w:vertAlign w:val="subscript"/>
          <w:rtl w:val="0"/>
        </w:rPr>
        <w:t xml:space="preserve">1 &lt;= i &lt;= N</w:t>
      </w:r>
      <w:r w:rsidDel="00000000" w:rsidR="00000000" w:rsidRPr="00000000">
        <w:rPr>
          <w:rtl w:val="0"/>
        </w:rPr>
        <w:t xml:space="preserve"> a známe (předpokládaný) vzorec pravděpodobnostního rozdělení s parametry Ө. Úloha zní:</w:t>
      </w:r>
    </w:p>
    <w:p w:rsidR="00000000" w:rsidDel="00000000" w:rsidP="00000000" w:rsidRDefault="00000000" w:rsidRPr="00000000" w14:paraId="00000072">
      <w:pPr>
        <w:pageBreakBefore w:val="0"/>
        <w:rPr/>
      </w:pPr>
      <w:r w:rsidDel="00000000" w:rsidR="00000000" w:rsidRPr="00000000">
        <w:rPr>
          <w:rtl w:val="0"/>
        </w:rPr>
        <w:t xml:space="preserve">Ө* = argmax</w:t>
      </w:r>
      <w:r w:rsidDel="00000000" w:rsidR="00000000" w:rsidRPr="00000000">
        <w:rPr>
          <w:vertAlign w:val="subscript"/>
          <w:rtl w:val="0"/>
        </w:rPr>
        <w:t xml:space="preserve">Ө</w:t>
      </w:r>
      <w:r w:rsidDel="00000000" w:rsidR="00000000" w:rsidRPr="00000000">
        <w:rPr>
          <w:rtl w:val="0"/>
        </w:rPr>
        <w:t xml:space="preserve"> p(T|Ө) = argmax</w:t>
      </w:r>
      <w:r w:rsidDel="00000000" w:rsidR="00000000" w:rsidRPr="00000000">
        <w:rPr>
          <w:vertAlign w:val="subscript"/>
          <w:rtl w:val="0"/>
        </w:rPr>
        <w:t xml:space="preserve">Ө</w:t>
      </w:r>
      <w:r w:rsidDel="00000000" w:rsidR="00000000" w:rsidRPr="00000000">
        <w:rPr>
          <w:rtl w:val="0"/>
        </w:rPr>
        <w:t xml:space="preserve"> Prod</w:t>
      </w:r>
      <w:r w:rsidDel="00000000" w:rsidR="00000000" w:rsidRPr="00000000">
        <w:rPr>
          <w:vertAlign w:val="subscript"/>
          <w:rtl w:val="0"/>
        </w:rPr>
        <w:t xml:space="preserve">(x, k) z T</w:t>
      </w:r>
      <w:r w:rsidDel="00000000" w:rsidR="00000000" w:rsidRPr="00000000">
        <w:rPr>
          <w:rtl w:val="0"/>
        </w:rPr>
        <w:t xml:space="preserve"> p((x, k)|Ө).</w:t>
      </w:r>
    </w:p>
    <w:p w:rsidR="00000000" w:rsidDel="00000000" w:rsidP="00000000" w:rsidRDefault="00000000" w:rsidRPr="00000000" w14:paraId="00000073">
      <w:pPr>
        <w:pageBreakBefore w:val="0"/>
        <w:rPr/>
      </w:pPr>
      <w:r w:rsidDel="00000000" w:rsidR="00000000" w:rsidRPr="00000000">
        <w:rPr>
          <w:rtl w:val="0"/>
        </w:rPr>
        <w:t xml:space="preserve">Pro více tříd s různými rozděleními v praxi často platí, že parametry rozdělení jednotlivých tříd jsou nezávislé a proto lze řešit toto hledání maxima na každé třídě zvlášť. Zároveň často úlohu zjednoduší přechod k log-likelihood ln(p(T|Ө)).</w:t>
      </w:r>
    </w:p>
    <w:p w:rsidR="00000000" w:rsidDel="00000000" w:rsidP="00000000" w:rsidRDefault="00000000" w:rsidRPr="00000000" w14:paraId="00000074">
      <w:pPr>
        <w:pageBreakBefore w:val="0"/>
        <w:rPr/>
      </w:pPr>
      <w:r w:rsidDel="00000000" w:rsidR="00000000" w:rsidRPr="00000000">
        <w:rPr>
          <w:rtl w:val="0"/>
        </w:rPr>
      </w:r>
    </w:p>
    <w:p w:rsidR="00000000" w:rsidDel="00000000" w:rsidP="00000000" w:rsidRDefault="00000000" w:rsidRPr="00000000" w14:paraId="00000075">
      <w:pPr>
        <w:pageBreakBefore w:val="0"/>
        <w:rPr>
          <w:b w:val="1"/>
        </w:rPr>
      </w:pPr>
      <w:r w:rsidDel="00000000" w:rsidR="00000000" w:rsidRPr="00000000">
        <w:rPr>
          <w:b w:val="1"/>
          <w:rtl w:val="0"/>
        </w:rPr>
        <w:t xml:space="preserve">17. Jak získáte odhad hustoty pravděpodobnosti metodou Parzenových oken?</w:t>
      </w:r>
    </w:p>
    <w:p w:rsidR="00000000" w:rsidDel="00000000" w:rsidP="00000000" w:rsidRDefault="00000000" w:rsidRPr="00000000" w14:paraId="00000076">
      <w:pPr>
        <w:pageBreakBefore w:val="0"/>
        <w:rPr/>
      </w:pPr>
      <w:r w:rsidDel="00000000" w:rsidR="00000000" w:rsidRPr="00000000">
        <w:rPr>
          <w:rtl w:val="0"/>
        </w:rPr>
        <w:t xml:space="preserve">Máme množinu T s N trénovacími body x z R</w:t>
      </w:r>
      <w:r w:rsidDel="00000000" w:rsidR="00000000" w:rsidRPr="00000000">
        <w:rPr>
          <w:vertAlign w:val="superscript"/>
          <w:rtl w:val="0"/>
        </w:rPr>
        <w:t xml:space="preserve">D</w:t>
      </w:r>
      <w:r w:rsidDel="00000000" w:rsidR="00000000" w:rsidRPr="00000000">
        <w:rPr>
          <w:rtl w:val="0"/>
        </w:rPr>
        <w:t xml:space="preserve">. Do každého bodu </w:t>
      </w:r>
      <w:r w:rsidDel="00000000" w:rsidR="00000000" w:rsidRPr="00000000">
        <w:rPr>
          <w:rtl w:val="0"/>
        </w:rPr>
        <w:t xml:space="preserve">x z</w:t>
      </w:r>
      <w:r w:rsidDel="00000000" w:rsidR="00000000" w:rsidRPr="00000000">
        <w:rPr>
          <w:rtl w:val="0"/>
        </w:rPr>
        <w:t xml:space="preserve"> těchto bodů vložíme jádrovou funkci J</w:t>
      </w:r>
      <w:r w:rsidDel="00000000" w:rsidR="00000000" w:rsidRPr="00000000">
        <w:rPr>
          <w:vertAlign w:val="subscript"/>
          <w:rtl w:val="0"/>
        </w:rPr>
        <w:t xml:space="preserve">x</w:t>
      </w:r>
      <w:r w:rsidDel="00000000" w:rsidR="00000000" w:rsidRPr="00000000">
        <w:rPr>
          <w:rtl w:val="0"/>
        </w:rPr>
        <w:t xml:space="preserve">(y): R</w:t>
      </w:r>
      <w:r w:rsidDel="00000000" w:rsidR="00000000" w:rsidRPr="00000000">
        <w:rPr>
          <w:vertAlign w:val="superscript"/>
          <w:rtl w:val="0"/>
        </w:rPr>
        <w:t xml:space="preserve">D</w:t>
      </w:r>
      <w:r w:rsidDel="00000000" w:rsidR="00000000" w:rsidRPr="00000000">
        <w:rPr>
          <w:rtl w:val="0"/>
        </w:rPr>
        <w:t xml:space="preserve"> -&gt; R. Integrál před všechny J</w:t>
      </w:r>
      <w:r w:rsidDel="00000000" w:rsidR="00000000" w:rsidRPr="00000000">
        <w:rPr>
          <w:vertAlign w:val="subscript"/>
          <w:rtl w:val="0"/>
        </w:rPr>
        <w:t xml:space="preserve">x</w:t>
      </w:r>
      <w:r w:rsidDel="00000000" w:rsidR="00000000" w:rsidRPr="00000000">
        <w:rPr>
          <w:rtl w:val="0"/>
        </w:rPr>
        <w:t xml:space="preserve"> musí sčítat do 1, proto pro jeden platí: Integral </w:t>
      </w:r>
      <w:r w:rsidDel="00000000" w:rsidR="00000000" w:rsidRPr="00000000">
        <w:rPr>
          <w:rtl w:val="0"/>
        </w:rPr>
        <w:t xml:space="preserve">J</w:t>
      </w:r>
      <w:r w:rsidDel="00000000" w:rsidR="00000000" w:rsidRPr="00000000">
        <w:rPr>
          <w:vertAlign w:val="subscript"/>
          <w:rtl w:val="0"/>
        </w:rPr>
        <w:t xml:space="preserve">x</w:t>
      </w:r>
      <w:r w:rsidDel="00000000" w:rsidR="00000000" w:rsidRPr="00000000">
        <w:rPr>
          <w:rtl w:val="0"/>
        </w:rPr>
        <w:t xml:space="preserve">(y) dy = 1/N. Hustota pravděpodobnosti v bodě y pak je Sum</w:t>
      </w:r>
      <w:r w:rsidDel="00000000" w:rsidR="00000000" w:rsidRPr="00000000">
        <w:rPr>
          <w:vertAlign w:val="subscript"/>
          <w:rtl w:val="0"/>
        </w:rPr>
        <w:t xml:space="preserve">x z T</w:t>
      </w:r>
      <w:r w:rsidDel="00000000" w:rsidR="00000000" w:rsidRPr="00000000">
        <w:rPr>
          <w:rtl w:val="0"/>
        </w:rPr>
        <w:t xml:space="preserve"> J</w:t>
      </w:r>
      <w:r w:rsidDel="00000000" w:rsidR="00000000" w:rsidRPr="00000000">
        <w:rPr>
          <w:vertAlign w:val="subscript"/>
          <w:rtl w:val="0"/>
        </w:rPr>
        <w:t xml:space="preserve">x</w:t>
      </w:r>
      <w:r w:rsidDel="00000000" w:rsidR="00000000" w:rsidRPr="00000000">
        <w:rPr>
          <w:rtl w:val="0"/>
        </w:rPr>
        <w:t xml:space="preserve">(y). Jako jádrové funkce se používají například vícedimenzionální normální rozdělení, nebo uniformní rozdělení na hyperkrychlích nebo hyperkoulích.</w:t>
      </w:r>
    </w:p>
    <w:p w:rsidR="00000000" w:rsidDel="00000000" w:rsidP="00000000" w:rsidRDefault="00000000" w:rsidRPr="00000000" w14:paraId="00000077">
      <w:pPr>
        <w:pageBreakBefore w:val="0"/>
        <w:rPr/>
      </w:pPr>
      <w:r w:rsidDel="00000000" w:rsidR="00000000" w:rsidRPr="00000000">
        <w:rPr>
          <w:rtl w:val="0"/>
        </w:rPr>
        <w:t xml:space="preserve">Kernel má parametr h = “šířka”, u normálního rozdělení je to rozptyl, u hyperkrychlí délka strany a u hyperkoulí poloměr. Musí se optimálně zvolit, např. crossvalidací pomocí log-likelihood (jako v domácím úkolu).</w:t>
      </w:r>
    </w:p>
    <w:p w:rsidR="00000000" w:rsidDel="00000000" w:rsidP="00000000" w:rsidRDefault="00000000" w:rsidRPr="00000000" w14:paraId="00000078">
      <w:pPr>
        <w:pageBreakBefore w:val="0"/>
        <w:rPr/>
      </w:pPr>
      <w:r w:rsidDel="00000000" w:rsidR="00000000" w:rsidRPr="00000000">
        <w:rPr>
          <w:rtl w:val="0"/>
        </w:rPr>
      </w:r>
    </w:p>
    <w:p w:rsidR="00000000" w:rsidDel="00000000" w:rsidP="00000000" w:rsidRDefault="00000000" w:rsidRPr="00000000" w14:paraId="00000079">
      <w:pPr>
        <w:pageBreakBefore w:val="0"/>
        <w:rPr>
          <w:b w:val="1"/>
        </w:rPr>
      </w:pPr>
      <w:r w:rsidDel="00000000" w:rsidR="00000000" w:rsidRPr="00000000">
        <w:rPr>
          <w:b w:val="1"/>
          <w:rtl w:val="0"/>
        </w:rPr>
        <w:t xml:space="preserve">18. Definujte strategii rozpoznávání podle k nejbližších sousedů (k nearest neighbour rule, </w:t>
      </w:r>
      <w:r w:rsidDel="00000000" w:rsidR="00000000" w:rsidRPr="00000000">
        <w:rPr>
          <w:b w:val="1"/>
          <w:rtl w:val="0"/>
        </w:rPr>
        <w:t xml:space="preserve">k-NN</w:t>
      </w:r>
      <w:r w:rsidDel="00000000" w:rsidR="00000000" w:rsidRPr="00000000">
        <w:rPr>
          <w:b w:val="1"/>
          <w:rtl w:val="0"/>
        </w:rPr>
        <w:t xml:space="preserve">)</w:t>
      </w:r>
    </w:p>
    <w:p w:rsidR="00000000" w:rsidDel="00000000" w:rsidP="00000000" w:rsidRDefault="00000000" w:rsidRPr="00000000" w14:paraId="0000007A">
      <w:pPr>
        <w:pageBreakBefore w:val="0"/>
        <w:rPr/>
      </w:pPr>
      <w:r w:rsidDel="00000000" w:rsidR="00000000" w:rsidRPr="00000000">
        <w:rPr>
          <w:rtl w:val="0"/>
        </w:rPr>
        <w:t xml:space="preserve">Máme trénovací množinu T = {(x</w:t>
      </w:r>
      <w:r w:rsidDel="00000000" w:rsidR="00000000" w:rsidRPr="00000000">
        <w:rPr>
          <w:vertAlign w:val="subscript"/>
          <w:rtl w:val="0"/>
        </w:rPr>
        <w:t xml:space="preserve">i</w:t>
      </w:r>
      <w:r w:rsidDel="00000000" w:rsidR="00000000" w:rsidRPr="00000000">
        <w:rPr>
          <w:rtl w:val="0"/>
        </w:rPr>
        <w:t xml:space="preserve">, k</w:t>
      </w:r>
      <w:r w:rsidDel="00000000" w:rsidR="00000000" w:rsidRPr="00000000">
        <w:rPr>
          <w:vertAlign w:val="subscript"/>
          <w:rtl w:val="0"/>
        </w:rPr>
        <w:t xml:space="preserve">i</w:t>
      </w:r>
      <w:r w:rsidDel="00000000" w:rsidR="00000000" w:rsidRPr="00000000">
        <w:rPr>
          <w:rtl w:val="0"/>
        </w:rPr>
        <w:t xml:space="preserve">)}</w:t>
      </w:r>
      <w:r w:rsidDel="00000000" w:rsidR="00000000" w:rsidRPr="00000000">
        <w:rPr>
          <w:vertAlign w:val="subscript"/>
          <w:rtl w:val="0"/>
        </w:rPr>
        <w:t xml:space="preserve">1 &lt;= i &lt;= N</w:t>
      </w:r>
      <w:r w:rsidDel="00000000" w:rsidR="00000000" w:rsidRPr="00000000">
        <w:rPr>
          <w:rtl w:val="0"/>
        </w:rPr>
        <w:t xml:space="preserve">. Pro testovací bod y nalezneme k nejbližších trénovacích bodů x</w:t>
      </w:r>
      <w:r w:rsidDel="00000000" w:rsidR="00000000" w:rsidRPr="00000000">
        <w:rPr>
          <w:vertAlign w:val="subscript"/>
          <w:rtl w:val="0"/>
        </w:rPr>
        <w:t xml:space="preserve">i</w:t>
      </w:r>
      <w:r w:rsidDel="00000000" w:rsidR="00000000" w:rsidRPr="00000000">
        <w:rPr>
          <w:rtl w:val="0"/>
        </w:rPr>
        <w:t xml:space="preserve"> a y ohodnotíme jako té třídy, která má mezi k nejbližšími body většinu.</w:t>
      </w:r>
    </w:p>
    <w:p w:rsidR="00000000" w:rsidDel="00000000" w:rsidP="00000000" w:rsidRDefault="00000000" w:rsidRPr="00000000" w14:paraId="0000007B">
      <w:pPr>
        <w:pageBreakBefore w:val="0"/>
        <w:rPr/>
      </w:pPr>
      <w:r w:rsidDel="00000000" w:rsidR="00000000" w:rsidRPr="00000000">
        <w:rPr>
          <w:rtl w:val="0"/>
        </w:rPr>
      </w:r>
    </w:p>
    <w:p w:rsidR="00000000" w:rsidDel="00000000" w:rsidP="00000000" w:rsidRDefault="00000000" w:rsidRPr="00000000" w14:paraId="0000007C">
      <w:pPr>
        <w:pageBreakBefore w:val="0"/>
        <w:rPr>
          <w:b w:val="1"/>
        </w:rPr>
      </w:pPr>
      <w:r w:rsidDel="00000000" w:rsidR="00000000" w:rsidRPr="00000000">
        <w:rPr>
          <w:b w:val="1"/>
          <w:rtl w:val="0"/>
        </w:rPr>
        <w:t xml:space="preserve">19. Uveďte alespoň 5 vlastností klasifikátoru dle nejbližšího souseda (1-NN)</w:t>
      </w:r>
    </w:p>
    <w:p w:rsidR="00000000" w:rsidDel="00000000" w:rsidP="00000000" w:rsidRDefault="00000000" w:rsidRPr="00000000" w14:paraId="0000007D">
      <w:pPr>
        <w:pageBreakBefore w:val="0"/>
        <w:numPr>
          <w:ilvl w:val="0"/>
          <w:numId w:val="24"/>
        </w:numPr>
        <w:ind w:left="720" w:hanging="360"/>
        <w:rPr>
          <w:u w:val="none"/>
        </w:rPr>
      </w:pPr>
      <w:r w:rsidDel="00000000" w:rsidR="00000000" w:rsidRPr="00000000">
        <w:rPr>
          <w:rtl w:val="0"/>
        </w:rPr>
        <w:t xml:space="preserve">implementačně jednoduchý při naivním řešení se složitostí N*D, pro zrychlení je potřeba složitější řešení přes k-D stromy nebo pravděpodobnostní nejbližší sousedy</w:t>
      </w:r>
    </w:p>
    <w:p w:rsidR="00000000" w:rsidDel="00000000" w:rsidP="00000000" w:rsidRDefault="00000000" w:rsidRPr="00000000" w14:paraId="0000007E">
      <w:pPr>
        <w:pageBreakBefore w:val="0"/>
        <w:numPr>
          <w:ilvl w:val="0"/>
          <w:numId w:val="24"/>
        </w:numPr>
        <w:ind w:left="720" w:hanging="360"/>
        <w:rPr>
          <w:u w:val="none"/>
        </w:rPr>
      </w:pPr>
      <w:r w:rsidDel="00000000" w:rsidR="00000000" w:rsidRPr="00000000">
        <w:rPr>
          <w:rtl w:val="0"/>
        </w:rPr>
        <w:t xml:space="preserve">i při asymptotickém případu N -&gt; inf se jeho chyba stále liší od Bayesovské, asymptotická chyba lze odhadnout є</w:t>
      </w:r>
      <w:r w:rsidDel="00000000" w:rsidR="00000000" w:rsidRPr="00000000">
        <w:rPr>
          <w:vertAlign w:val="subscript"/>
          <w:rtl w:val="0"/>
        </w:rPr>
        <w:t xml:space="preserve">Bayes</w:t>
      </w:r>
      <w:r w:rsidDel="00000000" w:rsidR="00000000" w:rsidRPr="00000000">
        <w:rPr>
          <w:rtl w:val="0"/>
        </w:rPr>
        <w:t xml:space="preserve"> &lt; є</w:t>
      </w:r>
      <w:r w:rsidDel="00000000" w:rsidR="00000000" w:rsidRPr="00000000">
        <w:rPr>
          <w:vertAlign w:val="subscript"/>
          <w:rtl w:val="0"/>
        </w:rPr>
        <w:t xml:space="preserve">1-NN</w:t>
      </w:r>
      <w:r w:rsidDel="00000000" w:rsidR="00000000" w:rsidRPr="00000000">
        <w:rPr>
          <w:rtl w:val="0"/>
        </w:rPr>
        <w:t xml:space="preserve"> &lt; 2*є</w:t>
      </w:r>
      <w:r w:rsidDel="00000000" w:rsidR="00000000" w:rsidRPr="00000000">
        <w:rPr>
          <w:vertAlign w:val="subscript"/>
          <w:rtl w:val="0"/>
        </w:rPr>
        <w:t xml:space="preserve">Bayes</w:t>
      </w:r>
      <w:r w:rsidDel="00000000" w:rsidR="00000000" w:rsidRPr="00000000">
        <w:rPr>
          <w:rtl w:val="0"/>
        </w:rPr>
        <w:t xml:space="preserve"> - R/(R-1) * є</w:t>
      </w:r>
      <w:r w:rsidDel="00000000" w:rsidR="00000000" w:rsidRPr="00000000">
        <w:rPr>
          <w:vertAlign w:val="subscript"/>
          <w:rtl w:val="0"/>
        </w:rPr>
        <w:t xml:space="preserve">Bayes</w:t>
      </w:r>
      <w:r w:rsidDel="00000000" w:rsidR="00000000" w:rsidRPr="00000000">
        <w:rPr>
          <w:vertAlign w:val="superscript"/>
          <w:rtl w:val="0"/>
        </w:rPr>
        <w:t xml:space="preserve">2</w:t>
      </w:r>
      <w:r w:rsidDel="00000000" w:rsidR="00000000" w:rsidRPr="00000000">
        <w:rPr>
          <w:rtl w:val="0"/>
        </w:rPr>
        <w:t xml:space="preserve"> , R = pocet trid</w:t>
      </w:r>
      <w:r w:rsidDel="00000000" w:rsidR="00000000" w:rsidRPr="00000000">
        <w:rPr>
          <w:rtl w:val="0"/>
        </w:rPr>
      </w:r>
    </w:p>
    <w:p w:rsidR="00000000" w:rsidDel="00000000" w:rsidP="00000000" w:rsidRDefault="00000000" w:rsidRPr="00000000" w14:paraId="0000007F">
      <w:pPr>
        <w:pageBreakBefore w:val="0"/>
        <w:numPr>
          <w:ilvl w:val="0"/>
          <w:numId w:val="24"/>
        </w:numPr>
        <w:ind w:left="720" w:hanging="360"/>
        <w:rPr>
          <w:u w:val="none"/>
        </w:rPr>
      </w:pPr>
      <w:r w:rsidDel="00000000" w:rsidR="00000000" w:rsidRPr="00000000">
        <w:rPr>
          <w:rtl w:val="0"/>
        </w:rPr>
        <w:t xml:space="preserve">obecně lze použít pro libovolně velké dimenze a libovolný počet trénovacích bodů, ale problémem je konstrukce vzdálenosti a případný různý význam různých dimenzí</w:t>
      </w:r>
    </w:p>
    <w:p w:rsidR="00000000" w:rsidDel="00000000" w:rsidP="00000000" w:rsidRDefault="00000000" w:rsidRPr="00000000" w14:paraId="00000080">
      <w:pPr>
        <w:pageBreakBefore w:val="0"/>
        <w:numPr>
          <w:ilvl w:val="0"/>
          <w:numId w:val="24"/>
        </w:numPr>
        <w:ind w:left="720" w:hanging="360"/>
        <w:rPr>
          <w:u w:val="none"/>
        </w:rPr>
      </w:pPr>
      <w:r w:rsidDel="00000000" w:rsidR="00000000" w:rsidRPr="00000000">
        <w:rPr>
          <w:rtl w:val="0"/>
        </w:rPr>
        <w:t xml:space="preserve">velká paměťová náročnost, lze snížit redukcí trénovací množiny</w:t>
      </w:r>
    </w:p>
    <w:p w:rsidR="00000000" w:rsidDel="00000000" w:rsidP="00000000" w:rsidRDefault="00000000" w:rsidRPr="00000000" w14:paraId="00000081">
      <w:pPr>
        <w:pageBreakBefore w:val="0"/>
        <w:numPr>
          <w:ilvl w:val="0"/>
          <w:numId w:val="24"/>
        </w:numPr>
        <w:ind w:left="720" w:hanging="360"/>
        <w:rPr>
          <w:u w:val="none"/>
        </w:rPr>
      </w:pPr>
      <w:r w:rsidDel="00000000" w:rsidR="00000000" w:rsidRPr="00000000">
        <w:rPr>
          <w:rtl w:val="0"/>
        </w:rPr>
        <w:t xml:space="preserve">sklon overfitovat - vždy klasifikujeme pouze podle třídy nejbližšího</w:t>
      </w:r>
    </w:p>
    <w:p w:rsidR="00000000" w:rsidDel="00000000" w:rsidP="00000000" w:rsidRDefault="00000000" w:rsidRPr="00000000" w14:paraId="00000082">
      <w:pPr>
        <w:pageBreakBefore w:val="0"/>
        <w:numPr>
          <w:ilvl w:val="0"/>
          <w:numId w:val="24"/>
        </w:numPr>
        <w:ind w:left="720" w:hanging="360"/>
        <w:rPr>
          <w:u w:val="none"/>
        </w:rPr>
      </w:pPr>
      <w:r w:rsidDel="00000000" w:rsidR="00000000" w:rsidRPr="00000000">
        <w:rPr>
          <w:rtl w:val="0"/>
        </w:rPr>
        <w:t xml:space="preserve">není třeba předpoklad o typu distribuce, ze které pochází trénovací měření</w:t>
      </w:r>
    </w:p>
    <w:p w:rsidR="00000000" w:rsidDel="00000000" w:rsidP="00000000" w:rsidRDefault="00000000" w:rsidRPr="00000000" w14:paraId="00000083">
      <w:pPr>
        <w:pageBreakBefore w:val="0"/>
        <w:rPr/>
      </w:pPr>
      <w:r w:rsidDel="00000000" w:rsidR="00000000" w:rsidRPr="00000000">
        <w:rPr>
          <w:rtl w:val="0"/>
        </w:rPr>
      </w:r>
    </w:p>
    <w:p w:rsidR="00000000" w:rsidDel="00000000" w:rsidP="00000000" w:rsidRDefault="00000000" w:rsidRPr="00000000" w14:paraId="00000084">
      <w:pPr>
        <w:pageBreakBefore w:val="0"/>
        <w:rPr>
          <w:b w:val="1"/>
        </w:rPr>
      </w:pPr>
      <w:r w:rsidDel="00000000" w:rsidR="00000000" w:rsidRPr="00000000">
        <w:rPr>
          <w:b w:val="1"/>
          <w:rtl w:val="0"/>
        </w:rPr>
        <w:t xml:space="preserve">20. Jak lze urychlit klasifikátor typu 1-NN (dle nejbližšího souseda)?</w:t>
      </w:r>
    </w:p>
    <w:p w:rsidR="00000000" w:rsidDel="00000000" w:rsidP="00000000" w:rsidRDefault="00000000" w:rsidRPr="00000000" w14:paraId="00000085">
      <w:pPr>
        <w:pageBreakBefore w:val="0"/>
        <w:rPr/>
      </w:pPr>
      <w:r w:rsidDel="00000000" w:rsidR="00000000" w:rsidRPr="00000000">
        <w:rPr>
          <w:rtl w:val="0"/>
        </w:rPr>
        <w:t xml:space="preserve">Klasifikace lze urychlit použitím k-D stromů a redukcí trénovací množiny.</w:t>
      </w:r>
    </w:p>
    <w:p w:rsidR="00000000" w:rsidDel="00000000" w:rsidP="00000000" w:rsidRDefault="00000000" w:rsidRPr="00000000" w14:paraId="00000086">
      <w:pPr>
        <w:pageBreakBefore w:val="0"/>
        <w:rPr/>
      </w:pPr>
      <w:r w:rsidDel="00000000" w:rsidR="00000000" w:rsidRPr="00000000">
        <w:rPr>
          <w:rtl w:val="0"/>
        </w:rPr>
        <w:t xml:space="preserve">K-D stromy zrychlují vyhledávání podle vzdálenosti v geometrickém prostoru pomocí ukládání dat ve stromové struktuře. Při procházení stromu se pro každou větev určí minimální možná vzdálenost nejbližšího bodu ve větvi od posuzovaného bodu. Po prvním projití do listu pak můžeme ořezat větve, které jistě nemají bližší bod. Je to sublineární vyhledávání, ale složitost je funkcí dat, nejde tedy garantovat.</w:t>
      </w:r>
    </w:p>
    <w:p w:rsidR="00000000" w:rsidDel="00000000" w:rsidP="00000000" w:rsidRDefault="00000000" w:rsidRPr="00000000" w14:paraId="00000087">
      <w:pPr>
        <w:pageBreakBefore w:val="0"/>
        <w:rPr/>
      </w:pPr>
      <w:r w:rsidDel="00000000" w:rsidR="00000000" w:rsidRPr="00000000">
        <w:rPr>
          <w:rtl w:val="0"/>
        </w:rPr>
        <w:t xml:space="preserve">Dále často stačí pouhý odhad NN, protože se data většinou vyskytují ve skupinách.</w:t>
      </w:r>
    </w:p>
    <w:p w:rsidR="00000000" w:rsidDel="00000000" w:rsidP="00000000" w:rsidRDefault="00000000" w:rsidRPr="00000000" w14:paraId="00000088">
      <w:pPr>
        <w:pageBreakBefore w:val="0"/>
        <w:rPr/>
      </w:pPr>
      <w:r w:rsidDel="00000000" w:rsidR="00000000" w:rsidRPr="00000000">
        <w:rPr>
          <w:rtl w:val="0"/>
        </w:rPr>
        <w:t xml:space="preserve">Redukcí trénovací množiny zas můžeme snížit N o několik řádů, třeba z tisíců na desítky.</w:t>
      </w:r>
    </w:p>
    <w:p w:rsidR="00000000" w:rsidDel="00000000" w:rsidP="00000000" w:rsidRDefault="00000000" w:rsidRPr="00000000" w14:paraId="00000089">
      <w:pPr>
        <w:pageBreakBefore w:val="0"/>
        <w:rPr/>
      </w:pPr>
      <w:r w:rsidDel="00000000" w:rsidR="00000000" w:rsidRPr="00000000">
        <w:rPr>
          <w:rtl w:val="0"/>
        </w:rPr>
        <w:t xml:space="preserve">Voronoiovy diagramy - při klasifikaci stačí zjistit, v jaké buňce bod leží (to je rychlejší než počítat znovu vzdálenosti)</w:t>
      </w:r>
    </w:p>
    <w:p w:rsidR="00000000" w:rsidDel="00000000" w:rsidP="00000000" w:rsidRDefault="00000000" w:rsidRPr="00000000" w14:paraId="0000008A">
      <w:pPr>
        <w:pageBreakBefore w:val="0"/>
        <w:rPr/>
      </w:pPr>
      <w:r w:rsidDel="00000000" w:rsidR="00000000" w:rsidRPr="00000000">
        <w:rPr>
          <w:rtl w:val="0"/>
        </w:rPr>
      </w:r>
    </w:p>
    <w:p w:rsidR="00000000" w:rsidDel="00000000" w:rsidP="00000000" w:rsidRDefault="00000000" w:rsidRPr="00000000" w14:paraId="0000008B">
      <w:pPr>
        <w:pageBreakBefore w:val="0"/>
        <w:rPr>
          <w:b w:val="1"/>
        </w:rPr>
      </w:pPr>
      <w:r w:rsidDel="00000000" w:rsidR="00000000" w:rsidRPr="00000000">
        <w:rPr>
          <w:b w:val="1"/>
          <w:rtl w:val="0"/>
        </w:rPr>
        <w:t xml:space="preserve">21. Jaký je asymptotický odhad chyby klasifikátoru 1-NN (dle nejbližšího souseda)? Co je to asymptotický odhad chyby?</w:t>
      </w:r>
    </w:p>
    <w:p w:rsidR="00000000" w:rsidDel="00000000" w:rsidP="00000000" w:rsidRDefault="00000000" w:rsidRPr="00000000" w14:paraId="0000008C">
      <w:pPr>
        <w:pageBreakBefore w:val="0"/>
        <w:ind w:left="0" w:firstLine="0"/>
        <w:rPr/>
      </w:pPr>
      <w:r w:rsidDel="00000000" w:rsidR="00000000" w:rsidRPr="00000000">
        <w:rPr>
          <w:rtl w:val="0"/>
        </w:rPr>
        <w:t xml:space="preserve">Asymptotická chyba lze odhadnout є</w:t>
      </w:r>
      <w:r w:rsidDel="00000000" w:rsidR="00000000" w:rsidRPr="00000000">
        <w:rPr>
          <w:vertAlign w:val="subscript"/>
          <w:rtl w:val="0"/>
        </w:rPr>
        <w:t xml:space="preserve">Bayes</w:t>
      </w:r>
      <w:r w:rsidDel="00000000" w:rsidR="00000000" w:rsidRPr="00000000">
        <w:rPr>
          <w:rtl w:val="0"/>
        </w:rPr>
        <w:t xml:space="preserve"> &lt; є</w:t>
      </w:r>
      <w:r w:rsidDel="00000000" w:rsidR="00000000" w:rsidRPr="00000000">
        <w:rPr>
          <w:vertAlign w:val="subscript"/>
          <w:rtl w:val="0"/>
        </w:rPr>
        <w:t xml:space="preserve">1-NN</w:t>
      </w:r>
      <w:r w:rsidDel="00000000" w:rsidR="00000000" w:rsidRPr="00000000">
        <w:rPr>
          <w:rtl w:val="0"/>
        </w:rPr>
        <w:t xml:space="preserve"> &lt; 2*є</w:t>
      </w:r>
      <w:r w:rsidDel="00000000" w:rsidR="00000000" w:rsidRPr="00000000">
        <w:rPr>
          <w:vertAlign w:val="subscript"/>
          <w:rtl w:val="0"/>
        </w:rPr>
        <w:t xml:space="preserve">Bayes</w:t>
      </w:r>
      <w:r w:rsidDel="00000000" w:rsidR="00000000" w:rsidRPr="00000000">
        <w:rPr>
          <w:rtl w:val="0"/>
        </w:rPr>
        <w:t xml:space="preserve">, tedy neblíží se Bayesovské chybě. Asymptotický odhad chyby znamená, že určujeme chybu pro N → ∞.</w:t>
      </w:r>
    </w:p>
    <w:p w:rsidR="00000000" w:rsidDel="00000000" w:rsidP="00000000" w:rsidRDefault="00000000" w:rsidRPr="00000000" w14:paraId="0000008D">
      <w:pPr>
        <w:pageBreakBefore w:val="0"/>
        <w:ind w:left="0" w:firstLine="0"/>
        <w:rPr/>
      </w:pPr>
      <w:r w:rsidDel="00000000" w:rsidR="00000000" w:rsidRPr="00000000">
        <w:rPr>
          <w:rtl w:val="0"/>
        </w:rPr>
        <w:t xml:space="preserve">Příklad pro dvě třídy p(A) = p(B) = 0,5. V určitém x máme p(x|A) = a, p(x|B) = b. Řekněme, že a &gt; b. Pak є</w:t>
      </w:r>
      <w:r w:rsidDel="00000000" w:rsidR="00000000" w:rsidRPr="00000000">
        <w:rPr>
          <w:vertAlign w:val="subscript"/>
          <w:rtl w:val="0"/>
        </w:rPr>
        <w:t xml:space="preserve">Bayes</w:t>
      </w:r>
      <w:r w:rsidDel="00000000" w:rsidR="00000000" w:rsidRPr="00000000">
        <w:rPr>
          <w:rtl w:val="0"/>
        </w:rPr>
        <w:t xml:space="preserve"> = min(a, b) = b. Ale є</w:t>
      </w:r>
      <w:r w:rsidDel="00000000" w:rsidR="00000000" w:rsidRPr="00000000">
        <w:rPr>
          <w:vertAlign w:val="subscript"/>
          <w:rtl w:val="0"/>
        </w:rPr>
        <w:t xml:space="preserve">1-NN</w:t>
      </w:r>
      <w:r w:rsidDel="00000000" w:rsidR="00000000" w:rsidRPr="00000000">
        <w:rPr>
          <w:rtl w:val="0"/>
        </w:rPr>
        <w:t xml:space="preserve"> = 2*a*b, kde 0,5 &lt; a &lt;= 1, tedy 1 &lt; 2*a &lt;= 2 a odtud máme є</w:t>
      </w:r>
      <w:r w:rsidDel="00000000" w:rsidR="00000000" w:rsidRPr="00000000">
        <w:rPr>
          <w:vertAlign w:val="subscript"/>
          <w:rtl w:val="0"/>
        </w:rPr>
        <w:t xml:space="preserve">Bayes</w:t>
      </w:r>
      <w:r w:rsidDel="00000000" w:rsidR="00000000" w:rsidRPr="00000000">
        <w:rPr>
          <w:rtl w:val="0"/>
        </w:rPr>
        <w:t xml:space="preserve"> &lt; є</w:t>
      </w:r>
      <w:r w:rsidDel="00000000" w:rsidR="00000000" w:rsidRPr="00000000">
        <w:rPr>
          <w:vertAlign w:val="subscript"/>
          <w:rtl w:val="0"/>
        </w:rPr>
        <w:t xml:space="preserve">1-NN</w:t>
      </w:r>
      <w:r w:rsidDel="00000000" w:rsidR="00000000" w:rsidRPr="00000000">
        <w:rPr>
          <w:rtl w:val="0"/>
        </w:rPr>
        <w:t xml:space="preserve"> &lt; 2*є</w:t>
      </w:r>
      <w:r w:rsidDel="00000000" w:rsidR="00000000" w:rsidRPr="00000000">
        <w:rPr>
          <w:vertAlign w:val="subscript"/>
          <w:rtl w:val="0"/>
        </w:rPr>
        <w:t xml:space="preserve">Bayes</w:t>
      </w:r>
      <w:r w:rsidDel="00000000" w:rsidR="00000000" w:rsidRPr="00000000">
        <w:rPr>
          <w:rtl w:val="0"/>
        </w:rPr>
        <w:t xml:space="preserve">.</w:t>
      </w:r>
    </w:p>
    <w:p w:rsidR="00000000" w:rsidDel="00000000" w:rsidP="00000000" w:rsidRDefault="00000000" w:rsidRPr="00000000" w14:paraId="0000008E">
      <w:pPr>
        <w:pageBreakBefore w:val="0"/>
        <w:rPr/>
      </w:pPr>
      <w:r w:rsidDel="00000000" w:rsidR="00000000" w:rsidRPr="00000000">
        <w:rPr>
          <w:rtl w:val="0"/>
        </w:rPr>
      </w:r>
    </w:p>
    <w:p w:rsidR="00000000" w:rsidDel="00000000" w:rsidP="00000000" w:rsidRDefault="00000000" w:rsidRPr="00000000" w14:paraId="0000008F">
      <w:pPr>
        <w:pageBreakBefore w:val="0"/>
        <w:rPr>
          <w:b w:val="1"/>
        </w:rPr>
      </w:pPr>
      <w:r w:rsidDel="00000000" w:rsidR="00000000" w:rsidRPr="00000000">
        <w:rPr>
          <w:b w:val="1"/>
          <w:rtl w:val="0"/>
        </w:rPr>
        <w:t xml:space="preserve">22. Popište perceptronový algoritmus učení. Jaké má vlastnosti?</w:t>
      </w:r>
    </w:p>
    <w:p w:rsidR="00000000" w:rsidDel="00000000" w:rsidP="00000000" w:rsidRDefault="00000000" w:rsidRPr="00000000" w14:paraId="00000090">
      <w:pPr>
        <w:pageBreakBefore w:val="0"/>
        <w:rPr/>
      </w:pPr>
      <w:r w:rsidDel="00000000" w:rsidR="00000000" w:rsidRPr="00000000">
        <w:rPr>
          <w:rtl w:val="0"/>
        </w:rPr>
        <w:t xml:space="preserve">K = {-1, 1}, X = R</w:t>
      </w:r>
      <w:r w:rsidDel="00000000" w:rsidR="00000000" w:rsidRPr="00000000">
        <w:rPr>
          <w:vertAlign w:val="superscript"/>
          <w:rtl w:val="0"/>
        </w:rPr>
        <w:t xml:space="preserve">D</w:t>
      </w:r>
      <w:r w:rsidDel="00000000" w:rsidR="00000000" w:rsidRPr="00000000">
        <w:rPr>
          <w:rtl w:val="0"/>
        </w:rPr>
        <w:t xml:space="preserve">. </w:t>
      </w:r>
      <w:r w:rsidDel="00000000" w:rsidR="00000000" w:rsidRPr="00000000">
        <w:rPr>
          <w:rtl w:val="0"/>
        </w:rPr>
        <w:t xml:space="preserve">Nejdříve upravíme trénovací množinu {(x</w:t>
      </w:r>
      <w:r w:rsidDel="00000000" w:rsidR="00000000" w:rsidRPr="00000000">
        <w:rPr>
          <w:vertAlign w:val="subscript"/>
          <w:rtl w:val="0"/>
        </w:rPr>
        <w:t xml:space="preserve">i</w:t>
      </w:r>
      <w:r w:rsidDel="00000000" w:rsidR="00000000" w:rsidRPr="00000000">
        <w:rPr>
          <w:rtl w:val="0"/>
        </w:rPr>
        <w:t xml:space="preserve">; k</w:t>
      </w:r>
      <w:r w:rsidDel="00000000" w:rsidR="00000000" w:rsidRPr="00000000">
        <w:rPr>
          <w:vertAlign w:val="subscript"/>
          <w:rtl w:val="0"/>
        </w:rPr>
        <w:t xml:space="preserve">i</w:t>
      </w:r>
      <w:r w:rsidDel="00000000" w:rsidR="00000000" w:rsidRPr="00000000">
        <w:rPr>
          <w:rtl w:val="0"/>
        </w:rPr>
        <w:t xml:space="preserve">)}</w:t>
      </w:r>
      <w:r w:rsidDel="00000000" w:rsidR="00000000" w:rsidRPr="00000000">
        <w:rPr>
          <w:vertAlign w:val="subscript"/>
          <w:rtl w:val="0"/>
        </w:rPr>
        <w:t xml:space="preserve">1</w:t>
      </w:r>
      <w:r w:rsidDel="00000000" w:rsidR="00000000" w:rsidRPr="00000000">
        <w:rPr>
          <w:vertAlign w:val="superscript"/>
          <w:rtl w:val="0"/>
        </w:rPr>
        <w:t xml:space="preserve">N</w:t>
      </w:r>
      <w:r w:rsidDel="00000000" w:rsidR="00000000" w:rsidRPr="00000000">
        <w:rPr>
          <w:rtl w:val="0"/>
        </w:rPr>
        <w:t xml:space="preserve"> na {</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(1, x</w:t>
      </w:r>
      <w:r w:rsidDel="00000000" w:rsidR="00000000" w:rsidRPr="00000000">
        <w:rPr>
          <w:vertAlign w:val="subscript"/>
          <w:rtl w:val="0"/>
        </w:rPr>
        <w:t xml:space="preserve">i</w:t>
      </w:r>
      <w:r w:rsidDel="00000000" w:rsidR="00000000" w:rsidRPr="00000000">
        <w:rPr>
          <w:rtl w:val="0"/>
        </w:rPr>
        <w:t xml:space="preserve">)*k</w:t>
      </w:r>
      <w:r w:rsidDel="00000000" w:rsidR="00000000" w:rsidRPr="00000000">
        <w:rPr>
          <w:vertAlign w:val="subscript"/>
          <w:rtl w:val="0"/>
        </w:rPr>
        <w:t xml:space="preserve">i</w:t>
      </w:r>
      <w:r w:rsidDel="00000000" w:rsidR="00000000" w:rsidRPr="00000000">
        <w:rPr>
          <w:rtl w:val="0"/>
        </w:rPr>
        <w:t xml:space="preserve">)}</w:t>
      </w:r>
      <w:r w:rsidDel="00000000" w:rsidR="00000000" w:rsidRPr="00000000">
        <w:rPr>
          <w:vertAlign w:val="subscript"/>
          <w:rtl w:val="0"/>
        </w:rPr>
        <w:t xml:space="preserve">1</w:t>
      </w:r>
      <w:r w:rsidDel="00000000" w:rsidR="00000000" w:rsidRPr="00000000">
        <w:rPr>
          <w:vertAlign w:val="superscript"/>
          <w:rtl w:val="0"/>
        </w:rPr>
        <w:t xml:space="preserve">N</w:t>
      </w:r>
      <w:r w:rsidDel="00000000" w:rsidR="00000000" w:rsidRPr="00000000">
        <w:rPr>
          <w:rtl w:val="0"/>
        </w:rPr>
        <w:t xml:space="preserve"> z R</w:t>
      </w:r>
      <w:r w:rsidDel="00000000" w:rsidR="00000000" w:rsidRPr="00000000">
        <w:rPr>
          <w:vertAlign w:val="superscript"/>
          <w:rtl w:val="0"/>
        </w:rPr>
        <w:t xml:space="preserve">D+1</w:t>
      </w:r>
      <w:r w:rsidDel="00000000" w:rsidR="00000000" w:rsidRPr="00000000">
        <w:rPr>
          <w:rtl w:val="0"/>
        </w:rPr>
        <w:t xml:space="preserve">. Perceptron je lineární klasifikátor, nalezne nadrovinu určenou vektorem w, která oddělí data </w:t>
      </w:r>
      <w:r w:rsidDel="00000000" w:rsidR="00000000" w:rsidRPr="00000000">
        <w:rPr>
          <w:rtl w:val="0"/>
        </w:rPr>
        <w:t xml:space="preserve">tak, že</w:t>
      </w:r>
      <w:r w:rsidDel="00000000" w:rsidR="00000000" w:rsidRPr="00000000">
        <w:rPr>
          <w:rtl w:val="0"/>
        </w:rPr>
        <w:t xml:space="preserve"> w*x’</w:t>
      </w:r>
      <w:r w:rsidDel="00000000" w:rsidR="00000000" w:rsidRPr="00000000">
        <w:rPr>
          <w:vertAlign w:val="subscript"/>
          <w:rtl w:val="0"/>
        </w:rPr>
        <w:t xml:space="preserve">i</w:t>
      </w:r>
      <w:r w:rsidDel="00000000" w:rsidR="00000000" w:rsidRPr="00000000">
        <w:rPr>
          <w:rtl w:val="0"/>
        </w:rPr>
        <w:t xml:space="preserve"> &gt; 0, pokud jsou data lineárně separovatelná.</w:t>
      </w:r>
    </w:p>
    <w:p w:rsidR="00000000" w:rsidDel="00000000" w:rsidP="00000000" w:rsidRDefault="00000000" w:rsidRPr="00000000" w14:paraId="00000091">
      <w:pPr>
        <w:pageBreakBefore w:val="0"/>
        <w:rPr/>
      </w:pPr>
      <w:r w:rsidDel="00000000" w:rsidR="00000000" w:rsidRPr="00000000">
        <w:rPr>
          <w:rtl w:val="0"/>
        </w:rPr>
        <w:t xml:space="preserve">Algoritmus: </w:t>
      </w:r>
    </w:p>
    <w:p w:rsidR="00000000" w:rsidDel="00000000" w:rsidP="00000000" w:rsidRDefault="00000000" w:rsidRPr="00000000" w14:paraId="00000092">
      <w:pPr>
        <w:pageBreakBefore w:val="0"/>
        <w:numPr>
          <w:ilvl w:val="0"/>
          <w:numId w:val="32"/>
        </w:numPr>
        <w:ind w:left="720" w:hanging="360"/>
        <w:rPr>
          <w:u w:val="none"/>
        </w:rPr>
      </w:pPr>
      <w:r w:rsidDel="00000000" w:rsidR="00000000" w:rsidRPr="00000000">
        <w:rPr>
          <w:rtl w:val="0"/>
        </w:rPr>
        <w:t xml:space="preserve">init w</w:t>
      </w:r>
      <w:r w:rsidDel="00000000" w:rsidR="00000000" w:rsidRPr="00000000">
        <w:rPr>
          <w:vertAlign w:val="subscript"/>
          <w:rtl w:val="0"/>
        </w:rPr>
        <w:t xml:space="preserve">0</w:t>
      </w:r>
      <w:r w:rsidDel="00000000" w:rsidR="00000000" w:rsidRPr="00000000">
        <w:rPr>
          <w:rtl w:val="0"/>
        </w:rPr>
        <w:t xml:space="preserve"> = 0</w:t>
      </w:r>
    </w:p>
    <w:p w:rsidR="00000000" w:rsidDel="00000000" w:rsidP="00000000" w:rsidRDefault="00000000" w:rsidRPr="00000000" w14:paraId="00000093">
      <w:pPr>
        <w:pageBreakBefore w:val="0"/>
        <w:numPr>
          <w:ilvl w:val="0"/>
          <w:numId w:val="32"/>
        </w:numPr>
        <w:ind w:left="720" w:hanging="360"/>
        <w:rPr>
          <w:u w:val="none"/>
        </w:rPr>
      </w:pPr>
      <w:r w:rsidDel="00000000" w:rsidR="00000000" w:rsidRPr="00000000">
        <w:rPr>
          <w:rtl w:val="0"/>
        </w:rPr>
        <w:t xml:space="preserve">nalezni nějaké </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pro které w*x’</w:t>
      </w:r>
      <w:r w:rsidDel="00000000" w:rsidR="00000000" w:rsidRPr="00000000">
        <w:rPr>
          <w:vertAlign w:val="subscript"/>
          <w:rtl w:val="0"/>
        </w:rPr>
        <w:t xml:space="preserve">i</w:t>
      </w:r>
      <w:r w:rsidDel="00000000" w:rsidR="00000000" w:rsidRPr="00000000">
        <w:rPr>
          <w:rtl w:val="0"/>
        </w:rPr>
        <w:t xml:space="preserve"> &lt;= 0</w:t>
      </w:r>
    </w:p>
    <w:p w:rsidR="00000000" w:rsidDel="00000000" w:rsidP="00000000" w:rsidRDefault="00000000" w:rsidRPr="00000000" w14:paraId="00000094">
      <w:pPr>
        <w:pageBreakBefore w:val="0"/>
        <w:numPr>
          <w:ilvl w:val="0"/>
          <w:numId w:val="32"/>
        </w:numPr>
        <w:ind w:left="720" w:hanging="360"/>
        <w:rPr>
          <w:u w:val="none"/>
        </w:rPr>
      </w:pPr>
      <w:r w:rsidDel="00000000" w:rsidR="00000000" w:rsidRPr="00000000">
        <w:rPr>
          <w:rtl w:val="0"/>
        </w:rPr>
        <w:t xml:space="preserve">pokud existuje takové </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polož w</w:t>
      </w:r>
      <w:r w:rsidDel="00000000" w:rsidR="00000000" w:rsidRPr="00000000">
        <w:rPr>
          <w:vertAlign w:val="subscript"/>
          <w:rtl w:val="0"/>
        </w:rPr>
        <w:t xml:space="preserve">t+1</w:t>
      </w:r>
      <w:r w:rsidDel="00000000" w:rsidR="00000000" w:rsidRPr="00000000">
        <w:rPr>
          <w:rtl w:val="0"/>
        </w:rPr>
        <w:t xml:space="preserve"> = w</w:t>
      </w:r>
      <w:r w:rsidDel="00000000" w:rsidR="00000000" w:rsidRPr="00000000">
        <w:rPr>
          <w:vertAlign w:val="subscript"/>
          <w:rtl w:val="0"/>
        </w:rPr>
        <w:t xml:space="preserve">t</w:t>
      </w:r>
      <w:r w:rsidDel="00000000" w:rsidR="00000000" w:rsidRPr="00000000">
        <w:rPr>
          <w:rtl w:val="0"/>
        </w:rPr>
        <w:t xml:space="preserve"> + </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a jdi na 2)</w:t>
      </w:r>
    </w:p>
    <w:p w:rsidR="00000000" w:rsidDel="00000000" w:rsidP="00000000" w:rsidRDefault="00000000" w:rsidRPr="00000000" w14:paraId="00000095">
      <w:pPr>
        <w:pageBreakBefore w:val="0"/>
        <w:numPr>
          <w:ilvl w:val="0"/>
          <w:numId w:val="32"/>
        </w:numPr>
        <w:ind w:left="720" w:hanging="360"/>
        <w:rPr>
          <w:u w:val="none"/>
        </w:rPr>
      </w:pPr>
      <w:r w:rsidDel="00000000" w:rsidR="00000000" w:rsidRPr="00000000">
        <w:rPr>
          <w:rtl w:val="0"/>
        </w:rPr>
        <w:t xml:space="preserve">pokud neexistuje, ukonči, w = w</w:t>
      </w:r>
      <w:r w:rsidDel="00000000" w:rsidR="00000000" w:rsidRPr="00000000">
        <w:rPr>
          <w:vertAlign w:val="subscript"/>
          <w:rtl w:val="0"/>
        </w:rPr>
        <w:t xml:space="preserve">t</w:t>
      </w:r>
      <w:r w:rsidDel="00000000" w:rsidR="00000000" w:rsidRPr="00000000">
        <w:rPr>
          <w:rtl w:val="0"/>
        </w:rPr>
      </w:r>
    </w:p>
    <w:p w:rsidR="00000000" w:rsidDel="00000000" w:rsidP="00000000" w:rsidRDefault="00000000" w:rsidRPr="00000000" w14:paraId="00000096">
      <w:pPr>
        <w:pageBreakBefore w:val="0"/>
        <w:rPr/>
      </w:pPr>
      <w:r w:rsidDel="00000000" w:rsidR="00000000" w:rsidRPr="00000000">
        <w:rPr>
          <w:rtl w:val="0"/>
        </w:rPr>
        <w:t xml:space="preserve">Vlastnosti:</w:t>
      </w:r>
    </w:p>
    <w:p w:rsidR="00000000" w:rsidDel="00000000" w:rsidP="00000000" w:rsidRDefault="00000000" w:rsidRPr="00000000" w14:paraId="00000097">
      <w:pPr>
        <w:pageBreakBefore w:val="0"/>
        <w:numPr>
          <w:ilvl w:val="0"/>
          <w:numId w:val="29"/>
        </w:numPr>
        <w:ind w:left="720" w:hanging="360"/>
        <w:rPr>
          <w:u w:val="none"/>
        </w:rPr>
      </w:pPr>
      <w:r w:rsidDel="00000000" w:rsidR="00000000" w:rsidRPr="00000000">
        <w:rPr>
          <w:rtl w:val="0"/>
        </w:rPr>
        <w:t xml:space="preserve">funguje pouze pro lineárně separovatelná data, pro neseparovatelná nikdy neskončí</w:t>
      </w:r>
    </w:p>
    <w:p w:rsidR="00000000" w:rsidDel="00000000" w:rsidP="00000000" w:rsidRDefault="00000000" w:rsidRPr="00000000" w14:paraId="00000098">
      <w:pPr>
        <w:pageBreakBefore w:val="0"/>
        <w:numPr>
          <w:ilvl w:val="0"/>
          <w:numId w:val="29"/>
        </w:numPr>
        <w:ind w:left="720" w:hanging="360"/>
        <w:rPr>
          <w:u w:val="none"/>
        </w:rPr>
      </w:pPr>
      <w:r w:rsidDel="00000000" w:rsidR="00000000" w:rsidRPr="00000000">
        <w:rPr>
          <w:rtl w:val="0"/>
        </w:rPr>
        <w:t xml:space="preserve">nenachází ničím optimální dělící nadrovinu, po nalezení nějaké se zastaví</w:t>
      </w:r>
    </w:p>
    <w:p w:rsidR="00000000" w:rsidDel="00000000" w:rsidP="00000000" w:rsidRDefault="00000000" w:rsidRPr="00000000" w14:paraId="00000099">
      <w:pPr>
        <w:pageBreakBefore w:val="0"/>
        <w:numPr>
          <w:ilvl w:val="0"/>
          <w:numId w:val="29"/>
        </w:numPr>
        <w:ind w:left="720" w:hanging="360"/>
        <w:rPr>
          <w:u w:val="none"/>
        </w:rPr>
      </w:pPr>
      <w:r w:rsidDel="00000000" w:rsidR="00000000" w:rsidRPr="00000000">
        <w:rPr>
          <w:rtl w:val="0"/>
        </w:rPr>
        <w:t xml:space="preserve">Novikoff theorem: pro lineárně separovatelná data máme jednotkový vektor u a skalár y z R</w:t>
      </w:r>
      <w:r w:rsidDel="00000000" w:rsidR="00000000" w:rsidRPr="00000000">
        <w:rPr>
          <w:vertAlign w:val="superscript"/>
          <w:rtl w:val="0"/>
        </w:rPr>
        <w:t xml:space="preserve">+</w:t>
      </w:r>
      <w:r w:rsidDel="00000000" w:rsidR="00000000" w:rsidRPr="00000000">
        <w:rPr>
          <w:rtl w:val="0"/>
        </w:rPr>
        <w:t xml:space="preserve"> tak, že u*x’</w:t>
      </w:r>
      <w:r w:rsidDel="00000000" w:rsidR="00000000" w:rsidRPr="00000000">
        <w:rPr>
          <w:vertAlign w:val="subscript"/>
          <w:rtl w:val="0"/>
        </w:rPr>
        <w:t xml:space="preserve">i</w:t>
      </w:r>
      <w:r w:rsidDel="00000000" w:rsidR="00000000" w:rsidRPr="00000000">
        <w:rPr>
          <w:rtl w:val="0"/>
        </w:rPr>
        <w:t xml:space="preserve"> &gt;= y, D je velikost nejdelšího vektoru z dat. Pak se Perceptron zastaví v konečném počtu kroků t* &lt;= D</w:t>
      </w:r>
      <w:r w:rsidDel="00000000" w:rsidR="00000000" w:rsidRPr="00000000">
        <w:rPr>
          <w:vertAlign w:val="superscript"/>
          <w:rtl w:val="0"/>
        </w:rPr>
        <w:t xml:space="preserve">2</w:t>
      </w:r>
      <w:r w:rsidDel="00000000" w:rsidR="00000000" w:rsidRPr="00000000">
        <w:rPr>
          <w:rtl w:val="0"/>
        </w:rPr>
        <w:t xml:space="preserve">/y</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009A">
      <w:pPr>
        <w:pageBreakBefore w:val="0"/>
        <w:numPr>
          <w:ilvl w:val="0"/>
          <w:numId w:val="29"/>
        </w:numPr>
        <w:ind w:left="720" w:hanging="360"/>
        <w:rPr>
          <w:u w:val="none"/>
        </w:rPr>
      </w:pPr>
      <w:r w:rsidDel="00000000" w:rsidR="00000000" w:rsidRPr="00000000">
        <w:rPr>
          <w:rtl w:val="0"/>
        </w:rPr>
        <w:t xml:space="preserve">vychází z gradientní iterační metody při ztrátové funkci J(w</w:t>
      </w:r>
      <w:r w:rsidDel="00000000" w:rsidR="00000000" w:rsidRPr="00000000">
        <w:rPr>
          <w:vertAlign w:val="subscript"/>
          <w:rtl w:val="0"/>
        </w:rPr>
        <w:t xml:space="preserve">t</w:t>
      </w:r>
      <w:r w:rsidDel="00000000" w:rsidR="00000000" w:rsidRPr="00000000">
        <w:rPr>
          <w:rtl w:val="0"/>
        </w:rPr>
        <w:t xml:space="preserve">) = Sum</w:t>
      </w:r>
      <w:r w:rsidDel="00000000" w:rsidR="00000000" w:rsidRPr="00000000">
        <w:rPr>
          <w:vertAlign w:val="subscript"/>
          <w:rtl w:val="0"/>
        </w:rPr>
        <w:t xml:space="preserve">i</w:t>
      </w:r>
      <w:r w:rsidDel="00000000" w:rsidR="00000000" w:rsidRPr="00000000">
        <w:rPr>
          <w:rtl w:val="0"/>
        </w:rPr>
        <w:t xml:space="preserve"> -w</w:t>
      </w:r>
      <w:r w:rsidDel="00000000" w:rsidR="00000000" w:rsidRPr="00000000">
        <w:rPr>
          <w:vertAlign w:val="sub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r>
    </w:p>
    <w:p w:rsidR="00000000" w:rsidDel="00000000" w:rsidP="00000000" w:rsidRDefault="00000000" w:rsidRPr="00000000" w14:paraId="0000009B">
      <w:pPr>
        <w:pageBreakBefore w:val="0"/>
        <w:numPr>
          <w:ilvl w:val="0"/>
          <w:numId w:val="29"/>
        </w:numPr>
        <w:ind w:left="720" w:hanging="360"/>
        <w:rPr>
          <w:u w:val="none"/>
        </w:rPr>
      </w:pPr>
      <w:r w:rsidDel="00000000" w:rsidR="00000000" w:rsidRPr="00000000">
        <w:rPr>
          <w:rtl w:val="0"/>
        </w:rPr>
        <w:t xml:space="preserve">pomocí dimension lifting lze oddělovat i lineárně neseparovatelná data lineární funkcí po mapování do vyšší dimenze</w:t>
      </w:r>
    </w:p>
    <w:p w:rsidR="00000000" w:rsidDel="00000000" w:rsidP="00000000" w:rsidRDefault="00000000" w:rsidRPr="00000000" w14:paraId="0000009C">
      <w:pPr>
        <w:pageBreakBefore w:val="0"/>
        <w:rPr/>
      </w:pPr>
      <w:r w:rsidDel="00000000" w:rsidR="00000000" w:rsidRPr="00000000">
        <w:rPr>
          <w:rtl w:val="0"/>
        </w:rPr>
      </w:r>
    </w:p>
    <w:p w:rsidR="00000000" w:rsidDel="00000000" w:rsidP="00000000" w:rsidRDefault="00000000" w:rsidRPr="00000000" w14:paraId="0000009D">
      <w:pPr>
        <w:pageBreakBefore w:val="0"/>
        <w:rPr>
          <w:b w:val="1"/>
        </w:rPr>
      </w:pPr>
      <w:r w:rsidDel="00000000" w:rsidR="00000000" w:rsidRPr="00000000">
        <w:rPr>
          <w:b w:val="1"/>
          <w:rtl w:val="0"/>
        </w:rPr>
        <w:t xml:space="preserve">23. Vysvětlete, jak lze na perceptronový algoritmus učení nahlížet jako na gradientní optimalizaci.</w:t>
      </w:r>
    </w:p>
    <w:p w:rsidR="00000000" w:rsidDel="00000000" w:rsidP="00000000" w:rsidRDefault="00000000" w:rsidRPr="00000000" w14:paraId="0000009E">
      <w:pPr>
        <w:pageBreakBefore w:val="0"/>
        <w:rPr/>
      </w:pPr>
      <w:r w:rsidDel="00000000" w:rsidR="00000000" w:rsidRPr="00000000">
        <w:rPr>
          <w:rtl w:val="0"/>
        </w:rPr>
        <w:t xml:space="preserve">Pokud máme ztrátovou funkci J(w) = Sum</w:t>
      </w:r>
      <w:r w:rsidDel="00000000" w:rsidR="00000000" w:rsidRPr="00000000">
        <w:rPr>
          <w:vertAlign w:val="subscript"/>
          <w:rtl w:val="0"/>
        </w:rPr>
        <w:t xml:space="preserve">x’: w*x’ &lt;= 0</w:t>
      </w:r>
      <w:r w:rsidDel="00000000" w:rsidR="00000000" w:rsidRPr="00000000">
        <w:rPr>
          <w:rFonts w:ascii="Arial Unicode MS" w:cs="Arial Unicode MS" w:eastAsia="Arial Unicode MS" w:hAnsi="Arial Unicode MS"/>
          <w:rtl w:val="0"/>
        </w:rPr>
        <w:t xml:space="preserve"> -w*x’, tak gradient ∇J = Sum</w:t>
      </w:r>
      <w:r w:rsidDel="00000000" w:rsidR="00000000" w:rsidRPr="00000000">
        <w:rPr>
          <w:vertAlign w:val="subscript"/>
          <w:rtl w:val="0"/>
        </w:rPr>
        <w:t xml:space="preserve">x’: w*x’ &lt;= 0</w:t>
      </w:r>
      <w:r w:rsidDel="00000000" w:rsidR="00000000" w:rsidRPr="00000000">
        <w:rPr>
          <w:rtl w:val="0"/>
        </w:rPr>
        <w:t xml:space="preserve"> -x’. Při gradientní optimalizaci se pohybujeme ve směru -∇J, tedy přičtení špatně klasifikováného x’ odpovídá části kroku gradientní optimalizace.</w:t>
      </w:r>
    </w:p>
    <w:p w:rsidR="00000000" w:rsidDel="00000000" w:rsidP="00000000" w:rsidRDefault="00000000" w:rsidRPr="00000000" w14:paraId="0000009F">
      <w:pPr>
        <w:pageBreakBefore w:val="0"/>
        <w:rPr/>
      </w:pPr>
      <w:r w:rsidDel="00000000" w:rsidR="00000000" w:rsidRPr="00000000">
        <w:rPr>
          <w:rtl w:val="0"/>
        </w:rPr>
      </w:r>
    </w:p>
    <w:p w:rsidR="00000000" w:rsidDel="00000000" w:rsidP="00000000" w:rsidRDefault="00000000" w:rsidRPr="00000000" w14:paraId="000000A0">
      <w:pPr>
        <w:pageBreakBefore w:val="0"/>
        <w:rPr>
          <w:b w:val="1"/>
        </w:rPr>
      </w:pPr>
      <w:r w:rsidDel="00000000" w:rsidR="00000000" w:rsidRPr="00000000">
        <w:rPr>
          <w:b w:val="1"/>
          <w:rtl w:val="0"/>
        </w:rPr>
        <w:t xml:space="preserve">24. Pro které rozpoznávací úlohy je lineární diskriminační funkce optimálním řešením?</w:t>
      </w:r>
    </w:p>
    <w:p w:rsidR="00000000" w:rsidDel="00000000" w:rsidP="00000000" w:rsidRDefault="00000000" w:rsidRPr="00000000" w14:paraId="000000A1">
      <w:pPr>
        <w:pageBreakBefore w:val="0"/>
        <w:numPr>
          <w:ilvl w:val="0"/>
          <w:numId w:val="9"/>
        </w:numPr>
        <w:ind w:left="720" w:hanging="360"/>
        <w:rPr>
          <w:u w:val="none"/>
        </w:rPr>
      </w:pPr>
      <w:r w:rsidDel="00000000" w:rsidR="00000000" w:rsidRPr="00000000">
        <w:rPr>
          <w:rtl w:val="0"/>
        </w:rPr>
        <w:t xml:space="preserve">lineárně separovatelná data</w:t>
      </w:r>
    </w:p>
    <w:p w:rsidR="00000000" w:rsidDel="00000000" w:rsidP="00000000" w:rsidRDefault="00000000" w:rsidRPr="00000000" w14:paraId="000000A2">
      <w:pPr>
        <w:pageBreakBefore w:val="0"/>
        <w:numPr>
          <w:ilvl w:val="0"/>
          <w:numId w:val="9"/>
        </w:numPr>
        <w:ind w:left="720" w:hanging="360"/>
        <w:rPr>
          <w:u w:val="none"/>
        </w:rPr>
      </w:pPr>
      <w:r w:rsidDel="00000000" w:rsidR="00000000" w:rsidRPr="00000000">
        <w:rPr>
          <w:rtl w:val="0"/>
        </w:rPr>
        <w:t xml:space="preserve">normální rozdělení se stejnou kovarianční maticí a různými středními hodnotami</w:t>
      </w:r>
    </w:p>
    <w:p w:rsidR="00000000" w:rsidDel="00000000" w:rsidP="00000000" w:rsidRDefault="00000000" w:rsidRPr="00000000" w14:paraId="000000A3">
      <w:pPr>
        <w:pageBreakBefore w:val="0"/>
        <w:numPr>
          <w:ilvl w:val="0"/>
          <w:numId w:val="9"/>
        </w:numPr>
        <w:ind w:left="720" w:hanging="360"/>
        <w:rPr>
          <w:u w:val="none"/>
        </w:rPr>
      </w:pPr>
      <w:r w:rsidDel="00000000" w:rsidR="00000000" w:rsidRPr="00000000">
        <w:rPr>
          <w:rtl w:val="0"/>
        </w:rPr>
        <w:t xml:space="preserve">nezávislé binární vstupní vektory</w:t>
      </w:r>
    </w:p>
    <w:p w:rsidR="00000000" w:rsidDel="00000000" w:rsidP="00000000" w:rsidRDefault="00000000" w:rsidRPr="00000000" w14:paraId="000000A4">
      <w:pPr>
        <w:pageBreakBefore w:val="0"/>
        <w:numPr>
          <w:ilvl w:val="0"/>
          <w:numId w:val="9"/>
        </w:numPr>
        <w:ind w:left="720" w:hanging="360"/>
        <w:rPr>
          <w:u w:val="none"/>
        </w:rPr>
      </w:pPr>
      <w:r w:rsidDel="00000000" w:rsidR="00000000" w:rsidRPr="00000000">
        <w:rPr>
          <w:rtl w:val="0"/>
        </w:rPr>
        <w:t xml:space="preserve">multinomiální naivní Bayes (pozorování je počet výskytů jednotlivých tříd)</w:t>
      </w:r>
    </w:p>
    <w:p w:rsidR="00000000" w:rsidDel="00000000" w:rsidP="00000000" w:rsidRDefault="00000000" w:rsidRPr="00000000" w14:paraId="000000A5">
      <w:pPr>
        <w:pageBreakBefore w:val="0"/>
        <w:rPr/>
      </w:pPr>
      <w:r w:rsidDel="00000000" w:rsidR="00000000" w:rsidRPr="00000000">
        <w:rPr>
          <w:rtl w:val="0"/>
        </w:rPr>
      </w:r>
    </w:p>
    <w:p w:rsidR="00000000" w:rsidDel="00000000" w:rsidP="00000000" w:rsidRDefault="00000000" w:rsidRPr="00000000" w14:paraId="000000A6">
      <w:pPr>
        <w:pageBreakBefore w:val="0"/>
        <w:rPr>
          <w:b w:val="1"/>
        </w:rPr>
      </w:pPr>
      <w:r w:rsidDel="00000000" w:rsidR="00000000" w:rsidRPr="00000000">
        <w:rPr>
          <w:b w:val="1"/>
          <w:rtl w:val="0"/>
        </w:rPr>
        <w:t xml:space="preserve">25. Co je to neuronová síť? Jaké znáte základní typy.</w:t>
      </w:r>
    </w:p>
    <w:p w:rsidR="00000000" w:rsidDel="00000000" w:rsidP="00000000" w:rsidRDefault="00000000" w:rsidRPr="00000000" w14:paraId="000000A7">
      <w:pPr>
        <w:pageBreakBefore w:val="0"/>
        <w:rPr/>
      </w:pPr>
      <w:r w:rsidDel="00000000" w:rsidR="00000000" w:rsidRPr="00000000">
        <w:rPr>
          <w:rtl w:val="0"/>
        </w:rPr>
        <w:t xml:space="preserve">Neuronová síť je funkce f: R</w:t>
      </w:r>
      <w:r w:rsidDel="00000000" w:rsidR="00000000" w:rsidRPr="00000000">
        <w:rPr>
          <w:vertAlign w:val="superscript"/>
          <w:rtl w:val="0"/>
        </w:rPr>
        <w:t xml:space="preserve">D</w:t>
      </w:r>
      <w:r w:rsidDel="00000000" w:rsidR="00000000" w:rsidRPr="00000000">
        <w:rPr>
          <w:rtl w:val="0"/>
        </w:rPr>
        <w:t xml:space="preserve"> -&gt; R</w:t>
      </w:r>
      <w:r w:rsidDel="00000000" w:rsidR="00000000" w:rsidRPr="00000000">
        <w:rPr>
          <w:vertAlign w:val="superscript"/>
          <w:rtl w:val="0"/>
        </w:rPr>
        <w:t xml:space="preserve">K</w:t>
      </w:r>
      <w:r w:rsidDel="00000000" w:rsidR="00000000" w:rsidRPr="00000000">
        <w:rPr>
          <w:rtl w:val="0"/>
        </w:rPr>
        <w:t xml:space="preserve">. Je to zřetězení lineárních funkcí (maticové násobení) a nelinearit (aktivačních funkcí). Předěly mezi lineárními funkcemi se nazývají vnitřní vrstvy. Využívá Universal approximation theorem (UAT):</w:t>
      </w:r>
    </w:p>
    <w:p w:rsidR="00000000" w:rsidDel="00000000" w:rsidP="00000000" w:rsidRDefault="00000000" w:rsidRPr="00000000" w14:paraId="000000A8">
      <w:pPr>
        <w:pageBreakBefore w:val="0"/>
        <w:numPr>
          <w:ilvl w:val="0"/>
          <w:numId w:val="3"/>
        </w:numPr>
        <w:ind w:left="720" w:hanging="360"/>
        <w:rPr>
          <w:u w:val="none"/>
        </w:rPr>
      </w:pPr>
      <w:r w:rsidDel="00000000" w:rsidR="00000000" w:rsidRPr="00000000">
        <w:rPr>
          <w:rtl w:val="0"/>
        </w:rPr>
        <w:t xml:space="preserve">Nechť f: R</w:t>
      </w:r>
      <w:r w:rsidDel="00000000" w:rsidR="00000000" w:rsidRPr="00000000">
        <w:rPr>
          <w:vertAlign w:val="superscript"/>
          <w:rtl w:val="0"/>
        </w:rPr>
        <w:t xml:space="preserve">D</w:t>
      </w:r>
      <w:r w:rsidDel="00000000" w:rsidR="00000000" w:rsidRPr="00000000">
        <w:rPr>
          <w:rtl w:val="0"/>
        </w:rPr>
        <w:t xml:space="preserve"> -&gt; R je spojitá funkce na jednotkové hyperkrychli a σ: R -&gt; R je spojitá, omezená, nekonstantní funkce. Pak pro libovolné ε &gt; 0 existuje přirozené číslo N tak, že |f(x) - F(x)| &lt;= ε pro všechny x z jednotkové hyperkrychle, kde </w:t>
      </w:r>
      <w:r w:rsidDel="00000000" w:rsidR="00000000" w:rsidRPr="00000000">
        <w:rPr>
          <w:rtl w:val="0"/>
        </w:rPr>
        <w:t xml:space="preserve">F(x</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1</w:t>
      </w:r>
      <w:r w:rsidDel="00000000" w:rsidR="00000000" w:rsidRPr="00000000">
        <w:rPr>
          <w:vertAlign w:val="subscript"/>
          <w:rtl w:val="0"/>
        </w:rPr>
        <w:t xml:space="preserve"> &lt;= i &lt;= N</w:t>
      </w:r>
      <w:r w:rsidDel="00000000" w:rsidR="00000000" w:rsidRPr="00000000">
        <w:rPr>
          <w:rtl w:val="0"/>
        </w:rPr>
        <w:t xml:space="preserve"> v</w:t>
      </w:r>
      <w:r w:rsidDel="00000000" w:rsidR="00000000" w:rsidRPr="00000000">
        <w:rPr>
          <w:vertAlign w:val="subscript"/>
          <w:rtl w:val="0"/>
        </w:rPr>
        <w:t xml:space="preserve">i</w:t>
      </w:r>
      <w:r w:rsidDel="00000000" w:rsidR="00000000" w:rsidRPr="00000000">
        <w:rPr>
          <w:rtl w:val="0"/>
        </w:rPr>
        <w:t xml:space="preserve">*σ(w</w:t>
      </w:r>
      <w:r w:rsidDel="00000000" w:rsidR="00000000" w:rsidRPr="00000000">
        <w:rPr>
          <w:vertAlign w:val="subscript"/>
          <w:rtl w:val="0"/>
        </w:rPr>
        <w:t xml:space="preserve">i</w:t>
      </w:r>
      <w:r w:rsidDel="00000000" w:rsidR="00000000" w:rsidRPr="00000000">
        <w:rPr>
          <w:rtl w:val="0"/>
        </w:rPr>
        <w:t xml:space="preserve">*x + b</w:t>
      </w:r>
      <w:r w:rsidDel="00000000" w:rsidR="00000000" w:rsidRPr="00000000">
        <w:rPr>
          <w:vertAlign w:val="subscript"/>
          <w:rtl w:val="0"/>
        </w:rPr>
        <w:t xml:space="preserve">i</w:t>
      </w:r>
      <w:r w:rsidDel="00000000" w:rsidR="00000000" w:rsidRPr="00000000">
        <w:rPr>
          <w:rtl w:val="0"/>
        </w:rPr>
        <w:t xml:space="preserve">), kde </w:t>
      </w:r>
      <w:r w:rsidDel="00000000" w:rsidR="00000000" w:rsidRPr="00000000">
        <w:rPr>
          <w:rtl w:val="0"/>
        </w:rPr>
        <w:t xml:space="preserve">w</w:t>
      </w:r>
      <w:r w:rsidDel="00000000" w:rsidR="00000000" w:rsidRPr="00000000">
        <w:rPr>
          <w:vertAlign w:val="subscript"/>
          <w:rtl w:val="0"/>
        </w:rPr>
        <w:t xml:space="preserve">i</w:t>
      </w:r>
      <w:r w:rsidDel="00000000" w:rsidR="00000000" w:rsidRPr="00000000">
        <w:rPr>
          <w:rtl w:val="0"/>
        </w:rPr>
        <w:t xml:space="preserve"> je z R</w:t>
      </w:r>
      <w:r w:rsidDel="00000000" w:rsidR="00000000" w:rsidRPr="00000000">
        <w:rPr>
          <w:vertAlign w:val="superscript"/>
          <w:rtl w:val="0"/>
        </w:rPr>
        <w:t xml:space="preserve">D</w:t>
      </w:r>
      <w:r w:rsidDel="00000000" w:rsidR="00000000" w:rsidRPr="00000000">
        <w:rPr>
          <w:rtl w:val="0"/>
        </w:rPr>
        <w:t xml:space="preserve"> a v</w:t>
      </w:r>
      <w:r w:rsidDel="00000000" w:rsidR="00000000" w:rsidRPr="00000000">
        <w:rPr>
          <w:vertAlign w:val="subscript"/>
          <w:rtl w:val="0"/>
        </w:rPr>
        <w:t xml:space="preserve">i</w:t>
      </w:r>
      <w:r w:rsidDel="00000000" w:rsidR="00000000" w:rsidRPr="00000000">
        <w:rPr>
          <w:rtl w:val="0"/>
        </w:rPr>
        <w:t xml:space="preserve">, b</w:t>
      </w:r>
      <w:r w:rsidDel="00000000" w:rsidR="00000000" w:rsidRPr="00000000">
        <w:rPr>
          <w:vertAlign w:val="subscript"/>
          <w:rtl w:val="0"/>
        </w:rPr>
        <w:t xml:space="preserve">i</w:t>
      </w:r>
      <w:r w:rsidDel="00000000" w:rsidR="00000000" w:rsidRPr="00000000">
        <w:rPr>
          <w:rtl w:val="0"/>
        </w:rPr>
        <w:t xml:space="preserve"> z R.</w:t>
      </w:r>
    </w:p>
    <w:p w:rsidR="00000000" w:rsidDel="00000000" w:rsidP="00000000" w:rsidRDefault="00000000" w:rsidRPr="00000000" w14:paraId="000000A9">
      <w:pPr>
        <w:pageBreakBefore w:val="0"/>
        <w:ind w:left="0" w:firstLine="0"/>
        <w:rPr/>
      </w:pPr>
      <w:r w:rsidDel="00000000" w:rsidR="00000000" w:rsidRPr="00000000">
        <w:rPr>
          <w:rtl w:val="0"/>
        </w:rPr>
        <w:t xml:space="preserve">Díky tomu, že jednotlivé části neuronové sítě jsou diferencovatelné, lze pomocí iteračních metod získat optimální řešení (lze uvíznout v lokálním optimu, hodně záleží na inicializaci).</w:t>
      </w:r>
    </w:p>
    <w:p w:rsidR="00000000" w:rsidDel="00000000" w:rsidP="00000000" w:rsidRDefault="00000000" w:rsidRPr="00000000" w14:paraId="000000AA">
      <w:pPr>
        <w:pageBreakBefore w:val="0"/>
        <w:ind w:left="0" w:firstLine="0"/>
        <w:rPr/>
      </w:pPr>
      <w:r w:rsidDel="00000000" w:rsidR="00000000" w:rsidRPr="00000000">
        <w:rPr>
          <w:rtl w:val="0"/>
        </w:rPr>
        <w:t xml:space="preserve">Typy:</w:t>
      </w:r>
    </w:p>
    <w:p w:rsidR="00000000" w:rsidDel="00000000" w:rsidP="00000000" w:rsidRDefault="00000000" w:rsidRPr="00000000" w14:paraId="000000AB">
      <w:pPr>
        <w:pageBreakBefore w:val="0"/>
        <w:numPr>
          <w:ilvl w:val="0"/>
          <w:numId w:val="16"/>
        </w:numPr>
        <w:ind w:left="720" w:hanging="360"/>
        <w:rPr>
          <w:u w:val="none"/>
        </w:rPr>
      </w:pPr>
      <w:r w:rsidDel="00000000" w:rsidR="00000000" w:rsidRPr="00000000">
        <w:rPr>
          <w:rtl w:val="0"/>
        </w:rPr>
        <w:t xml:space="preserve">konvoluční NN: hledá lokální souvislosti, např. pro rozpoznávání obrázků</w:t>
      </w:r>
    </w:p>
    <w:p w:rsidR="00000000" w:rsidDel="00000000" w:rsidP="00000000" w:rsidRDefault="00000000" w:rsidRPr="00000000" w14:paraId="000000AC">
      <w:pPr>
        <w:pageBreakBefore w:val="0"/>
        <w:numPr>
          <w:ilvl w:val="0"/>
          <w:numId w:val="16"/>
        </w:numPr>
        <w:ind w:left="720" w:hanging="360"/>
        <w:rPr>
          <w:u w:val="none"/>
        </w:rPr>
      </w:pPr>
      <w:r w:rsidDel="00000000" w:rsidR="00000000" w:rsidRPr="00000000">
        <w:rPr>
          <w:rtl w:val="0"/>
        </w:rPr>
        <w:t xml:space="preserve">rekurentní NN: výstup NN lze znovu použít jako vstup, např. pro rozpoznávání zvuku</w:t>
      </w:r>
    </w:p>
    <w:p w:rsidR="00000000" w:rsidDel="00000000" w:rsidP="00000000" w:rsidRDefault="00000000" w:rsidRPr="00000000" w14:paraId="000000AD">
      <w:pPr>
        <w:pageBreakBefore w:val="0"/>
        <w:numPr>
          <w:ilvl w:val="0"/>
          <w:numId w:val="16"/>
        </w:numPr>
        <w:ind w:left="720" w:hanging="360"/>
        <w:rPr>
          <w:u w:val="none"/>
        </w:rPr>
      </w:pPr>
      <w:r w:rsidDel="00000000" w:rsidR="00000000" w:rsidRPr="00000000">
        <w:rPr>
          <w:rtl w:val="0"/>
        </w:rPr>
        <w:t xml:space="preserve">automatické enkodéry: mají úzkou vnitřní vrstvu a požadují vstup = výstup, nutí tedy NN uložit komprimovanou reprezentaci dat</w:t>
      </w:r>
    </w:p>
    <w:p w:rsidR="00000000" w:rsidDel="00000000" w:rsidP="00000000" w:rsidRDefault="00000000" w:rsidRPr="00000000" w14:paraId="000000AE">
      <w:pPr>
        <w:pageBreakBefore w:val="0"/>
        <w:rPr/>
      </w:pPr>
      <w:r w:rsidDel="00000000" w:rsidR="00000000" w:rsidRPr="00000000">
        <w:rPr>
          <w:rtl w:val="0"/>
        </w:rPr>
      </w:r>
    </w:p>
    <w:p w:rsidR="00000000" w:rsidDel="00000000" w:rsidP="00000000" w:rsidRDefault="00000000" w:rsidRPr="00000000" w14:paraId="000000AF">
      <w:pPr>
        <w:pageBreakBefore w:val="0"/>
        <w:rPr>
          <w:b w:val="1"/>
        </w:rPr>
      </w:pPr>
      <w:r w:rsidDel="00000000" w:rsidR="00000000" w:rsidRPr="00000000">
        <w:rPr>
          <w:b w:val="1"/>
          <w:rtl w:val="0"/>
        </w:rPr>
        <w:t xml:space="preserve">26. Jaké vlastnosti má aktivační funkce v neuronové síti? Uveďte příklady.</w:t>
      </w:r>
    </w:p>
    <w:p w:rsidR="00000000" w:rsidDel="00000000" w:rsidP="00000000" w:rsidRDefault="00000000" w:rsidRPr="00000000" w14:paraId="000000B0">
      <w:pPr>
        <w:pageBreakBefore w:val="0"/>
        <w:rPr/>
      </w:pPr>
      <w:r w:rsidDel="00000000" w:rsidR="00000000" w:rsidRPr="00000000">
        <w:rPr>
          <w:rtl w:val="0"/>
        </w:rPr>
        <w:t xml:space="preserve">Aktivační funkce v neuronové síti je nelineární funkce σ: R -&gt; R a </w:t>
      </w:r>
      <w:ins w:author="Jakub Kolář" w:id="11" w:date="2024-01-23T15:38:12Z">
        <w:r w:rsidDel="00000000" w:rsidR="00000000" w:rsidRPr="00000000">
          <w:rPr>
            <w:rtl w:val="0"/>
          </w:rPr>
          <w:t xml:space="preserve">téměř všude</w:t>
        </w:r>
      </w:ins>
      <w:del w:author="Jakub Kolář" w:id="11" w:date="2024-01-23T15:38:12Z">
        <w:r w:rsidDel="00000000" w:rsidR="00000000" w:rsidRPr="00000000">
          <w:rPr>
            <w:rtl w:val="0"/>
          </w:rPr>
          <w:delText xml:space="preserve">v 99,9%</w:delText>
        </w:r>
      </w:del>
      <w:r w:rsidDel="00000000" w:rsidR="00000000" w:rsidRPr="00000000">
        <w:rPr>
          <w:rtl w:val="0"/>
        </w:rPr>
        <w:t xml:space="preserve"> diferencovatelná (výjimka LReLU a ReLU v 0). Zajišťuje aproximační schopnost NN (viz UAT), bez nich by NN byly pouze zřetězené Perceptrony, které by vždy šly zjednodušit do jediné vrstvy. </w:t>
      </w:r>
      <w:commentRangeStart w:id="0"/>
      <w:commentRangeEnd w:id="0"/>
      <w:r w:rsidDel="00000000" w:rsidR="00000000" w:rsidRPr="00000000">
        <w:commentReference w:id="0"/>
      </w:r>
      <w:commentRangeStart w:id="1"/>
      <w:commentRangeEnd w:id="1"/>
      <w:r w:rsidDel="00000000" w:rsidR="00000000" w:rsidRPr="00000000">
        <w:commentReference w:id="1"/>
      </w:r>
      <w:r w:rsidDel="00000000" w:rsidR="00000000" w:rsidRPr="00000000">
        <w:rPr>
          <w:strike w:val="1"/>
          <w:rtl w:val="0"/>
          <w:rPrChange w:author="Tomáš Omasta" w:id="12" w:date="2021-01-17T17:46:05Z">
            <w:rPr/>
          </w:rPrChange>
        </w:rPr>
        <w:t xml:space="preserve">σ je spojitá, nekonstantní a omezená funkce</w:t>
      </w:r>
      <w:r w:rsidDel="00000000" w:rsidR="00000000" w:rsidRPr="00000000">
        <w:rPr>
          <w:rtl w:val="0"/>
        </w:rPr>
        <w:t xml:space="preserve">.</w:t>
      </w:r>
    </w:p>
    <w:p w:rsidR="00000000" w:rsidDel="00000000" w:rsidP="00000000" w:rsidRDefault="00000000" w:rsidRPr="00000000" w14:paraId="000000B1">
      <w:pPr>
        <w:pageBreakBefore w:val="0"/>
        <w:ind w:left="0" w:firstLine="0"/>
        <w:rPr/>
      </w:pPr>
      <w:r w:rsidDel="00000000" w:rsidR="00000000" w:rsidRPr="00000000">
        <w:rPr>
          <w:rtl w:val="0"/>
        </w:rPr>
        <w:t xml:space="preserve">Příklady aktivačních funkcí:</w:t>
      </w:r>
    </w:p>
    <w:p w:rsidR="00000000" w:rsidDel="00000000" w:rsidP="00000000" w:rsidRDefault="00000000" w:rsidRPr="00000000" w14:paraId="000000B2">
      <w:pPr>
        <w:pageBreakBefore w:val="0"/>
        <w:numPr>
          <w:ilvl w:val="0"/>
          <w:numId w:val="20"/>
        </w:numPr>
        <w:ind w:left="720" w:hanging="360"/>
        <w:rPr>
          <w:u w:val="none"/>
        </w:rPr>
      </w:pPr>
      <w:r w:rsidDel="00000000" w:rsidR="00000000" w:rsidRPr="00000000">
        <w:rPr>
          <w:rtl w:val="0"/>
        </w:rPr>
        <w:t xml:space="preserve">logistický sigmoid: σ(x) = 1/(1 + e</w:t>
      </w:r>
      <w:r w:rsidDel="00000000" w:rsidR="00000000" w:rsidRPr="00000000">
        <w:rPr>
          <w:vertAlign w:val="superscript"/>
          <w:rtl w:val="0"/>
        </w:rPr>
        <w:t xml:space="preserve">-x</w:t>
      </w:r>
      <w:r w:rsidDel="00000000" w:rsidR="00000000" w:rsidRPr="00000000">
        <w:rPr>
          <w:rtl w:val="0"/>
        </w:rPr>
        <w:t xml:space="preserve">)</w:t>
      </w:r>
    </w:p>
    <w:p w:rsidR="00000000" w:rsidDel="00000000" w:rsidP="00000000" w:rsidRDefault="00000000" w:rsidRPr="00000000" w14:paraId="000000B3">
      <w:pPr>
        <w:pageBreakBefore w:val="0"/>
        <w:numPr>
          <w:ilvl w:val="0"/>
          <w:numId w:val="20"/>
        </w:numPr>
        <w:ind w:left="720" w:hanging="360"/>
        <w:rPr>
          <w:u w:val="none"/>
        </w:rPr>
      </w:pPr>
      <w:r w:rsidDel="00000000" w:rsidR="00000000" w:rsidRPr="00000000">
        <w:rPr>
          <w:rtl w:val="0"/>
        </w:rPr>
        <w:t xml:space="preserve">tanh: σ(x) = (e</w:t>
      </w:r>
      <w:r w:rsidDel="00000000" w:rsidR="00000000" w:rsidRPr="00000000">
        <w:rPr>
          <w:vertAlign w:val="superscript"/>
          <w:rtl w:val="0"/>
        </w:rPr>
        <w:t xml:space="preserve">x</w:t>
      </w:r>
      <w:r w:rsidDel="00000000" w:rsidR="00000000" w:rsidRPr="00000000">
        <w:rPr>
          <w:rtl w:val="0"/>
        </w:rPr>
        <w:t xml:space="preserve"> - e</w:t>
      </w:r>
      <w:r w:rsidDel="00000000" w:rsidR="00000000" w:rsidRPr="00000000">
        <w:rPr>
          <w:vertAlign w:val="superscript"/>
          <w:rtl w:val="0"/>
        </w:rPr>
        <w:t xml:space="preserve">-x</w:t>
      </w:r>
      <w:r w:rsidDel="00000000" w:rsidR="00000000" w:rsidRPr="00000000">
        <w:rPr>
          <w:rtl w:val="0"/>
        </w:rPr>
        <w:t xml:space="preserve">)/(e</w:t>
      </w:r>
      <w:r w:rsidDel="00000000" w:rsidR="00000000" w:rsidRPr="00000000">
        <w:rPr>
          <w:vertAlign w:val="superscript"/>
          <w:rtl w:val="0"/>
        </w:rPr>
        <w:t xml:space="preserve">x</w:t>
      </w:r>
      <w:r w:rsidDel="00000000" w:rsidR="00000000" w:rsidRPr="00000000">
        <w:rPr>
          <w:rtl w:val="0"/>
        </w:rPr>
        <w:t xml:space="preserve"> + e</w:t>
      </w:r>
      <w:r w:rsidDel="00000000" w:rsidR="00000000" w:rsidRPr="00000000">
        <w:rPr>
          <w:vertAlign w:val="superscript"/>
          <w:rtl w:val="0"/>
        </w:rPr>
        <w:t xml:space="preserve">-x</w:t>
      </w:r>
      <w:r w:rsidDel="00000000" w:rsidR="00000000" w:rsidRPr="00000000">
        <w:rPr>
          <w:rtl w:val="0"/>
        </w:rPr>
        <w:t xml:space="preserve">)</w:t>
      </w:r>
    </w:p>
    <w:p w:rsidR="00000000" w:rsidDel="00000000" w:rsidP="00000000" w:rsidRDefault="00000000" w:rsidRPr="00000000" w14:paraId="000000B4">
      <w:pPr>
        <w:pageBreakBefore w:val="0"/>
        <w:numPr>
          <w:ilvl w:val="0"/>
          <w:numId w:val="20"/>
        </w:numPr>
        <w:ind w:left="720" w:hanging="360"/>
        <w:rPr>
          <w:u w:val="none"/>
        </w:rPr>
      </w:pPr>
      <w:r w:rsidDel="00000000" w:rsidR="00000000" w:rsidRPr="00000000">
        <w:rPr>
          <w:rtl w:val="0"/>
        </w:rPr>
        <w:t xml:space="preserve">ReLU (rectified linear unit): σ(x) = max(0, x)</w:t>
      </w:r>
    </w:p>
    <w:p w:rsidR="00000000" w:rsidDel="00000000" w:rsidP="00000000" w:rsidRDefault="00000000" w:rsidRPr="00000000" w14:paraId="000000B5">
      <w:pPr>
        <w:pageBreakBefore w:val="0"/>
        <w:numPr>
          <w:ilvl w:val="0"/>
          <w:numId w:val="20"/>
        </w:numPr>
        <w:ind w:left="720" w:hanging="360"/>
        <w:rPr>
          <w:u w:val="none"/>
        </w:rPr>
      </w:pPr>
      <w:r w:rsidDel="00000000" w:rsidR="00000000" w:rsidRPr="00000000">
        <w:rPr>
          <w:rtl w:val="0"/>
        </w:rPr>
        <w:t xml:space="preserve">LReLU (leaky ReLU): σ(x) = max(0, x) + min(0, sx), 0 &lt;= s &lt;= 1</w:t>
      </w:r>
    </w:p>
    <w:p w:rsidR="00000000" w:rsidDel="00000000" w:rsidP="00000000" w:rsidRDefault="00000000" w:rsidRPr="00000000" w14:paraId="000000B6">
      <w:pPr>
        <w:pageBreakBefore w:val="0"/>
        <w:rPr/>
      </w:pPr>
      <w:r w:rsidDel="00000000" w:rsidR="00000000" w:rsidRPr="00000000">
        <w:rPr>
          <w:rtl w:val="0"/>
        </w:rPr>
      </w:r>
    </w:p>
    <w:p w:rsidR="00000000" w:rsidDel="00000000" w:rsidP="00000000" w:rsidRDefault="00000000" w:rsidRPr="00000000" w14:paraId="000000B7">
      <w:pPr>
        <w:pageBreakBefore w:val="0"/>
        <w:rPr/>
      </w:pPr>
      <w:r w:rsidDel="00000000" w:rsidR="00000000" w:rsidRPr="00000000">
        <w:rPr>
          <w:b w:val="1"/>
          <w:rtl w:val="0"/>
        </w:rPr>
        <w:t xml:space="preserve">27. Popište co nejpřesněji algoritmus učení dopředné neuronové sítě metodou zpětného šíření (back-propagation). Diskutujte vlastnosti.</w:t>
      </w:r>
      <w:r w:rsidDel="00000000" w:rsidR="00000000" w:rsidRPr="00000000">
        <w:rPr>
          <w:rtl w:val="0"/>
        </w:rPr>
      </w:r>
    </w:p>
    <w:p w:rsidR="00000000" w:rsidDel="00000000" w:rsidP="00000000" w:rsidRDefault="00000000" w:rsidRPr="00000000" w14:paraId="000000B8">
      <w:pPr>
        <w:pageBreakBefore w:val="0"/>
        <w:rPr/>
      </w:pPr>
      <w:r w:rsidDel="00000000" w:rsidR="00000000" w:rsidRPr="00000000">
        <w:rPr>
          <w:rtl w:val="0"/>
        </w:rPr>
        <w:t xml:space="preserve">Protože je NN pouze jedna velká diferencovatelná matematická funkce, lze použít gradientní metodu optimalizace. Pro každý parametr v NN vypočítáme derivaci výstupu NN v závislosti na něm. Pomocí chain rule jsou derivace podle parametrů dřívějších vrstev závislé na derivacích parametrů následných vrstev. Proto postupujeme odzadu. U každého parametru (nebo obecně vrstvy), vypočítáme derivaci výstupu podle parametru samotného (pro optimalizaci daného parametru) a zároveň derivaci podle vstupu vrstvy (pro propagaci do předchozích vrstev).</w:t>
      </w:r>
      <w:ins w:author="Steve Pivi" w:id="13" w:date="2024-01-22T21:01:43Z">
        <w:r w:rsidDel="00000000" w:rsidR="00000000" w:rsidRPr="00000000">
          <w:rPr>
            <w:rtl w:val="0"/>
          </w:rPr>
          <w:tab/>
        </w:r>
      </w:ins>
      <w:r w:rsidDel="00000000" w:rsidR="00000000" w:rsidRPr="00000000">
        <w:rPr>
          <w:rtl w:val="0"/>
        </w:rPr>
      </w:r>
    </w:p>
    <w:p w:rsidR="00000000" w:rsidDel="00000000" w:rsidP="00000000" w:rsidRDefault="00000000" w:rsidRPr="00000000" w14:paraId="000000B9">
      <w:pPr>
        <w:pageBreakBefore w:val="0"/>
        <w:rPr/>
      </w:pPr>
      <w:r w:rsidDel="00000000" w:rsidR="00000000" w:rsidRPr="00000000">
        <w:rPr>
          <w:rtl w:val="0"/>
        </w:rPr>
        <w:t xml:space="preserve">Vlastnosti:</w:t>
      </w:r>
    </w:p>
    <w:p w:rsidR="00000000" w:rsidDel="00000000" w:rsidP="00000000" w:rsidRDefault="00000000" w:rsidRPr="00000000" w14:paraId="000000BA">
      <w:pPr>
        <w:pageBreakBefore w:val="0"/>
        <w:numPr>
          <w:ilvl w:val="0"/>
          <w:numId w:val="7"/>
        </w:numPr>
        <w:ind w:left="720" w:hanging="360"/>
        <w:rPr>
          <w:u w:val="none"/>
        </w:rPr>
      </w:pPr>
      <w:r w:rsidDel="00000000" w:rsidR="00000000" w:rsidRPr="00000000">
        <w:rPr>
          <w:rtl w:val="0"/>
        </w:rPr>
        <w:t xml:space="preserve">zaručuje nalezení pouze lokálního optima, velmi záleží na prvotní inicializaci parametrů</w:t>
      </w:r>
    </w:p>
    <w:p w:rsidR="00000000" w:rsidDel="00000000" w:rsidP="00000000" w:rsidRDefault="00000000" w:rsidRPr="00000000" w14:paraId="000000BB">
      <w:pPr>
        <w:pageBreakBefore w:val="0"/>
        <w:numPr>
          <w:ilvl w:val="0"/>
          <w:numId w:val="7"/>
        </w:numPr>
        <w:ind w:left="720" w:hanging="360"/>
        <w:rPr>
          <w:u w:val="none"/>
        </w:rPr>
      </w:pPr>
      <w:r w:rsidDel="00000000" w:rsidR="00000000" w:rsidRPr="00000000">
        <w:rPr>
          <w:rtl w:val="0"/>
        </w:rPr>
        <w:t xml:space="preserve">Rychlost konvergence velmi závisí na prvotní inicializaci parametrů</w:t>
      </w:r>
    </w:p>
    <w:p w:rsidR="00000000" w:rsidDel="00000000" w:rsidP="00000000" w:rsidRDefault="00000000" w:rsidRPr="00000000" w14:paraId="000000BC">
      <w:pPr>
        <w:pageBreakBefore w:val="0"/>
        <w:rPr/>
      </w:pPr>
      <w:r w:rsidDel="00000000" w:rsidR="00000000" w:rsidRPr="00000000">
        <w:rPr>
          <w:rtl w:val="0"/>
        </w:rPr>
      </w:r>
    </w:p>
    <w:p w:rsidR="00000000" w:rsidDel="00000000" w:rsidP="00000000" w:rsidRDefault="00000000" w:rsidRPr="00000000" w14:paraId="000000BD">
      <w:pPr>
        <w:pageBreakBefore w:val="0"/>
        <w:rPr>
          <w:b w:val="1"/>
        </w:rPr>
      </w:pPr>
      <w:r w:rsidDel="00000000" w:rsidR="00000000" w:rsidRPr="00000000">
        <w:rPr>
          <w:b w:val="1"/>
          <w:rtl w:val="0"/>
        </w:rPr>
        <w:t xml:space="preserve">28. Porovnejte vlastnosti učení přímé neuronové sítě metodou zpětného šíření (backpropagation) a učení klasifikátoru Support Vector Machine.</w:t>
      </w:r>
    </w:p>
    <w:p w:rsidR="00000000" w:rsidDel="00000000" w:rsidP="00000000" w:rsidRDefault="00000000" w:rsidRPr="00000000" w14:paraId="000000BE">
      <w:pPr>
        <w:pageBreakBefore w:val="0"/>
        <w:rPr/>
      </w:pPr>
      <w:r w:rsidDel="00000000" w:rsidR="00000000" w:rsidRPr="00000000">
        <w:rPr>
          <w:rtl w:val="0"/>
        </w:rPr>
        <w:t xml:space="preserve">Učení NN i učení SVM probíhá pomocí iteračních optimalizačních metod.</w:t>
      </w:r>
    </w:p>
    <w:p w:rsidR="00000000" w:rsidDel="00000000" w:rsidP="00000000" w:rsidRDefault="00000000" w:rsidRPr="00000000" w14:paraId="000000BF">
      <w:pPr>
        <w:pageBreakBefore w:val="0"/>
        <w:rPr/>
      </w:pPr>
      <w:r w:rsidDel="00000000" w:rsidR="00000000" w:rsidRPr="00000000">
        <w:rPr>
          <w:rtl w:val="0"/>
        </w:rPr>
        <w:t xml:space="preserve">Rozdíl je v tom, že funkce u SVM je konvexní (konkávní argmax f(x) se upraví na konvexní </w:t>
      </w:r>
      <w:r w:rsidDel="00000000" w:rsidR="00000000" w:rsidRPr="00000000">
        <w:rPr>
          <w:rtl w:val="0"/>
        </w:rPr>
        <w:t xml:space="preserve">argmin</w:t>
      </w:r>
      <w:r w:rsidDel="00000000" w:rsidR="00000000" w:rsidRPr="00000000">
        <w:rPr>
          <w:rtl w:val="0"/>
        </w:rPr>
        <w:t xml:space="preserve"> -f(x)), proto má jediné lokální minimum, neboli vždy nalezneme globálně nejlepší řešení.</w:t>
      </w:r>
    </w:p>
    <w:p w:rsidR="00000000" w:rsidDel="00000000" w:rsidP="00000000" w:rsidRDefault="00000000" w:rsidRPr="00000000" w14:paraId="000000C0">
      <w:pPr>
        <w:pageBreakBefore w:val="0"/>
        <w:rPr/>
      </w:pPr>
      <w:r w:rsidDel="00000000" w:rsidR="00000000" w:rsidRPr="00000000">
        <w:rPr>
          <w:rtl w:val="0"/>
        </w:rPr>
        <w:t xml:space="preserve">Naopak funkce NN konvexní (obecně) není, proto hrozí uvíznutí v lokálním minimu nebo sedlovém bodě. O to více zde záleží na inicializaci dat, která ovlivňuje konvergenci.</w:t>
      </w:r>
    </w:p>
    <w:p w:rsidR="00000000" w:rsidDel="00000000" w:rsidP="00000000" w:rsidRDefault="00000000" w:rsidRPr="00000000" w14:paraId="000000C1">
      <w:pPr>
        <w:pageBreakBefore w:val="0"/>
        <w:rPr/>
      </w:pPr>
      <w:r w:rsidDel="00000000" w:rsidR="00000000" w:rsidRPr="00000000">
        <w:rPr>
          <w:rtl w:val="0"/>
        </w:rPr>
      </w:r>
    </w:p>
    <w:p w:rsidR="00000000" w:rsidDel="00000000" w:rsidP="00000000" w:rsidRDefault="00000000" w:rsidRPr="00000000" w14:paraId="000000C2">
      <w:pPr>
        <w:pageBreakBefore w:val="0"/>
        <w:rPr>
          <w:b w:val="1"/>
        </w:rPr>
      </w:pPr>
      <w:r w:rsidDel="00000000" w:rsidR="00000000" w:rsidRPr="00000000">
        <w:rPr>
          <w:b w:val="1"/>
          <w:rtl w:val="0"/>
        </w:rPr>
        <w:t xml:space="preserve">29. Co je to empirická ztráta (riziko)?</w:t>
      </w:r>
    </w:p>
    <w:p w:rsidR="00000000" w:rsidDel="00000000" w:rsidP="00000000" w:rsidRDefault="00000000" w:rsidRPr="00000000" w14:paraId="000000C3">
      <w:pPr>
        <w:pageBreakBefore w:val="0"/>
        <w:rPr/>
      </w:pPr>
      <w:r w:rsidDel="00000000" w:rsidR="00000000" w:rsidRPr="00000000">
        <w:rPr>
          <w:rtl w:val="0"/>
        </w:rPr>
        <w:t xml:space="preserve">Empirická ztráta je chyba na trénovací množině.</w:t>
      </w:r>
    </w:p>
    <w:p w:rsidR="00000000" w:rsidDel="00000000" w:rsidP="00000000" w:rsidRDefault="00000000" w:rsidRPr="00000000" w14:paraId="000000C4">
      <w:pPr>
        <w:pageBreakBefore w:val="0"/>
        <w:rPr/>
      </w:pPr>
      <w:r w:rsidDel="00000000" w:rsidR="00000000" w:rsidRPr="00000000">
        <w:rPr>
          <w:rtl w:val="0"/>
        </w:rPr>
      </w:r>
    </w:p>
    <w:p w:rsidR="00000000" w:rsidDel="00000000" w:rsidP="00000000" w:rsidRDefault="00000000" w:rsidRPr="00000000" w14:paraId="000000C5">
      <w:pPr>
        <w:pageBreakBefore w:val="0"/>
        <w:rPr>
          <w:b w:val="1"/>
        </w:rPr>
      </w:pPr>
      <w:r w:rsidDel="00000000" w:rsidR="00000000" w:rsidRPr="00000000">
        <w:rPr>
          <w:b w:val="1"/>
          <w:rtl w:val="0"/>
        </w:rPr>
        <w:t xml:space="preserve">30. Co je to strukturální riziko?</w:t>
      </w:r>
    </w:p>
    <w:p w:rsidR="00000000" w:rsidDel="00000000" w:rsidP="00000000" w:rsidRDefault="00000000" w:rsidRPr="00000000" w14:paraId="000000C6">
      <w:pPr>
        <w:pageBreakBefore w:val="0"/>
        <w:rPr/>
      </w:pPr>
      <w:r w:rsidDel="00000000" w:rsidR="00000000" w:rsidRPr="00000000">
        <w:rPr>
          <w:rtl w:val="0"/>
        </w:rPr>
        <w:t xml:space="preserve">Strukturální riziko je horní odhad rozdílu empirického a testovacího rizika (</w:t>
      </w:r>
      <w:r w:rsidDel="00000000" w:rsidR="00000000" w:rsidRPr="00000000">
        <w:rPr>
          <w:rtl w:val="0"/>
        </w:rPr>
        <w:t xml:space="preserve">R</w:t>
      </w:r>
      <w:r w:rsidDel="00000000" w:rsidR="00000000" w:rsidRPr="00000000">
        <w:rPr>
          <w:vertAlign w:val="subscript"/>
          <w:rtl w:val="0"/>
        </w:rPr>
        <w:t xml:space="preserve">test</w:t>
      </w:r>
      <w:r w:rsidDel="00000000" w:rsidR="00000000" w:rsidRPr="00000000">
        <w:rPr>
          <w:rtl w:val="0"/>
        </w:rPr>
        <w:t xml:space="preserve"> &lt;= R</w:t>
      </w:r>
      <w:r w:rsidDel="00000000" w:rsidR="00000000" w:rsidRPr="00000000">
        <w:rPr>
          <w:vertAlign w:val="subscript"/>
          <w:rtl w:val="0"/>
        </w:rPr>
        <w:t xml:space="preserve">emp</w:t>
      </w:r>
      <w:r w:rsidDel="00000000" w:rsidR="00000000" w:rsidRPr="00000000">
        <w:rPr>
          <w:rtl w:val="0"/>
        </w:rPr>
        <w:t xml:space="preserve"> + </w:t>
      </w:r>
      <w:r w:rsidDel="00000000" w:rsidR="00000000" w:rsidRPr="00000000">
        <w:rPr>
          <w:rtl w:val="0"/>
        </w:rPr>
        <w:t xml:space="preserve">R</w:t>
      </w:r>
      <w:r w:rsidDel="00000000" w:rsidR="00000000" w:rsidRPr="00000000">
        <w:rPr>
          <w:vertAlign w:val="subscript"/>
          <w:rtl w:val="0"/>
        </w:rPr>
        <w:t xml:space="preserve">strukt</w:t>
      </w:r>
      <w:r w:rsidDel="00000000" w:rsidR="00000000" w:rsidRPr="00000000">
        <w:rPr>
          <w:rtl w:val="0"/>
        </w:rPr>
        <w:t xml:space="preserve">). Vychází ze třídy složitosti (VC dimenze) rozhodovací funkce a počtu trénovacích dat. Je více možností, jak odhadnout horní hranici testovacího rizika (různé vzorce, někdy speciálně pro určitý typ klasifikátoru) a od toho se pak odvíjí strukturální riziko - to empirické vždy známe z naší trénovací sady.</w:t>
      </w:r>
    </w:p>
    <w:p w:rsidR="00000000" w:rsidDel="00000000" w:rsidP="00000000" w:rsidRDefault="00000000" w:rsidRPr="00000000" w14:paraId="000000C7">
      <w:pPr>
        <w:pageBreakBefore w:val="0"/>
        <w:rPr/>
      </w:pPr>
      <w:r w:rsidDel="00000000" w:rsidR="00000000" w:rsidRPr="00000000">
        <w:rPr>
          <w:rtl w:val="0"/>
        </w:rPr>
      </w:r>
    </w:p>
    <w:p w:rsidR="00000000" w:rsidDel="00000000" w:rsidP="00000000" w:rsidRDefault="00000000" w:rsidRPr="00000000" w14:paraId="000000C8">
      <w:pPr>
        <w:pageBreakBefore w:val="0"/>
        <w:rPr>
          <w:b w:val="1"/>
        </w:rPr>
      </w:pPr>
      <w:r w:rsidDel="00000000" w:rsidR="00000000" w:rsidRPr="00000000">
        <w:rPr>
          <w:b w:val="1"/>
          <w:rtl w:val="0"/>
        </w:rPr>
        <w:t xml:space="preserve">31. Co je to Vapnik-</w:t>
      </w:r>
      <w:r w:rsidDel="00000000" w:rsidR="00000000" w:rsidRPr="00000000">
        <w:rPr>
          <w:b w:val="1"/>
          <w:rtl w:val="0"/>
        </w:rPr>
        <w:t xml:space="preserve">Červoněnkisova</w:t>
      </w:r>
      <w:r w:rsidDel="00000000" w:rsidR="00000000" w:rsidRPr="00000000">
        <w:rPr>
          <w:b w:val="1"/>
          <w:rtl w:val="0"/>
        </w:rPr>
        <w:t xml:space="preserve"> dimenze?</w:t>
      </w:r>
    </w:p>
    <w:p w:rsidR="00000000" w:rsidDel="00000000" w:rsidP="00000000" w:rsidRDefault="00000000" w:rsidRPr="00000000" w14:paraId="000000C9">
      <w:pPr>
        <w:pageBreakBefore w:val="0"/>
        <w:rPr/>
      </w:pPr>
      <w:r w:rsidDel="00000000" w:rsidR="00000000" w:rsidRPr="00000000">
        <w:rPr>
          <w:rtl w:val="0"/>
        </w:rPr>
        <w:t xml:space="preserve">VC dimenze popisuje složitost rozhodovacích funkcí. Funkce s vyšší VC dimenzí mají větší tendenci ovefitovat.</w:t>
      </w:r>
    </w:p>
    <w:p w:rsidR="00000000" w:rsidDel="00000000" w:rsidP="00000000" w:rsidRDefault="00000000" w:rsidRPr="00000000" w14:paraId="000000CA">
      <w:pPr>
        <w:pageBreakBefore w:val="0"/>
        <w:rPr/>
      </w:pPr>
      <w:r w:rsidDel="00000000" w:rsidR="00000000" w:rsidRPr="00000000">
        <w:rPr>
          <w:rtl w:val="0"/>
        </w:rPr>
        <w:t xml:space="preserve">Význam VC dimenze je: maximální počet bodů (N), které můžeme v prostoru nějak rozmístit tak, aby každé jejich binární ohodnocení (celkově 2</w:t>
      </w:r>
      <w:r w:rsidDel="00000000" w:rsidR="00000000" w:rsidRPr="00000000">
        <w:rPr>
          <w:vertAlign w:val="superscript"/>
          <w:rtl w:val="0"/>
        </w:rPr>
        <w:t xml:space="preserve">N</w:t>
      </w:r>
      <w:r w:rsidDel="00000000" w:rsidR="00000000" w:rsidRPr="00000000">
        <w:rPr>
          <w:rtl w:val="0"/>
        </w:rPr>
        <w:t xml:space="preserve"> možností) bylo možné danou třídou rozhodovacích funkcí správně odlišit.</w:t>
      </w:r>
    </w:p>
    <w:p w:rsidR="00000000" w:rsidDel="00000000" w:rsidP="00000000" w:rsidRDefault="00000000" w:rsidRPr="00000000" w14:paraId="000000CB">
      <w:pPr>
        <w:pageBreakBefore w:val="0"/>
        <w:rPr/>
      </w:pPr>
      <w:r w:rsidDel="00000000" w:rsidR="00000000" w:rsidRPr="00000000">
        <w:rPr>
          <w:rtl w:val="0"/>
        </w:rPr>
        <w:t xml:space="preserve">U lineární funkcí je VC dimenze D+1, kde D je dimenze prostoru.</w:t>
      </w:r>
    </w:p>
    <w:p w:rsidR="00000000" w:rsidDel="00000000" w:rsidP="00000000" w:rsidRDefault="00000000" w:rsidRPr="00000000" w14:paraId="000000CC">
      <w:pPr>
        <w:pageBreakBefore w:val="0"/>
        <w:rPr/>
      </w:pPr>
      <w:r w:rsidDel="00000000" w:rsidR="00000000" w:rsidRPr="00000000">
        <w:rPr>
          <w:rtl w:val="0"/>
        </w:rPr>
        <w:t xml:space="preserve">Pomocí VC dimenze a chyby na trénovací sadě lze s danou pravděpodobností odhadnout horní hranici chyby na testovací sadě</w:t>
      </w:r>
      <w:r w:rsidDel="00000000" w:rsidR="00000000" w:rsidRPr="00000000">
        <w:rPr/>
        <w:drawing>
          <wp:inline distB="114300" distT="114300" distL="114300" distR="114300">
            <wp:extent cx="5731200" cy="723900"/>
            <wp:effectExtent b="0" l="0" r="0" t="0"/>
            <wp:docPr id="25"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731200" cy="723900"/>
                    </a:xfrm>
                    <a:prstGeom prst="rect"/>
                    <a:ln/>
                  </pic:spPr>
                </pic:pic>
              </a:graphicData>
            </a:graphic>
          </wp:inline>
        </w:drawing>
      </w:r>
      <w:r w:rsidDel="00000000" w:rsidR="00000000" w:rsidRPr="00000000">
        <w:rPr>
          <w:rtl w:val="0"/>
        </w:rPr>
        <w:t xml:space="preserve"> Pro některé typy klasifikátorů (např lineární) VC dimenzi předem známe, takže se to spočítá snadno a hodí se to.</w:t>
      </w:r>
    </w:p>
    <w:p w:rsidR="00000000" w:rsidDel="00000000" w:rsidP="00000000" w:rsidRDefault="00000000" w:rsidRPr="00000000" w14:paraId="000000CD">
      <w:pPr>
        <w:pageBreakBefore w:val="0"/>
        <w:rPr/>
      </w:pPr>
      <w:r w:rsidDel="00000000" w:rsidR="00000000" w:rsidRPr="00000000">
        <w:rPr>
          <w:rtl w:val="0"/>
        </w:rPr>
      </w:r>
    </w:p>
    <w:p w:rsidR="00000000" w:rsidDel="00000000" w:rsidP="00000000" w:rsidRDefault="00000000" w:rsidRPr="00000000" w14:paraId="000000CE">
      <w:pPr>
        <w:pageBreakBefore w:val="0"/>
        <w:rPr>
          <w:b w:val="1"/>
        </w:rPr>
      </w:pPr>
      <w:r w:rsidDel="00000000" w:rsidR="00000000" w:rsidRPr="00000000">
        <w:rPr>
          <w:b w:val="1"/>
          <w:rtl w:val="0"/>
        </w:rPr>
        <w:t xml:space="preserve">32. Jak postupujeme při návrhu klasifikátoru podle principu minimalizace strukturálního rizika?</w:t>
      </w:r>
    </w:p>
    <w:p w:rsidR="00000000" w:rsidDel="00000000" w:rsidP="00000000" w:rsidRDefault="00000000" w:rsidRPr="00000000" w14:paraId="000000CF">
      <w:pPr>
        <w:pageBreakBefore w:val="0"/>
        <w:rPr/>
      </w:pPr>
      <w:r w:rsidDel="00000000" w:rsidR="00000000" w:rsidRPr="00000000">
        <w:rPr>
          <w:rtl w:val="0"/>
        </w:rPr>
        <w:t xml:space="preserve">Začínáme u </w:t>
      </w:r>
      <w:r w:rsidDel="00000000" w:rsidR="00000000" w:rsidRPr="00000000">
        <w:rPr>
          <w:rtl w:val="0"/>
        </w:rPr>
        <w:t xml:space="preserve">tříd </w:t>
      </w:r>
      <w:r w:rsidDel="00000000" w:rsidR="00000000" w:rsidRPr="00000000">
        <w:rPr>
          <w:rtl w:val="0"/>
        </w:rPr>
        <w:t xml:space="preserve">klasifikátorů s nižší VC dimenzí a přechází ke složitějším, pokud jednodušší nestačí. Tzn. u každé třídy nalezneme nejlepší rozhodovací funkci a zjistíme její klasifikační schopnosti. Nejsou-li dostačující, zkusíme složitější třídu.</w:t>
      </w:r>
    </w:p>
    <w:p w:rsidR="00000000" w:rsidDel="00000000" w:rsidP="00000000" w:rsidRDefault="00000000" w:rsidRPr="00000000" w14:paraId="000000D0">
      <w:pPr>
        <w:pageBreakBefore w:val="0"/>
        <w:rPr/>
      </w:pPr>
      <w:r w:rsidDel="00000000" w:rsidR="00000000" w:rsidRPr="00000000">
        <w:rPr>
          <w:rtl w:val="0"/>
        </w:rPr>
      </w:r>
    </w:p>
    <w:p w:rsidR="00000000" w:rsidDel="00000000" w:rsidP="00000000" w:rsidRDefault="00000000" w:rsidRPr="00000000" w14:paraId="000000D1">
      <w:pPr>
        <w:pageBreakBefore w:val="0"/>
        <w:rPr>
          <w:b w:val="1"/>
        </w:rPr>
      </w:pPr>
      <w:r w:rsidDel="00000000" w:rsidR="00000000" w:rsidRPr="00000000">
        <w:rPr>
          <w:b w:val="1"/>
          <w:rtl w:val="0"/>
        </w:rPr>
        <w:t xml:space="preserve">33. Jaká je VC dimenze klasifikátoru 1-NN?</w:t>
      </w:r>
    </w:p>
    <w:p w:rsidR="00000000" w:rsidDel="00000000" w:rsidP="00000000" w:rsidRDefault="00000000" w:rsidRPr="00000000" w14:paraId="000000D2">
      <w:pPr>
        <w:pageBreakBefore w:val="0"/>
        <w:rPr/>
      </w:pPr>
      <w:r w:rsidDel="00000000" w:rsidR="00000000" w:rsidRPr="00000000">
        <w:rPr>
          <w:rtl w:val="0"/>
        </w:rPr>
        <w:t xml:space="preserve">Nekonečno (i nekonečně mnoho bodů lze rozlišit, v testování daných bodů 1-NN nalezne v každém bodě nejbližšího souseda z trénovacích bodů (což jsou ty samé), což je bod sám, a ohodnotí ho na jeho třídu, která je tedy vždy správná).</w:t>
      </w:r>
    </w:p>
    <w:p w:rsidR="00000000" w:rsidDel="00000000" w:rsidP="00000000" w:rsidRDefault="00000000" w:rsidRPr="00000000" w14:paraId="000000D3">
      <w:pPr>
        <w:pageBreakBefore w:val="0"/>
        <w:rPr/>
      </w:pPr>
      <w:r w:rsidDel="00000000" w:rsidR="00000000" w:rsidRPr="00000000">
        <w:rPr>
          <w:rtl w:val="0"/>
        </w:rPr>
      </w:r>
    </w:p>
    <w:p w:rsidR="00000000" w:rsidDel="00000000" w:rsidP="00000000" w:rsidRDefault="00000000" w:rsidRPr="00000000" w14:paraId="000000D4">
      <w:pPr>
        <w:pageBreakBefore w:val="0"/>
        <w:rPr>
          <w:b w:val="1"/>
        </w:rPr>
      </w:pPr>
      <w:r w:rsidDel="00000000" w:rsidR="00000000" w:rsidRPr="00000000">
        <w:rPr>
          <w:b w:val="1"/>
          <w:rtl w:val="0"/>
        </w:rPr>
        <w:t xml:space="preserve">34. Jaká je VC dimenze orientované nadroviny?</w:t>
      </w:r>
    </w:p>
    <w:p w:rsidR="00000000" w:rsidDel="00000000" w:rsidP="00000000" w:rsidRDefault="00000000" w:rsidRPr="00000000" w14:paraId="000000D5">
      <w:pPr>
        <w:pageBreakBefore w:val="0"/>
        <w:rPr/>
      </w:pPr>
      <w:r w:rsidDel="00000000" w:rsidR="00000000" w:rsidRPr="00000000">
        <w:rPr>
          <w:rtl w:val="0"/>
        </w:rPr>
        <w:t xml:space="preserve">Orientovaná nadrovina je lineární klasifikátor, takže VC dimenze je D+1, kde D je dimenze prostoru.</w:t>
      </w:r>
    </w:p>
    <w:p w:rsidR="00000000" w:rsidDel="00000000" w:rsidP="00000000" w:rsidRDefault="00000000" w:rsidRPr="00000000" w14:paraId="000000D6">
      <w:pPr>
        <w:pageBreakBefore w:val="0"/>
        <w:rPr/>
      </w:pPr>
      <w:r w:rsidDel="00000000" w:rsidR="00000000" w:rsidRPr="00000000">
        <w:rPr>
          <w:rtl w:val="0"/>
        </w:rPr>
      </w:r>
    </w:p>
    <w:p w:rsidR="00000000" w:rsidDel="00000000" w:rsidP="00000000" w:rsidRDefault="00000000" w:rsidRPr="00000000" w14:paraId="000000D7">
      <w:pPr>
        <w:pageBreakBefore w:val="0"/>
        <w:rPr>
          <w:b w:val="1"/>
        </w:rPr>
      </w:pPr>
      <w:r w:rsidDel="00000000" w:rsidR="00000000" w:rsidRPr="00000000">
        <w:rPr>
          <w:b w:val="1"/>
          <w:rtl w:val="0"/>
        </w:rPr>
        <w:t xml:space="preserve">35. Co je to Support Vector Machine?</w:t>
      </w:r>
    </w:p>
    <w:p w:rsidR="00000000" w:rsidDel="00000000" w:rsidP="00000000" w:rsidRDefault="00000000" w:rsidRPr="00000000" w14:paraId="000000D8">
      <w:pPr>
        <w:pageBreakBefore w:val="0"/>
        <w:rPr/>
      </w:pPr>
      <w:r w:rsidDel="00000000" w:rsidR="00000000" w:rsidRPr="00000000">
        <w:rPr>
          <w:rtl w:val="0"/>
        </w:rPr>
        <w:t xml:space="preserve">SVM je lineární klasifikátor, který oddělí lineárně separovatelná data nadrovinou, která je nejvzdálenější od nejbližších bodů. Narozdíl od Perceptronu tedy hledá v určitém smyslu nejoptimálnější rozdělení.</w:t>
      </w:r>
    </w:p>
    <w:p w:rsidR="00000000" w:rsidDel="00000000" w:rsidP="00000000" w:rsidRDefault="00000000" w:rsidRPr="00000000" w14:paraId="000000D9">
      <w:pPr>
        <w:pageBreakBefore w:val="0"/>
        <w:rPr/>
      </w:pPr>
      <w:r w:rsidDel="00000000" w:rsidR="00000000" w:rsidRPr="00000000">
        <w:rPr>
          <w:rtl w:val="0"/>
        </w:rPr>
        <w:t xml:space="preserve">Zároveň se dá (narozdíl od Perceptronu) zobecnit i pro lineárně neseparovatelná data přidáním ztráty za špatnou klasifikaci bodu. Další možností je dimension lifting a použití kernel tricku, díky kterému ani nemusíme znát přímo mapovací funkci.</w:t>
      </w:r>
    </w:p>
    <w:p w:rsidR="00000000" w:rsidDel="00000000" w:rsidP="00000000" w:rsidRDefault="00000000" w:rsidRPr="00000000" w14:paraId="000000DA">
      <w:pPr>
        <w:pageBreakBefore w:val="0"/>
        <w:rPr>
          <w:b w:val="1"/>
        </w:rPr>
      </w:pPr>
      <w:r w:rsidDel="00000000" w:rsidR="00000000" w:rsidRPr="00000000">
        <w:rPr>
          <w:rtl w:val="0"/>
        </w:rPr>
      </w:r>
    </w:p>
    <w:p w:rsidR="00000000" w:rsidDel="00000000" w:rsidP="00000000" w:rsidRDefault="00000000" w:rsidRPr="00000000" w14:paraId="000000DB">
      <w:pPr>
        <w:pageBreakBefore w:val="0"/>
        <w:rPr>
          <w:b w:val="1"/>
        </w:rPr>
      </w:pPr>
      <w:commentRangeStart w:id="2"/>
      <w:commentRangeStart w:id="3"/>
      <w:r w:rsidDel="00000000" w:rsidR="00000000" w:rsidRPr="00000000">
        <w:rPr>
          <w:b w:val="1"/>
          <w:rtl w:val="0"/>
        </w:rPr>
        <w:t xml:space="preserve">36. Jaká minimalizační úloha se řeší při učení SVM?</w:t>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DC">
      <w:pPr>
        <w:pageBreakBefore w:val="0"/>
        <w:rPr/>
      </w:pPr>
      <w:r w:rsidDel="00000000" w:rsidR="00000000" w:rsidRPr="00000000">
        <w:rPr>
          <w:rtl w:val="0"/>
        </w:rPr>
        <w:t xml:space="preserve">V SVM získáme maximalizaci konkávní funkce:</w:t>
      </w:r>
    </w:p>
    <w:p w:rsidR="00000000" w:rsidDel="00000000" w:rsidP="00000000" w:rsidRDefault="00000000" w:rsidRPr="00000000" w14:paraId="000000DD">
      <w:pPr>
        <w:pageBreakBefore w:val="0"/>
        <w:rPr/>
      </w:pPr>
      <w:r w:rsidDel="00000000" w:rsidR="00000000" w:rsidRPr="00000000">
        <w:rPr>
          <w:rtl w:val="0"/>
        </w:rPr>
        <w:t xml:space="preserve">argmax</w:t>
      </w:r>
      <w:r w:rsidDel="00000000" w:rsidR="00000000" w:rsidRPr="00000000">
        <w:rPr>
          <w:vertAlign w:val="subscript"/>
          <w:rtl w:val="0"/>
        </w:rPr>
        <w:t xml:space="preserve">α</w:t>
      </w:r>
      <w:r w:rsidDel="00000000" w:rsidR="00000000" w:rsidRPr="00000000">
        <w:rPr>
          <w:rtl w:val="0"/>
        </w:rPr>
        <w:t xml:space="preserve"> Sum</w:t>
      </w:r>
      <w:r w:rsidDel="00000000" w:rsidR="00000000" w:rsidRPr="00000000">
        <w:rPr>
          <w:vertAlign w:val="subscript"/>
          <w:rtl w:val="0"/>
        </w:rPr>
        <w:t xml:space="preserve">i</w:t>
      </w:r>
      <w:r w:rsidDel="00000000" w:rsidR="00000000" w:rsidRPr="00000000">
        <w:rPr>
          <w:rtl w:val="0"/>
        </w:rPr>
        <w:t xml:space="preserve"> α</w:t>
      </w:r>
      <w:r w:rsidDel="00000000" w:rsidR="00000000" w:rsidRPr="00000000">
        <w:rPr>
          <w:vertAlign w:val="subscript"/>
          <w:rtl w:val="0"/>
        </w:rPr>
        <w:t xml:space="preserve">i</w:t>
      </w:r>
      <w:r w:rsidDel="00000000" w:rsidR="00000000" w:rsidRPr="00000000">
        <w:rPr>
          <w:rtl w:val="0"/>
        </w:rPr>
        <w:t xml:space="preserve"> - ½*Sum</w:t>
      </w:r>
      <w:r w:rsidDel="00000000" w:rsidR="00000000" w:rsidRPr="00000000">
        <w:rPr>
          <w:vertAlign w:val="subscript"/>
          <w:rtl w:val="0"/>
        </w:rPr>
        <w:t xml:space="preserve">i </w:t>
      </w:r>
      <w:r w:rsidDel="00000000" w:rsidR="00000000" w:rsidRPr="00000000">
        <w:rPr>
          <w:rtl w:val="0"/>
        </w:rPr>
        <w:t xml:space="preserve">Sum</w:t>
      </w:r>
      <w:r w:rsidDel="00000000" w:rsidR="00000000" w:rsidRPr="00000000">
        <w:rPr>
          <w:vertAlign w:val="subscript"/>
          <w:rtl w:val="0"/>
        </w:rPr>
        <w:t xml:space="preserve">j</w:t>
      </w:r>
      <w:r w:rsidDel="00000000" w:rsidR="00000000" w:rsidRPr="00000000">
        <w:rPr>
          <w:rtl w:val="0"/>
        </w:rPr>
        <w:t xml:space="preserve"> α</w:t>
      </w:r>
      <w:r w:rsidDel="00000000" w:rsidR="00000000" w:rsidRPr="00000000">
        <w:rPr>
          <w:vertAlign w:val="subscript"/>
          <w:rtl w:val="0"/>
        </w:rPr>
        <w:t xml:space="preserve">i</w:t>
      </w:r>
      <w:r w:rsidDel="00000000" w:rsidR="00000000" w:rsidRPr="00000000">
        <w:rPr>
          <w:rtl w:val="0"/>
        </w:rPr>
        <w:t xml:space="preserve">α</w:t>
      </w:r>
      <w:r w:rsidDel="00000000" w:rsidR="00000000" w:rsidRPr="00000000">
        <w:rPr>
          <w:vertAlign w:val="subscript"/>
          <w:rtl w:val="0"/>
        </w:rPr>
        <w:t xml:space="preserve">j</w:t>
      </w:r>
      <w:r w:rsidDel="00000000" w:rsidR="00000000" w:rsidRPr="00000000">
        <w:rPr>
          <w:rtl w:val="0"/>
        </w:rPr>
        <w:t xml:space="preserve">y</w:t>
      </w:r>
      <w:r w:rsidDel="00000000" w:rsidR="00000000" w:rsidRPr="00000000">
        <w:rPr>
          <w:vertAlign w:val="subscript"/>
          <w:rtl w:val="0"/>
        </w:rPr>
        <w:t xml:space="preserve">i</w:t>
      </w:r>
      <w:r w:rsidDel="00000000" w:rsidR="00000000" w:rsidRPr="00000000">
        <w:rPr>
          <w:rtl w:val="0"/>
        </w:rPr>
        <w:t xml:space="preserve">y</w:t>
      </w:r>
      <w:r w:rsidDel="00000000" w:rsidR="00000000" w:rsidRPr="00000000">
        <w:rPr>
          <w:vertAlign w:val="subscript"/>
          <w:rtl w:val="0"/>
        </w:rPr>
        <w:t xml:space="preserve">j</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j</w:t>
      </w:r>
      <w:r w:rsidDel="00000000" w:rsidR="00000000" w:rsidRPr="00000000">
        <w:rPr>
          <w:rtl w:val="0"/>
        </w:rPr>
        <w:t xml:space="preserve">    za podmínky 0 &lt;= α &lt;= C, Sum</w:t>
      </w:r>
      <w:r w:rsidDel="00000000" w:rsidR="00000000" w:rsidRPr="00000000">
        <w:rPr>
          <w:vertAlign w:val="subscript"/>
          <w:rtl w:val="0"/>
        </w:rPr>
        <w:t xml:space="preserve">i</w:t>
      </w:r>
      <w:r w:rsidDel="00000000" w:rsidR="00000000" w:rsidRPr="00000000">
        <w:rPr>
          <w:rtl w:val="0"/>
        </w:rPr>
        <w:t xml:space="preserve"> α</w:t>
      </w:r>
      <w:r w:rsidDel="00000000" w:rsidR="00000000" w:rsidRPr="00000000">
        <w:rPr>
          <w:vertAlign w:val="subscript"/>
          <w:rtl w:val="0"/>
        </w:rPr>
        <w:t xml:space="preserve">i</w:t>
      </w:r>
      <w:r w:rsidDel="00000000" w:rsidR="00000000" w:rsidRPr="00000000">
        <w:rPr>
          <w:rtl w:val="0"/>
        </w:rPr>
        <w:t xml:space="preserve">y</w:t>
      </w:r>
      <w:r w:rsidDel="00000000" w:rsidR="00000000" w:rsidRPr="00000000">
        <w:rPr>
          <w:vertAlign w:val="subscript"/>
          <w:rtl w:val="0"/>
        </w:rPr>
        <w:t xml:space="preserve">i</w:t>
      </w:r>
      <w:r w:rsidDel="00000000" w:rsidR="00000000" w:rsidRPr="00000000">
        <w:rPr>
          <w:rtl w:val="0"/>
        </w:rPr>
        <w:t xml:space="preserve"> = 0</w:t>
      </w:r>
    </w:p>
    <w:p w:rsidR="00000000" w:rsidDel="00000000" w:rsidP="00000000" w:rsidRDefault="00000000" w:rsidRPr="00000000" w14:paraId="000000DE">
      <w:pPr>
        <w:pageBreakBefore w:val="0"/>
        <w:rPr/>
      </w:pPr>
      <w:r w:rsidDel="00000000" w:rsidR="00000000" w:rsidRPr="00000000">
        <w:rPr>
          <w:rtl w:val="0"/>
        </w:rPr>
        <w:t xml:space="preserve">Tu převedeme na minimalizaci konvexní funkce a použijeme QP optimalizaci:</w:t>
      </w:r>
    </w:p>
    <w:p w:rsidR="00000000" w:rsidDel="00000000" w:rsidP="00000000" w:rsidRDefault="00000000" w:rsidRPr="00000000" w14:paraId="000000DF">
      <w:pPr>
        <w:pageBreakBefore w:val="0"/>
        <w:rPr/>
      </w:pPr>
      <w:r w:rsidDel="00000000" w:rsidR="00000000" w:rsidRPr="00000000">
        <w:rPr>
          <w:rtl w:val="0"/>
        </w:rPr>
        <w:t xml:space="preserve">argmin</w:t>
      </w:r>
      <w:r w:rsidDel="00000000" w:rsidR="00000000" w:rsidRPr="00000000">
        <w:rPr>
          <w:vertAlign w:val="subscript"/>
          <w:rtl w:val="0"/>
        </w:rPr>
        <w:t xml:space="preserve">α</w:t>
      </w:r>
      <w:r w:rsidDel="00000000" w:rsidR="00000000" w:rsidRPr="00000000">
        <w:rPr>
          <w:rtl w:val="0"/>
        </w:rPr>
        <w:t xml:space="preserve"> ½*Sum</w:t>
      </w:r>
      <w:r w:rsidDel="00000000" w:rsidR="00000000" w:rsidRPr="00000000">
        <w:rPr>
          <w:vertAlign w:val="subscript"/>
          <w:rtl w:val="0"/>
        </w:rPr>
        <w:t xml:space="preserve">i </w:t>
      </w:r>
      <w:r w:rsidDel="00000000" w:rsidR="00000000" w:rsidRPr="00000000">
        <w:rPr>
          <w:rtl w:val="0"/>
        </w:rPr>
        <w:t xml:space="preserve">Sum</w:t>
      </w:r>
      <w:r w:rsidDel="00000000" w:rsidR="00000000" w:rsidRPr="00000000">
        <w:rPr>
          <w:vertAlign w:val="subscript"/>
          <w:rtl w:val="0"/>
        </w:rPr>
        <w:t xml:space="preserve">j</w:t>
      </w:r>
      <w:r w:rsidDel="00000000" w:rsidR="00000000" w:rsidRPr="00000000">
        <w:rPr>
          <w:rtl w:val="0"/>
        </w:rPr>
        <w:t xml:space="preserve"> α</w:t>
      </w:r>
      <w:r w:rsidDel="00000000" w:rsidR="00000000" w:rsidRPr="00000000">
        <w:rPr>
          <w:vertAlign w:val="subscript"/>
          <w:rtl w:val="0"/>
        </w:rPr>
        <w:t xml:space="preserve">i</w:t>
      </w:r>
      <w:r w:rsidDel="00000000" w:rsidR="00000000" w:rsidRPr="00000000">
        <w:rPr>
          <w:rtl w:val="0"/>
        </w:rPr>
        <w:t xml:space="preserve">α</w:t>
      </w:r>
      <w:r w:rsidDel="00000000" w:rsidR="00000000" w:rsidRPr="00000000">
        <w:rPr>
          <w:vertAlign w:val="subscript"/>
          <w:rtl w:val="0"/>
        </w:rPr>
        <w:t xml:space="preserve">j</w:t>
      </w:r>
      <w:r w:rsidDel="00000000" w:rsidR="00000000" w:rsidRPr="00000000">
        <w:rPr>
          <w:rtl w:val="0"/>
        </w:rPr>
        <w:t xml:space="preserve">y</w:t>
      </w:r>
      <w:r w:rsidDel="00000000" w:rsidR="00000000" w:rsidRPr="00000000">
        <w:rPr>
          <w:vertAlign w:val="subscript"/>
          <w:rtl w:val="0"/>
        </w:rPr>
        <w:t xml:space="preserve">i</w:t>
      </w:r>
      <w:r w:rsidDel="00000000" w:rsidR="00000000" w:rsidRPr="00000000">
        <w:rPr>
          <w:rtl w:val="0"/>
        </w:rPr>
        <w:t xml:space="preserve">y</w:t>
      </w:r>
      <w:r w:rsidDel="00000000" w:rsidR="00000000" w:rsidRPr="00000000">
        <w:rPr>
          <w:vertAlign w:val="subscript"/>
          <w:rtl w:val="0"/>
        </w:rPr>
        <w:t xml:space="preserve">j</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j</w:t>
      </w:r>
      <w:r w:rsidDel="00000000" w:rsidR="00000000" w:rsidRPr="00000000">
        <w:rPr>
          <w:rtl w:val="0"/>
        </w:rPr>
        <w:t xml:space="preserve"> - Sum</w:t>
      </w:r>
      <w:r w:rsidDel="00000000" w:rsidR="00000000" w:rsidRPr="00000000">
        <w:rPr>
          <w:vertAlign w:val="subscript"/>
          <w:rtl w:val="0"/>
        </w:rPr>
        <w:t xml:space="preserve">i</w:t>
      </w:r>
      <w:r w:rsidDel="00000000" w:rsidR="00000000" w:rsidRPr="00000000">
        <w:rPr>
          <w:rtl w:val="0"/>
        </w:rPr>
        <w:t xml:space="preserve"> α</w:t>
      </w:r>
      <w:r w:rsidDel="00000000" w:rsidR="00000000" w:rsidRPr="00000000">
        <w:rPr>
          <w:vertAlign w:val="subscript"/>
          <w:rtl w:val="0"/>
        </w:rPr>
        <w:t xml:space="preserve">i</w:t>
      </w:r>
      <w:r w:rsidDel="00000000" w:rsidR="00000000" w:rsidRPr="00000000">
        <w:rPr>
          <w:rtl w:val="0"/>
        </w:rPr>
        <w:t xml:space="preserve">     za podmínky 0 &lt;= α &lt;= C, Sum</w:t>
      </w:r>
      <w:r w:rsidDel="00000000" w:rsidR="00000000" w:rsidRPr="00000000">
        <w:rPr>
          <w:vertAlign w:val="subscript"/>
          <w:rtl w:val="0"/>
        </w:rPr>
        <w:t xml:space="preserve">i</w:t>
      </w:r>
      <w:r w:rsidDel="00000000" w:rsidR="00000000" w:rsidRPr="00000000">
        <w:rPr>
          <w:rtl w:val="0"/>
        </w:rPr>
        <w:t xml:space="preserve"> α</w:t>
      </w:r>
      <w:r w:rsidDel="00000000" w:rsidR="00000000" w:rsidRPr="00000000">
        <w:rPr>
          <w:vertAlign w:val="subscript"/>
          <w:rtl w:val="0"/>
        </w:rPr>
        <w:t xml:space="preserve">i</w:t>
      </w:r>
      <w:r w:rsidDel="00000000" w:rsidR="00000000" w:rsidRPr="00000000">
        <w:rPr>
          <w:rtl w:val="0"/>
        </w:rPr>
        <w:t xml:space="preserve">y</w:t>
      </w:r>
      <w:r w:rsidDel="00000000" w:rsidR="00000000" w:rsidRPr="00000000">
        <w:rPr>
          <w:vertAlign w:val="subscript"/>
          <w:rtl w:val="0"/>
        </w:rPr>
        <w:t xml:space="preserve">i</w:t>
      </w:r>
      <w:r w:rsidDel="00000000" w:rsidR="00000000" w:rsidRPr="00000000">
        <w:rPr>
          <w:rtl w:val="0"/>
        </w:rPr>
        <w:t xml:space="preserve"> = 0</w:t>
      </w:r>
    </w:p>
    <w:p w:rsidR="00000000" w:rsidDel="00000000" w:rsidP="00000000" w:rsidRDefault="00000000" w:rsidRPr="00000000" w14:paraId="000000E0">
      <w:pPr>
        <w:pageBreakBefore w:val="0"/>
        <w:rPr/>
      </w:pPr>
      <w:r w:rsidDel="00000000" w:rsidR="00000000" w:rsidRPr="00000000">
        <w:rPr>
          <w:rtl w:val="0"/>
        </w:rPr>
      </w:r>
    </w:p>
    <w:p w:rsidR="00000000" w:rsidDel="00000000" w:rsidP="00000000" w:rsidRDefault="00000000" w:rsidRPr="00000000" w14:paraId="000000E1">
      <w:pPr>
        <w:pageBreakBefore w:val="0"/>
        <w:rPr>
          <w:b w:val="1"/>
        </w:rPr>
      </w:pPr>
      <w:r w:rsidDel="00000000" w:rsidR="00000000" w:rsidRPr="00000000">
        <w:rPr>
          <w:b w:val="1"/>
          <w:rtl w:val="0"/>
        </w:rPr>
        <w:t xml:space="preserve">37. Proč algoritmus učení SVM maximalizuje tzv. ”margin”, t.j. minimální vzdálenost bodu trénovací množiny od rozdělující nadroviny?</w:t>
      </w:r>
    </w:p>
    <w:p w:rsidR="00000000" w:rsidDel="00000000" w:rsidP="00000000" w:rsidRDefault="00000000" w:rsidRPr="00000000" w14:paraId="000000E2">
      <w:pPr>
        <w:pageBreakBefore w:val="0"/>
        <w:rPr/>
      </w:pPr>
      <w:r w:rsidDel="00000000" w:rsidR="00000000" w:rsidRPr="00000000">
        <w:rPr>
          <w:rtl w:val="0"/>
        </w:rPr>
        <w:t xml:space="preserve">Proč jako z jakého důvod</w:t>
      </w:r>
      <w:ins w:author="Milan Španko" w:id="14" w:date="2024-01-25T08:04:53Z">
        <w:r w:rsidDel="00000000" w:rsidR="00000000" w:rsidRPr="00000000">
          <w:rPr>
            <w:rtl w:val="0"/>
          </w:rPr>
          <w:t xml:space="preserve">u</w:t>
        </w:r>
      </w:ins>
      <w:r w:rsidDel="00000000" w:rsidR="00000000" w:rsidRPr="00000000">
        <w:rPr>
          <w:rtl w:val="0"/>
        </w:rPr>
        <w:t xml:space="preserve">:</w:t>
      </w:r>
    </w:p>
    <w:p w:rsidR="00000000" w:rsidDel="00000000" w:rsidP="00000000" w:rsidRDefault="00000000" w:rsidRPr="00000000" w14:paraId="000000E3">
      <w:pPr>
        <w:pageBreakBefore w:val="0"/>
        <w:rPr/>
      </w:pPr>
      <w:r w:rsidDel="00000000" w:rsidR="00000000" w:rsidRPr="00000000">
        <w:rPr>
          <w:rtl w:val="0"/>
        </w:rPr>
        <w:t xml:space="preserve">Protože větší margin znamená </w:t>
      </w:r>
      <w:commentRangeStart w:id="4"/>
      <w:commentRangeStart w:id="5"/>
      <w:commentRangeStart w:id="6"/>
      <w:commentRangeStart w:id="7"/>
      <w:r w:rsidDel="00000000" w:rsidR="00000000" w:rsidRPr="00000000">
        <w:rPr>
          <w:rtl w:val="0"/>
        </w:rPr>
        <w:t xml:space="preserve">snížení strukturálního rizika</w:t>
      </w:r>
      <w:commentRangeEnd w:id="4"/>
      <w:r w:rsidDel="00000000" w:rsidR="00000000" w:rsidRPr="00000000">
        <w:commentReference w:id="4"/>
      </w:r>
      <w:commentRangeEnd w:id="5"/>
      <w:r w:rsidDel="00000000" w:rsidR="00000000" w:rsidRPr="00000000">
        <w:commentReference w:id="5"/>
      </w:r>
      <w:commentRangeEnd w:id="6"/>
      <w:r w:rsidDel="00000000" w:rsidR="00000000" w:rsidRPr="00000000">
        <w:commentReference w:id="6"/>
      </w:r>
      <w:commentRangeEnd w:id="7"/>
      <w:r w:rsidDel="00000000" w:rsidR="00000000" w:rsidRPr="00000000">
        <w:commentReference w:id="7"/>
      </w:r>
      <w:r w:rsidDel="00000000" w:rsidR="00000000" w:rsidRPr="00000000">
        <w:rPr>
          <w:rtl w:val="0"/>
        </w:rPr>
        <w:t xml:space="preserve"> a tedy lepší generalizaci na test data.</w:t>
      </w:r>
    </w:p>
    <w:p w:rsidR="00000000" w:rsidDel="00000000" w:rsidP="00000000" w:rsidRDefault="00000000" w:rsidRPr="00000000" w14:paraId="000000E4">
      <w:pPr>
        <w:pageBreakBefore w:val="0"/>
        <w:rPr/>
      </w:pPr>
      <w:r w:rsidDel="00000000" w:rsidR="00000000" w:rsidRPr="00000000">
        <w:rPr>
          <w:rtl w:val="0"/>
        </w:rPr>
        <w:t xml:space="preserve">Proč jako jakým způsobem:</w:t>
      </w:r>
    </w:p>
    <w:p w:rsidR="00000000" w:rsidDel="00000000" w:rsidP="00000000" w:rsidRDefault="00000000" w:rsidRPr="00000000" w14:paraId="000000E5">
      <w:pPr>
        <w:pageBreakBefore w:val="0"/>
        <w:rPr/>
      </w:pPr>
      <w:r w:rsidDel="00000000" w:rsidR="00000000" w:rsidRPr="00000000">
        <w:rPr>
          <w:rtl w:val="0"/>
        </w:rPr>
        <w:t xml:space="preserve">Protože je úloha tak formulovaná a QP optimalizací se najde globální optimum.</w:t>
      </w:r>
    </w:p>
    <w:p w:rsidR="00000000" w:rsidDel="00000000" w:rsidP="00000000" w:rsidRDefault="00000000" w:rsidRPr="00000000" w14:paraId="000000E6">
      <w:pPr>
        <w:pageBreakBefore w:val="0"/>
        <w:rPr/>
      </w:pPr>
      <w:r w:rsidDel="00000000" w:rsidR="00000000" w:rsidRPr="00000000">
        <w:rPr>
          <w:rtl w:val="0"/>
        </w:rPr>
      </w:r>
    </w:p>
    <w:p w:rsidR="00000000" w:rsidDel="00000000" w:rsidP="00000000" w:rsidRDefault="00000000" w:rsidRPr="00000000" w14:paraId="000000E7">
      <w:pPr>
        <w:pageBreakBefore w:val="0"/>
        <w:rPr>
          <w:b w:val="1"/>
        </w:rPr>
      </w:pPr>
      <w:r w:rsidDel="00000000" w:rsidR="00000000" w:rsidRPr="00000000">
        <w:rPr>
          <w:b w:val="1"/>
          <w:rtl w:val="0"/>
        </w:rPr>
        <w:t xml:space="preserve">38. Jak řeší SVM situaci, kdy trénovací množina není lineárně separabilní?</w:t>
      </w:r>
    </w:p>
    <w:p w:rsidR="00000000" w:rsidDel="00000000" w:rsidP="00000000" w:rsidRDefault="00000000" w:rsidRPr="00000000" w14:paraId="000000E8">
      <w:pPr>
        <w:pageBreakBefore w:val="0"/>
        <w:rPr/>
      </w:pPr>
      <w:r w:rsidDel="00000000" w:rsidR="00000000" w:rsidRPr="00000000">
        <w:rPr>
          <w:rtl w:val="0"/>
        </w:rPr>
        <w:t xml:space="preserve">Úloha se rozšíří o ztrátu C za špatně klasifikovaná data. Ztráta se navíc násobí vzdáleností od správného poloprostoru pro danou třídu, je to hezky vidět v primární úloze:</w:t>
      </w:r>
    </w:p>
    <w:p w:rsidR="00000000" w:rsidDel="00000000" w:rsidP="00000000" w:rsidRDefault="00000000" w:rsidRPr="00000000" w14:paraId="000000E9">
      <w:pPr>
        <w:pageBreakBefore w:val="0"/>
        <w:rPr/>
      </w:pPr>
      <w:r w:rsidDel="00000000" w:rsidR="00000000" w:rsidRPr="00000000">
        <w:rPr>
          <w:rtl w:val="0"/>
        </w:rPr>
        <w:t xml:space="preserve">argmin</w:t>
      </w:r>
      <w:r w:rsidDel="00000000" w:rsidR="00000000" w:rsidRPr="00000000">
        <w:rPr>
          <w:vertAlign w:val="subscript"/>
          <w:rtl w:val="0"/>
        </w:rPr>
        <w:t xml:space="preserve">w</w:t>
      </w:r>
      <w:r w:rsidDel="00000000" w:rsidR="00000000" w:rsidRPr="00000000">
        <w:rPr>
          <w:vertAlign w:val="subscript"/>
          <w:rtl w:val="0"/>
        </w:rPr>
        <w:t xml:space="preserve">, b, ξ</w:t>
      </w:r>
      <w:r w:rsidDel="00000000" w:rsidR="00000000" w:rsidRPr="00000000">
        <w:rPr>
          <w:rtl w:val="0"/>
        </w:rPr>
        <w:t xml:space="preserve"> ½ ||w||</w:t>
      </w:r>
      <w:r w:rsidDel="00000000" w:rsidR="00000000" w:rsidRPr="00000000">
        <w:rPr>
          <w:vertAlign w:val="superscript"/>
          <w:rtl w:val="0"/>
        </w:rPr>
        <w:t xml:space="preserve">2</w:t>
      </w:r>
      <w:r w:rsidDel="00000000" w:rsidR="00000000" w:rsidRPr="00000000">
        <w:rPr>
          <w:rtl w:val="0"/>
        </w:rPr>
        <w:t xml:space="preserve"> + C*Sum</w:t>
      </w:r>
      <w:r w:rsidDel="00000000" w:rsidR="00000000" w:rsidRPr="00000000">
        <w:rPr>
          <w:vertAlign w:val="subscript"/>
          <w:rtl w:val="0"/>
        </w:rPr>
        <w:t xml:space="preserve">1 &lt;= i &lt;= N</w:t>
      </w:r>
      <w:r w:rsidDel="00000000" w:rsidR="00000000" w:rsidRPr="00000000">
        <w:rPr>
          <w:rtl w:val="0"/>
        </w:rPr>
        <w:t xml:space="preserve"> ξ</w:t>
      </w:r>
      <w:r w:rsidDel="00000000" w:rsidR="00000000" w:rsidRPr="00000000">
        <w:rPr>
          <w:vertAlign w:val="subscript"/>
          <w:rtl w:val="0"/>
        </w:rPr>
        <w:t xml:space="preserve">i</w:t>
      </w:r>
      <w:r w:rsidDel="00000000" w:rsidR="00000000" w:rsidRPr="00000000">
        <w:rPr>
          <w:rtl w:val="0"/>
        </w:rPr>
        <w:t xml:space="preserve"> za podmínky y</w:t>
      </w:r>
      <w:r w:rsidDel="00000000" w:rsidR="00000000" w:rsidRPr="00000000">
        <w:rPr>
          <w:vertAlign w:val="subscript"/>
          <w:rtl w:val="0"/>
        </w:rPr>
        <w:t xml:space="preserve">i</w:t>
      </w:r>
      <w:r w:rsidDel="00000000" w:rsidR="00000000" w:rsidRPr="00000000">
        <w:rPr>
          <w:rtl w:val="0"/>
        </w:rPr>
        <w:t xml:space="preserve">(w</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b) &gt;= 1 - ξ</w:t>
      </w:r>
      <w:r w:rsidDel="00000000" w:rsidR="00000000" w:rsidRPr="00000000">
        <w:rPr>
          <w:vertAlign w:val="subscript"/>
          <w:rtl w:val="0"/>
        </w:rPr>
        <w:t xml:space="preserve">i</w:t>
      </w:r>
      <w:r w:rsidDel="00000000" w:rsidR="00000000" w:rsidRPr="00000000">
        <w:rPr>
          <w:rFonts w:ascii="Arial Unicode MS" w:cs="Arial Unicode MS" w:eastAsia="Arial Unicode MS" w:hAnsi="Arial Unicode MS"/>
          <w:rtl w:val="0"/>
        </w:rPr>
        <w:t xml:space="preserve"> pro ∀i</w:t>
      </w:r>
    </w:p>
    <w:p w:rsidR="00000000" w:rsidDel="00000000" w:rsidP="00000000" w:rsidRDefault="00000000" w:rsidRPr="00000000" w14:paraId="000000EA">
      <w:pPr>
        <w:pageBreakBefore w:val="0"/>
        <w:rPr/>
      </w:pPr>
      <w:r w:rsidDel="00000000" w:rsidR="00000000" w:rsidRPr="00000000">
        <w:rPr>
          <w:rtl w:val="0"/>
        </w:rPr>
        <w:t xml:space="preserve">Častěji se ale používá duální úloha, kde se to projeví pouze omezením alfy:</w:t>
      </w:r>
    </w:p>
    <w:p w:rsidR="00000000" w:rsidDel="00000000" w:rsidP="00000000" w:rsidRDefault="00000000" w:rsidRPr="00000000" w14:paraId="000000EB">
      <w:pPr>
        <w:pageBreakBefore w:val="0"/>
        <w:rPr/>
      </w:pPr>
      <w:r w:rsidDel="00000000" w:rsidR="00000000" w:rsidRPr="00000000">
        <w:rPr>
          <w:rtl w:val="0"/>
        </w:rPr>
        <w:t xml:space="preserve">argmax</w:t>
      </w:r>
      <w:r w:rsidDel="00000000" w:rsidR="00000000" w:rsidRPr="00000000">
        <w:rPr>
          <w:vertAlign w:val="subscript"/>
          <w:rtl w:val="0"/>
        </w:rPr>
        <w:t xml:space="preserve">α</w:t>
      </w:r>
      <w:r w:rsidDel="00000000" w:rsidR="00000000" w:rsidRPr="00000000">
        <w:rPr>
          <w:rtl w:val="0"/>
        </w:rPr>
        <w:t xml:space="preserve"> </w:t>
      </w:r>
      <w:r w:rsidDel="00000000" w:rsidR="00000000" w:rsidRPr="00000000">
        <w:rPr>
          <w:rtl w:val="0"/>
        </w:rPr>
        <w:t xml:space="preserve">Sum</w:t>
      </w:r>
      <w:r w:rsidDel="00000000" w:rsidR="00000000" w:rsidRPr="00000000">
        <w:rPr>
          <w:vertAlign w:val="subscript"/>
          <w:rtl w:val="0"/>
        </w:rPr>
        <w:t xml:space="preserve">1</w:t>
      </w:r>
      <w:r w:rsidDel="00000000" w:rsidR="00000000" w:rsidRPr="00000000">
        <w:rPr>
          <w:vertAlign w:val="subscript"/>
          <w:rtl w:val="0"/>
        </w:rPr>
        <w:t xml:space="preserve"> &lt;= i &lt;= N</w:t>
      </w:r>
      <w:r w:rsidDel="00000000" w:rsidR="00000000" w:rsidRPr="00000000">
        <w:rPr>
          <w:rtl w:val="0"/>
        </w:rPr>
        <w:t xml:space="preserve"> α</w:t>
      </w:r>
      <w:r w:rsidDel="00000000" w:rsidR="00000000" w:rsidRPr="00000000">
        <w:rPr>
          <w:vertAlign w:val="subscript"/>
          <w:rtl w:val="0"/>
        </w:rPr>
        <w:t xml:space="preserve">i</w:t>
      </w:r>
      <w:r w:rsidDel="00000000" w:rsidR="00000000" w:rsidRPr="00000000">
        <w:rPr>
          <w:rtl w:val="0"/>
        </w:rPr>
        <w:t xml:space="preserve"> - ½*</w:t>
      </w:r>
      <w:r w:rsidDel="00000000" w:rsidR="00000000" w:rsidRPr="00000000">
        <w:rPr>
          <w:rtl w:val="0"/>
        </w:rPr>
        <w:t xml:space="preserve">Sum</w:t>
      </w:r>
      <w:r w:rsidDel="00000000" w:rsidR="00000000" w:rsidRPr="00000000">
        <w:rPr>
          <w:vertAlign w:val="subscript"/>
          <w:rtl w:val="0"/>
        </w:rPr>
        <w:t xml:space="preserve">1</w:t>
      </w:r>
      <w:r w:rsidDel="00000000" w:rsidR="00000000" w:rsidRPr="00000000">
        <w:rPr>
          <w:vertAlign w:val="subscript"/>
          <w:rtl w:val="0"/>
        </w:rPr>
        <w:t xml:space="preserve"> &lt;= i, j &lt;= N</w:t>
      </w:r>
      <w:r w:rsidDel="00000000" w:rsidR="00000000" w:rsidRPr="00000000">
        <w:rPr>
          <w:rtl w:val="0"/>
        </w:rPr>
        <w:t xml:space="preserve"> α</w:t>
      </w:r>
      <w:r w:rsidDel="00000000" w:rsidR="00000000" w:rsidRPr="00000000">
        <w:rPr>
          <w:vertAlign w:val="subscript"/>
          <w:rtl w:val="0"/>
        </w:rPr>
        <w:t xml:space="preserve">i</w:t>
      </w:r>
      <w:r w:rsidDel="00000000" w:rsidR="00000000" w:rsidRPr="00000000">
        <w:rPr>
          <w:rtl w:val="0"/>
        </w:rPr>
        <w:t xml:space="preserve">α</w:t>
      </w:r>
      <w:r w:rsidDel="00000000" w:rsidR="00000000" w:rsidRPr="00000000">
        <w:rPr>
          <w:vertAlign w:val="subscript"/>
          <w:rtl w:val="0"/>
        </w:rPr>
        <w:t xml:space="preserve">i</w:t>
      </w:r>
      <w:r w:rsidDel="00000000" w:rsidR="00000000" w:rsidRPr="00000000">
        <w:rPr>
          <w:rtl w:val="0"/>
        </w:rPr>
        <w:t xml:space="preserve">y</w:t>
      </w:r>
      <w:r w:rsidDel="00000000" w:rsidR="00000000" w:rsidRPr="00000000">
        <w:rPr>
          <w:vertAlign w:val="subscript"/>
          <w:rtl w:val="0"/>
        </w:rPr>
        <w:t xml:space="preserve">i</w:t>
      </w:r>
      <w:r w:rsidDel="00000000" w:rsidR="00000000" w:rsidRPr="00000000">
        <w:rPr>
          <w:rtl w:val="0"/>
        </w:rPr>
        <w:t xml:space="preserve">y</w:t>
      </w:r>
      <w:r w:rsidDel="00000000" w:rsidR="00000000" w:rsidRPr="00000000">
        <w:rPr>
          <w:vertAlign w:val="subscript"/>
          <w:rtl w:val="0"/>
        </w:rPr>
        <w:t xml:space="preserve">j</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j</w:t>
      </w:r>
      <w:r w:rsidDel="00000000" w:rsidR="00000000" w:rsidRPr="00000000">
        <w:rPr>
          <w:rtl w:val="0"/>
        </w:rPr>
        <w:t xml:space="preserve">    z.p.   </w:t>
      </w:r>
      <w:r w:rsidDel="00000000" w:rsidR="00000000" w:rsidRPr="00000000">
        <w:rPr>
          <w:rtl w:val="0"/>
        </w:rPr>
        <w:t xml:space="preserve">Sum</w:t>
      </w:r>
      <w:r w:rsidDel="00000000" w:rsidR="00000000" w:rsidRPr="00000000">
        <w:rPr>
          <w:vertAlign w:val="subscript"/>
          <w:rtl w:val="0"/>
        </w:rPr>
        <w:t xml:space="preserve">1</w:t>
      </w:r>
      <w:r w:rsidDel="00000000" w:rsidR="00000000" w:rsidRPr="00000000">
        <w:rPr>
          <w:vertAlign w:val="subscript"/>
          <w:rtl w:val="0"/>
        </w:rPr>
        <w:t xml:space="preserve"> &lt;= i &lt;= N</w:t>
      </w:r>
      <w:r w:rsidDel="00000000" w:rsidR="00000000" w:rsidRPr="00000000">
        <w:rPr>
          <w:rtl w:val="0"/>
        </w:rPr>
        <w:t xml:space="preserve"> α</w:t>
      </w:r>
      <w:r w:rsidDel="00000000" w:rsidR="00000000" w:rsidRPr="00000000">
        <w:rPr>
          <w:vertAlign w:val="subscript"/>
          <w:rtl w:val="0"/>
        </w:rPr>
        <w:t xml:space="preserve">i</w:t>
      </w:r>
      <w:r w:rsidDel="00000000" w:rsidR="00000000" w:rsidRPr="00000000">
        <w:rPr>
          <w:rtl w:val="0"/>
        </w:rPr>
        <w:t xml:space="preserve">y</w:t>
      </w:r>
      <w:r w:rsidDel="00000000" w:rsidR="00000000" w:rsidRPr="00000000">
        <w:rPr>
          <w:vertAlign w:val="subscript"/>
          <w:rtl w:val="0"/>
        </w:rPr>
        <w:t xml:space="preserve">i</w:t>
      </w:r>
      <w:r w:rsidDel="00000000" w:rsidR="00000000" w:rsidRPr="00000000">
        <w:rPr>
          <w:rtl w:val="0"/>
        </w:rPr>
        <w:t xml:space="preserve"> = 0, 0 &lt;= α &lt;= C. Toto by bylo pro data, která jsou “téměř” lineárně separabilní (např. kvůli šumu) ale pár bodů spadne na špatnou stranu rozhodovací nadroviny.</w:t>
      </w:r>
    </w:p>
    <w:p w:rsidR="00000000" w:rsidDel="00000000" w:rsidP="00000000" w:rsidRDefault="00000000" w:rsidRPr="00000000" w14:paraId="000000EC">
      <w:pPr>
        <w:pageBreakBefore w:val="0"/>
        <w:rPr/>
      </w:pPr>
      <w:r w:rsidDel="00000000" w:rsidR="00000000" w:rsidRPr="00000000">
        <w:rPr>
          <w:rtl w:val="0"/>
        </w:rPr>
        <w:t xml:space="preserve">Pro data “hodně” neseparabilní by se využilo SVM s kernel trikem. Výhoda je, že výpočet bude pořád cca stejně náročný, protože se tam pořád objevuje pouze výpočet skalárního součinu - není třeba přímo počítat dimension lifting. Případně jde obojí dohromady - softmargin s kernelem, pak by rozhodovací hranice mohla být např. kružnice a tolerovaly by se některé body špatně klasifikované uvnitř / vně kružnice.</w:t>
      </w:r>
    </w:p>
    <w:p w:rsidR="00000000" w:rsidDel="00000000" w:rsidP="00000000" w:rsidRDefault="00000000" w:rsidRPr="00000000" w14:paraId="000000ED">
      <w:pPr>
        <w:pageBreakBefore w:val="0"/>
        <w:rPr/>
      </w:pPr>
      <w:r w:rsidDel="00000000" w:rsidR="00000000" w:rsidRPr="00000000">
        <w:rPr>
          <w:rtl w:val="0"/>
        </w:rPr>
      </w:r>
    </w:p>
    <w:p w:rsidR="00000000" w:rsidDel="00000000" w:rsidP="00000000" w:rsidRDefault="00000000" w:rsidRPr="00000000" w14:paraId="000000EE">
      <w:pPr>
        <w:pageBreakBefore w:val="0"/>
        <w:rPr>
          <w:b w:val="1"/>
        </w:rPr>
      </w:pPr>
      <w:r w:rsidDel="00000000" w:rsidR="00000000" w:rsidRPr="00000000">
        <w:rPr>
          <w:b w:val="1"/>
          <w:rtl w:val="0"/>
        </w:rPr>
        <w:t xml:space="preserve">39. Příznakový prostor je R</w:t>
      </w:r>
      <w:r w:rsidDel="00000000" w:rsidR="00000000" w:rsidRPr="00000000">
        <w:rPr>
          <w:b w:val="1"/>
          <w:vertAlign w:val="superscript"/>
          <w:rtl w:val="0"/>
        </w:rPr>
        <w:t xml:space="preserve">2</w:t>
      </w:r>
      <w:r w:rsidDel="00000000" w:rsidR="00000000" w:rsidRPr="00000000">
        <w:rPr>
          <w:b w:val="1"/>
          <w:rtl w:val="0"/>
        </w:rPr>
        <w:t xml:space="preserve">. Jakým způsobem byste hledali kvadratickou rozdělují funkci v tomto prostoru? Dokážete postup zobecnit pro R</w:t>
      </w:r>
      <w:r w:rsidDel="00000000" w:rsidR="00000000" w:rsidRPr="00000000">
        <w:rPr>
          <w:b w:val="1"/>
          <w:vertAlign w:val="superscript"/>
          <w:rtl w:val="0"/>
        </w:rPr>
        <w:t xml:space="preserve">3</w:t>
      </w:r>
      <w:r w:rsidDel="00000000" w:rsidR="00000000" w:rsidRPr="00000000">
        <w:rPr>
          <w:b w:val="1"/>
          <w:rtl w:val="0"/>
        </w:rPr>
        <w:t xml:space="preserve"> či R</w:t>
      </w:r>
      <w:r w:rsidDel="00000000" w:rsidR="00000000" w:rsidRPr="00000000">
        <w:rPr>
          <w:b w:val="1"/>
          <w:vertAlign w:val="superscript"/>
          <w:rtl w:val="0"/>
        </w:rPr>
        <w:t xml:space="preserve">n</w:t>
      </w:r>
      <w:r w:rsidDel="00000000" w:rsidR="00000000" w:rsidRPr="00000000">
        <w:rPr>
          <w:b w:val="1"/>
          <w:rtl w:val="0"/>
        </w:rPr>
        <w:t xml:space="preserve">?</w:t>
      </w:r>
    </w:p>
    <w:p w:rsidR="00000000" w:rsidDel="00000000" w:rsidP="00000000" w:rsidRDefault="00000000" w:rsidRPr="00000000" w14:paraId="000000EF">
      <w:pPr>
        <w:pageBreakBefore w:val="0"/>
        <w:rPr/>
      </w:pPr>
      <w:r w:rsidDel="00000000" w:rsidR="00000000" w:rsidRPr="00000000">
        <w:rPr>
          <w:rtl w:val="0"/>
        </w:rPr>
        <w:t xml:space="preserve">Kvadratická funkce je má nejvýše členy řádu 2, takže bychom v R</w:t>
      </w:r>
      <w:r w:rsidDel="00000000" w:rsidR="00000000" w:rsidRPr="00000000">
        <w:rPr>
          <w:vertAlign w:val="superscript"/>
          <w:rtl w:val="0"/>
        </w:rPr>
        <w:t xml:space="preserve">2</w:t>
      </w:r>
      <w:r w:rsidDel="00000000" w:rsidR="00000000" w:rsidRPr="00000000">
        <w:rPr>
          <w:rtl w:val="0"/>
        </w:rPr>
        <w:t xml:space="preserve"> hledali koeficienty pro členy (1, x, y, xy, x</w:t>
      </w:r>
      <w:r w:rsidDel="00000000" w:rsidR="00000000" w:rsidRPr="00000000">
        <w:rPr>
          <w:vertAlign w:val="superscript"/>
          <w:rtl w:val="0"/>
        </w:rPr>
        <w:t xml:space="preserve">2</w:t>
      </w:r>
      <w:r w:rsidDel="00000000" w:rsidR="00000000" w:rsidRPr="00000000">
        <w:rPr>
          <w:rtl w:val="0"/>
        </w:rPr>
        <w:t xml:space="preserve">, y</w:t>
      </w:r>
      <w:r w:rsidDel="00000000" w:rsidR="00000000" w:rsidRPr="00000000">
        <w:rPr>
          <w:vertAlign w:val="superscript"/>
          <w:rtl w:val="0"/>
        </w:rPr>
        <w:t xml:space="preserve">2</w:t>
      </w:r>
      <w:r w:rsidDel="00000000" w:rsidR="00000000" w:rsidRPr="00000000">
        <w:rPr>
          <w:rtl w:val="0"/>
        </w:rPr>
        <w:t xml:space="preserve">). Pro R</w:t>
      </w:r>
      <w:r w:rsidDel="00000000" w:rsidR="00000000" w:rsidRPr="00000000">
        <w:rPr>
          <w:vertAlign w:val="superscript"/>
          <w:rtl w:val="0"/>
        </w:rPr>
        <w:t xml:space="preserve">3</w:t>
      </w:r>
      <w:r w:rsidDel="00000000" w:rsidR="00000000" w:rsidRPr="00000000">
        <w:rPr>
          <w:rtl w:val="0"/>
        </w:rPr>
        <w:t xml:space="preserve"> by to bylo předpokládám (1, x, y, z, xy, xz, yz, x</w:t>
      </w:r>
      <w:r w:rsidDel="00000000" w:rsidR="00000000" w:rsidRPr="00000000">
        <w:rPr>
          <w:vertAlign w:val="superscript"/>
          <w:rtl w:val="0"/>
        </w:rPr>
        <w:t xml:space="preserve">2</w:t>
      </w:r>
      <w:r w:rsidDel="00000000" w:rsidR="00000000" w:rsidRPr="00000000">
        <w:rPr>
          <w:rtl w:val="0"/>
        </w:rPr>
        <w:t xml:space="preserve">, y</w:t>
      </w:r>
      <w:r w:rsidDel="00000000" w:rsidR="00000000" w:rsidRPr="00000000">
        <w:rPr>
          <w:vertAlign w:val="superscript"/>
          <w:rtl w:val="0"/>
        </w:rPr>
        <w:t xml:space="preserve">2</w:t>
      </w:r>
      <w:r w:rsidDel="00000000" w:rsidR="00000000" w:rsidRPr="00000000">
        <w:rPr>
          <w:rtl w:val="0"/>
        </w:rPr>
        <w:t xml:space="preserve">, z</w:t>
      </w:r>
      <w:r w:rsidDel="00000000" w:rsidR="00000000" w:rsidRPr="00000000">
        <w:rPr>
          <w:vertAlign w:val="superscript"/>
          <w:rtl w:val="0"/>
        </w:rPr>
        <w:t xml:space="preserve">2</w:t>
      </w:r>
      <w:r w:rsidDel="00000000" w:rsidR="00000000" w:rsidRPr="00000000">
        <w:rPr>
          <w:rtl w:val="0"/>
        </w:rPr>
        <w:t xml:space="preserve">). Pro obecný R</w:t>
      </w:r>
      <w:r w:rsidDel="00000000" w:rsidR="00000000" w:rsidRPr="00000000">
        <w:rPr>
          <w:vertAlign w:val="superscript"/>
          <w:rtl w:val="0"/>
        </w:rPr>
        <w:t xml:space="preserve">n</w:t>
      </w:r>
      <w:r w:rsidDel="00000000" w:rsidR="00000000" w:rsidRPr="00000000">
        <w:rPr>
          <w:rtl w:val="0"/>
        </w:rPr>
        <w:t xml:space="preserve"> </w:t>
      </w:r>
      <w:r w:rsidDel="00000000" w:rsidR="00000000" w:rsidRPr="00000000">
        <w:rPr>
          <w:rtl w:val="0"/>
        </w:rPr>
        <w:t xml:space="preserve">pak</w:t>
      </w:r>
      <w:r w:rsidDel="00000000" w:rsidR="00000000" w:rsidRPr="00000000">
        <w:rPr>
          <w:rtl w:val="0"/>
        </w:rPr>
        <w:t xml:space="preserve"> (1, </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x</w:t>
      </w:r>
      <w:r w:rsidDel="00000000" w:rsidR="00000000" w:rsidRPr="00000000">
        <w:rPr>
          <w:vertAlign w:val="subscript"/>
          <w:rtl w:val="0"/>
        </w:rPr>
        <w:t xml:space="preserve">j</w:t>
      </w:r>
      <w:r w:rsidDel="00000000" w:rsidR="00000000" w:rsidRPr="00000000">
        <w:rPr>
          <w:rFonts w:ascii="Arial Unicode MS" w:cs="Arial Unicode MS" w:eastAsia="Arial Unicode MS" w:hAnsi="Arial Unicode MS"/>
          <w:rtl w:val="0"/>
        </w:rPr>
        <w:t xml:space="preserve">) pro ∀1 &lt;= i, j &lt;= n.</w:t>
      </w:r>
    </w:p>
    <w:p w:rsidR="00000000" w:rsidDel="00000000" w:rsidP="00000000" w:rsidRDefault="00000000" w:rsidRPr="00000000" w14:paraId="000000F0">
      <w:pPr>
        <w:pageBreakBefore w:val="0"/>
        <w:rPr/>
      </w:pPr>
      <w:r w:rsidDel="00000000" w:rsidR="00000000" w:rsidRPr="00000000">
        <w:rPr>
          <w:rtl w:val="0"/>
        </w:rPr>
      </w:r>
    </w:p>
    <w:p w:rsidR="00000000" w:rsidDel="00000000" w:rsidP="00000000" w:rsidRDefault="00000000" w:rsidRPr="00000000" w14:paraId="000000F1">
      <w:pPr>
        <w:pageBreakBefore w:val="0"/>
        <w:rPr>
          <w:b w:val="1"/>
        </w:rPr>
      </w:pPr>
      <w:r w:rsidDel="00000000" w:rsidR="00000000" w:rsidRPr="00000000">
        <w:rPr>
          <w:b w:val="1"/>
          <w:rtl w:val="0"/>
        </w:rPr>
        <w:t xml:space="preserve">40. Příznakový prostor je R</w:t>
      </w:r>
      <w:r w:rsidDel="00000000" w:rsidR="00000000" w:rsidRPr="00000000">
        <w:rPr>
          <w:b w:val="1"/>
          <w:vertAlign w:val="superscript"/>
          <w:rtl w:val="0"/>
        </w:rPr>
        <w:t xml:space="preserve">2</w:t>
      </w:r>
      <w:r w:rsidDel="00000000" w:rsidR="00000000" w:rsidRPr="00000000">
        <w:rPr>
          <w:b w:val="1"/>
          <w:rtl w:val="0"/>
        </w:rPr>
        <w:t xml:space="preserve">. Jakým způsobem byste hledali eliptickou rozdělují funkci v tomto prostoru? Uvažujte pouze elipsy s osami rovnoběžnými s osami souřadnicového systému.</w:t>
      </w:r>
    </w:p>
    <w:p w:rsidR="00000000" w:rsidDel="00000000" w:rsidP="00000000" w:rsidRDefault="00000000" w:rsidRPr="00000000" w14:paraId="000000F2">
      <w:pPr>
        <w:pageBreakBefore w:val="0"/>
        <w:rPr/>
      </w:pPr>
      <w:r w:rsidDel="00000000" w:rsidR="00000000" w:rsidRPr="00000000">
        <w:rPr>
          <w:rtl w:val="0"/>
        </w:rPr>
        <w:t xml:space="preserve">Předpis elipsy rovnoběžné s osami je (x - c</w:t>
      </w:r>
      <w:r w:rsidDel="00000000" w:rsidR="00000000" w:rsidRPr="00000000">
        <w:rPr>
          <w:vertAlign w:val="subscript"/>
          <w:rtl w:val="0"/>
        </w:rPr>
        <w:t xml:space="preserve">x</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/a + (y - c</w:t>
      </w:r>
      <w:r w:rsidDel="00000000" w:rsidR="00000000" w:rsidRPr="00000000">
        <w:rPr>
          <w:vertAlign w:val="subscript"/>
          <w:rtl w:val="0"/>
        </w:rPr>
        <w:t xml:space="preserve">y</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/b = 1, kde c</w:t>
      </w:r>
      <w:r w:rsidDel="00000000" w:rsidR="00000000" w:rsidRPr="00000000">
        <w:rPr>
          <w:vertAlign w:val="subscript"/>
          <w:rtl w:val="0"/>
        </w:rPr>
        <w:t xml:space="preserve">x</w:t>
      </w:r>
      <w:r w:rsidDel="00000000" w:rsidR="00000000" w:rsidRPr="00000000">
        <w:rPr>
          <w:rtl w:val="0"/>
        </w:rPr>
        <w:t xml:space="preserve">, c</w:t>
      </w:r>
      <w:r w:rsidDel="00000000" w:rsidR="00000000" w:rsidRPr="00000000">
        <w:rPr>
          <w:vertAlign w:val="subscript"/>
          <w:rtl w:val="0"/>
        </w:rPr>
        <w:t xml:space="preserve">y</w:t>
      </w:r>
      <w:r w:rsidDel="00000000" w:rsidR="00000000" w:rsidRPr="00000000">
        <w:rPr>
          <w:rtl w:val="0"/>
        </w:rPr>
        <w:t xml:space="preserve"> z R a a, b &gt; 0.</w:t>
      </w:r>
      <w:r w:rsidDel="00000000" w:rsidR="00000000" w:rsidRPr="00000000">
        <w:rPr>
          <w:rtl w:val="0"/>
        </w:rPr>
      </w:r>
    </w:p>
    <w:p w:rsidR="00000000" w:rsidDel="00000000" w:rsidP="00000000" w:rsidRDefault="00000000" w:rsidRPr="00000000" w14:paraId="000000F3">
      <w:pPr>
        <w:pageBreakBefore w:val="0"/>
        <w:rPr/>
      </w:pPr>
      <w:r w:rsidDel="00000000" w:rsidR="00000000" w:rsidRPr="00000000">
        <w:rPr>
          <w:rtl w:val="0"/>
        </w:rPr>
        <w:t xml:space="preserve">Máme trénovací množinu T = {(x</w:t>
      </w:r>
      <w:r w:rsidDel="00000000" w:rsidR="00000000" w:rsidRPr="00000000">
        <w:rPr>
          <w:vertAlign w:val="subscript"/>
          <w:rtl w:val="0"/>
        </w:rPr>
        <w:t xml:space="preserve">i</w:t>
      </w:r>
      <w:r w:rsidDel="00000000" w:rsidR="00000000" w:rsidRPr="00000000">
        <w:rPr>
          <w:rtl w:val="0"/>
        </w:rPr>
        <w:t xml:space="preserve">, y</w:t>
      </w:r>
      <w:r w:rsidDel="00000000" w:rsidR="00000000" w:rsidRPr="00000000">
        <w:rPr>
          <w:vertAlign w:val="subscript"/>
          <w:rtl w:val="0"/>
        </w:rPr>
        <w:t xml:space="preserve">i</w:t>
      </w:r>
      <w:r w:rsidDel="00000000" w:rsidR="00000000" w:rsidRPr="00000000">
        <w:rPr>
          <w:rtl w:val="0"/>
        </w:rPr>
        <w:t xml:space="preserve">), k</w:t>
      </w:r>
      <w:r w:rsidDel="00000000" w:rsidR="00000000" w:rsidRPr="00000000">
        <w:rPr>
          <w:vertAlign w:val="subscript"/>
          <w:rtl w:val="0"/>
        </w:rPr>
        <w:t xml:space="preserve">i</w:t>
      </w:r>
      <w:r w:rsidDel="00000000" w:rsidR="00000000" w:rsidRPr="00000000">
        <w:rPr>
          <w:rtl w:val="0"/>
        </w:rPr>
        <w:t xml:space="preserve">}</w:t>
      </w:r>
      <w:r w:rsidDel="00000000" w:rsidR="00000000" w:rsidRPr="00000000">
        <w:rPr>
          <w:vertAlign w:val="subscript"/>
          <w:rtl w:val="0"/>
        </w:rPr>
        <w:t xml:space="preserve">1 &lt;= i &lt;= 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4">
      <w:pPr>
        <w:pageBreakBefore w:val="0"/>
        <w:rPr/>
      </w:pPr>
      <w:r w:rsidDel="00000000" w:rsidR="00000000" w:rsidRPr="00000000">
        <w:rPr>
          <w:rtl w:val="0"/>
        </w:rPr>
        <w:t xml:space="preserve">Buď bychom asi mohli mít soustavu rovnic:</w:t>
      </w:r>
    </w:p>
    <w:p w:rsidR="00000000" w:rsidDel="00000000" w:rsidP="00000000" w:rsidRDefault="00000000" w:rsidRPr="00000000" w14:paraId="000000F5">
      <w:pPr>
        <w:pageBreakBefore w:val="0"/>
        <w:rPr/>
      </w:pPr>
      <w:r w:rsidDel="00000000" w:rsidR="00000000" w:rsidRPr="00000000">
        <w:rPr>
          <w:rtl w:val="0"/>
        </w:rPr>
        <w:t xml:space="preserve">k</w:t>
      </w:r>
      <w:r w:rsidDel="00000000" w:rsidR="00000000" w:rsidRPr="00000000">
        <w:rPr>
          <w:vertAlign w:val="subscript"/>
          <w:rtl w:val="0"/>
        </w:rPr>
        <w:t xml:space="preserve">i</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c</w:t>
      </w:r>
      <w:r w:rsidDel="00000000" w:rsidR="00000000" w:rsidRPr="00000000">
        <w:rPr>
          <w:vertAlign w:val="subscript"/>
          <w:rtl w:val="0"/>
        </w:rPr>
        <w:t xml:space="preserve">x</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/a + (y</w:t>
      </w:r>
      <w:r w:rsidDel="00000000" w:rsidR="00000000" w:rsidRPr="00000000">
        <w:rPr>
          <w:vertAlign w:val="subscript"/>
          <w:rtl w:val="0"/>
        </w:rPr>
        <w:t xml:space="preserve">i</w:t>
      </w:r>
      <w:r w:rsidDel="00000000" w:rsidR="00000000" w:rsidRPr="00000000">
        <w:rPr>
          <w:rtl w:val="0"/>
        </w:rPr>
        <w:t xml:space="preserve"> - c</w:t>
      </w:r>
      <w:r w:rsidDel="00000000" w:rsidR="00000000" w:rsidRPr="00000000">
        <w:rPr>
          <w:vertAlign w:val="subscript"/>
          <w:rtl w:val="0"/>
        </w:rPr>
        <w:t xml:space="preserve">y</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Fonts w:ascii="Arial Unicode MS" w:cs="Arial Unicode MS" w:eastAsia="Arial Unicode MS" w:hAnsi="Arial Unicode MS"/>
          <w:rtl w:val="0"/>
        </w:rPr>
        <w:t xml:space="preserve">/b) &gt; 1 pro ∀1 &lt;= i &lt;= N</w:t>
      </w:r>
    </w:p>
    <w:p w:rsidR="00000000" w:rsidDel="00000000" w:rsidP="00000000" w:rsidRDefault="00000000" w:rsidRPr="00000000" w14:paraId="000000F6">
      <w:pPr>
        <w:pageBreakBefore w:val="0"/>
        <w:rPr/>
      </w:pPr>
      <w:r w:rsidDel="00000000" w:rsidR="00000000" w:rsidRPr="00000000">
        <w:rPr>
          <w:rtl w:val="0"/>
        </w:rPr>
        <w:t xml:space="preserve">Nebo by asi šla formulovat maximalizace margin:</w:t>
      </w:r>
    </w:p>
    <w:p w:rsidR="00000000" w:rsidDel="00000000" w:rsidP="00000000" w:rsidRDefault="00000000" w:rsidRPr="00000000" w14:paraId="000000F7">
      <w:pPr>
        <w:pageBreakBefore w:val="0"/>
        <w:rPr/>
      </w:pPr>
      <w:r w:rsidDel="00000000" w:rsidR="00000000" w:rsidRPr="00000000">
        <w:rPr>
          <w:rtl w:val="0"/>
        </w:rPr>
        <w:t xml:space="preserve">argmax</w:t>
      </w:r>
      <w:r w:rsidDel="00000000" w:rsidR="00000000" w:rsidRPr="00000000">
        <w:rPr>
          <w:vertAlign w:val="subscript"/>
          <w:rtl w:val="0"/>
        </w:rPr>
        <w:t xml:space="preserve">a</w:t>
      </w:r>
      <w:r w:rsidDel="00000000" w:rsidR="00000000" w:rsidRPr="00000000">
        <w:rPr>
          <w:vertAlign w:val="subscript"/>
          <w:rtl w:val="0"/>
        </w:rPr>
        <w:t xml:space="preserve">, b, cx, cy</w:t>
      </w:r>
      <w:r w:rsidDel="00000000" w:rsidR="00000000" w:rsidRPr="00000000">
        <w:rPr>
          <w:rtl w:val="0"/>
        </w:rPr>
        <w:t xml:space="preserve"> min</w:t>
      </w:r>
      <w:r w:rsidDel="00000000" w:rsidR="00000000" w:rsidRPr="00000000">
        <w:rPr>
          <w:vertAlign w:val="subscript"/>
          <w:rtl w:val="0"/>
        </w:rPr>
        <w:t xml:space="preserve">i</w:t>
      </w:r>
      <w:r w:rsidDel="00000000" w:rsidR="00000000" w:rsidRPr="00000000">
        <w:rPr>
          <w:rtl w:val="0"/>
        </w:rPr>
        <w:t xml:space="preserve"> k</w:t>
      </w:r>
      <w:r w:rsidDel="00000000" w:rsidR="00000000" w:rsidRPr="00000000">
        <w:rPr>
          <w:vertAlign w:val="subscript"/>
          <w:rtl w:val="0"/>
        </w:rPr>
        <w:t xml:space="preserve">i</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c</w:t>
      </w:r>
      <w:r w:rsidDel="00000000" w:rsidR="00000000" w:rsidRPr="00000000">
        <w:rPr>
          <w:vertAlign w:val="subscript"/>
          <w:rtl w:val="0"/>
        </w:rPr>
        <w:t xml:space="preserve">x</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/a + (y</w:t>
      </w:r>
      <w:r w:rsidDel="00000000" w:rsidR="00000000" w:rsidRPr="00000000">
        <w:rPr>
          <w:vertAlign w:val="subscript"/>
          <w:rtl w:val="0"/>
        </w:rPr>
        <w:t xml:space="preserve">i</w:t>
      </w:r>
      <w:r w:rsidDel="00000000" w:rsidR="00000000" w:rsidRPr="00000000">
        <w:rPr>
          <w:rtl w:val="0"/>
        </w:rPr>
        <w:t xml:space="preserve"> - c</w:t>
      </w:r>
      <w:r w:rsidDel="00000000" w:rsidR="00000000" w:rsidRPr="00000000">
        <w:rPr>
          <w:vertAlign w:val="subscript"/>
          <w:rtl w:val="0"/>
        </w:rPr>
        <w:t xml:space="preserve">y</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/b)     z.p.   jako v soustavě výše</w:t>
      </w:r>
    </w:p>
    <w:p w:rsidR="00000000" w:rsidDel="00000000" w:rsidP="00000000" w:rsidRDefault="00000000" w:rsidRPr="00000000" w14:paraId="000000F8">
      <w:pPr>
        <w:pageBreakBefore w:val="0"/>
        <w:rPr/>
      </w:pPr>
      <w:r w:rsidDel="00000000" w:rsidR="00000000" w:rsidRPr="00000000">
        <w:rPr>
          <w:rtl w:val="0"/>
        </w:rPr>
      </w:r>
    </w:p>
    <w:p w:rsidR="00000000" w:rsidDel="00000000" w:rsidP="00000000" w:rsidRDefault="00000000" w:rsidRPr="00000000" w14:paraId="000000F9">
      <w:pPr>
        <w:pageBreakBefore w:val="0"/>
        <w:rPr>
          <w:b w:val="1"/>
        </w:rPr>
      </w:pPr>
      <w:r w:rsidDel="00000000" w:rsidR="00000000" w:rsidRPr="00000000">
        <w:rPr>
          <w:b w:val="1"/>
          <w:rtl w:val="0"/>
        </w:rPr>
        <w:t xml:space="preserve">41. Co je to jádrová funkce? Popište učení kernel SVM. Jaké jádrové funkce se běžně používají při učení SVM.</w:t>
      </w:r>
    </w:p>
    <w:p w:rsidR="00000000" w:rsidDel="00000000" w:rsidP="00000000" w:rsidRDefault="00000000" w:rsidRPr="00000000" w14:paraId="000000FA">
      <w:pPr>
        <w:pageBreakBefore w:val="0"/>
        <w:rPr/>
      </w:pPr>
      <w:r w:rsidDel="00000000" w:rsidR="00000000" w:rsidRPr="00000000">
        <w:rPr>
          <w:rtl w:val="0"/>
        </w:rPr>
        <w:t xml:space="preserve">Jádrová funkce K(x, y) popisuje skalární součin mapovaných vektorů φ(x)</w:t>
      </w:r>
      <w:r w:rsidDel="00000000" w:rsidR="00000000" w:rsidRPr="00000000">
        <w:rPr>
          <w:vertAlign w:val="superscript"/>
          <w:rtl w:val="0"/>
        </w:rPr>
        <w:t xml:space="preserve">T</w:t>
      </w:r>
      <w:r w:rsidDel="00000000" w:rsidR="00000000" w:rsidRPr="00000000">
        <w:rPr>
          <w:rtl w:val="0"/>
        </w:rPr>
        <w:t xml:space="preserve">φ(y) bez znalosti mapování. Umožňuje tak použití složitých mapování (potenciálně až nekonečně-dimenzionálních - např. Gaussian kernel: K(x</w:t>
      </w:r>
      <w:r w:rsidDel="00000000" w:rsidR="00000000" w:rsidRPr="00000000">
        <w:rPr>
          <w:vertAlign w:val="subscript"/>
          <w:rtl w:val="0"/>
        </w:rPr>
        <w:t xml:space="preserve">i</w:t>
      </w:r>
      <w:r w:rsidDel="00000000" w:rsidR="00000000" w:rsidRPr="00000000">
        <w:rPr>
          <w:rtl w:val="0"/>
        </w:rPr>
        <w:t xml:space="preserve">,x</w:t>
      </w:r>
      <w:r w:rsidDel="00000000" w:rsidR="00000000" w:rsidRPr="00000000">
        <w:rPr>
          <w:vertAlign w:val="subscript"/>
          <w:rtl w:val="0"/>
        </w:rPr>
        <w:t xml:space="preserve">j</w:t>
      </w:r>
      <w:r w:rsidDel="00000000" w:rsidR="00000000" w:rsidRPr="00000000">
        <w:rPr>
          <w:rtl w:val="0"/>
        </w:rPr>
        <w:t xml:space="preserve">) = exp(-||x</w:t>
      </w:r>
      <w:r w:rsidDel="00000000" w:rsidR="00000000" w:rsidRPr="00000000">
        <w:rPr>
          <w:vertAlign w:val="subscript"/>
          <w:rtl w:val="0"/>
        </w:rPr>
        <w:t xml:space="preserve">i</w:t>
      </w:r>
      <w:r w:rsidDel="00000000" w:rsidR="00000000" w:rsidRPr="00000000">
        <w:rPr>
          <w:rtl w:val="0"/>
        </w:rPr>
        <w:t xml:space="preserve">-x</w:t>
      </w:r>
      <w:r w:rsidDel="00000000" w:rsidR="00000000" w:rsidRPr="00000000">
        <w:rPr>
          <w:vertAlign w:val="subscript"/>
          <w:rtl w:val="0"/>
        </w:rPr>
        <w:t xml:space="preserve">j</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 2σ</w:t>
      </w:r>
      <w:r w:rsidDel="00000000" w:rsidR="00000000" w:rsidRPr="00000000">
        <w:rPr>
          <w:vertAlign w:val="superscript"/>
          <w:rtl w:val="0"/>
        </w:rPr>
        <w:t xml:space="preserve">2</w:t>
      </w:r>
      <w:r w:rsidDel="00000000" w:rsidR="00000000" w:rsidRPr="00000000">
        <w:rPr>
          <w:rtl w:val="0"/>
        </w:rPr>
        <w:t xml:space="preserve">)) v dimension lifting v SVM pro lineární oddělení lineárně neseparovatelných dat.</w:t>
      </w:r>
    </w:p>
    <w:p w:rsidR="00000000" w:rsidDel="00000000" w:rsidP="00000000" w:rsidRDefault="00000000" w:rsidRPr="00000000" w14:paraId="000000FB">
      <w:pPr>
        <w:pageBreakBefore w:val="0"/>
        <w:rPr/>
      </w:pPr>
      <w:r w:rsidDel="00000000" w:rsidR="00000000" w:rsidRPr="00000000">
        <w:rPr>
          <w:rtl w:val="0"/>
        </w:rPr>
        <w:t xml:space="preserve">Učení SVM probíhá stejně jako normálně, pouze funkce přijme K(x, y):</w:t>
      </w:r>
    </w:p>
    <w:p w:rsidR="00000000" w:rsidDel="00000000" w:rsidP="00000000" w:rsidRDefault="00000000" w:rsidRPr="00000000" w14:paraId="000000FC">
      <w:pPr>
        <w:pageBreakBefore w:val="0"/>
        <w:rPr/>
      </w:pPr>
      <w:r w:rsidDel="00000000" w:rsidR="00000000" w:rsidRPr="00000000">
        <w:rPr>
          <w:rtl w:val="0"/>
        </w:rPr>
        <w:t xml:space="preserve">argmax</w:t>
      </w:r>
      <w:r w:rsidDel="00000000" w:rsidR="00000000" w:rsidRPr="00000000">
        <w:rPr>
          <w:vertAlign w:val="subscript"/>
          <w:rtl w:val="0"/>
        </w:rPr>
        <w:t xml:space="preserve">α</w:t>
      </w:r>
      <w:r w:rsidDel="00000000" w:rsidR="00000000" w:rsidRPr="00000000">
        <w:rPr>
          <w:rtl w:val="0"/>
        </w:rPr>
        <w:t xml:space="preserve"> </w:t>
      </w:r>
      <w:r w:rsidDel="00000000" w:rsidR="00000000" w:rsidRPr="00000000">
        <w:rPr>
          <w:rtl w:val="0"/>
        </w:rPr>
        <w:t xml:space="preserve">Sum</w:t>
      </w:r>
      <w:r w:rsidDel="00000000" w:rsidR="00000000" w:rsidRPr="00000000">
        <w:rPr>
          <w:vertAlign w:val="subscript"/>
          <w:rtl w:val="0"/>
        </w:rPr>
        <w:t xml:space="preserve">1</w:t>
      </w:r>
      <w:r w:rsidDel="00000000" w:rsidR="00000000" w:rsidRPr="00000000">
        <w:rPr>
          <w:vertAlign w:val="subscript"/>
          <w:rtl w:val="0"/>
        </w:rPr>
        <w:t xml:space="preserve"> &lt;= i &lt;= N</w:t>
      </w:r>
      <w:r w:rsidDel="00000000" w:rsidR="00000000" w:rsidRPr="00000000">
        <w:rPr>
          <w:rtl w:val="0"/>
        </w:rPr>
        <w:t xml:space="preserve"> α</w:t>
      </w:r>
      <w:r w:rsidDel="00000000" w:rsidR="00000000" w:rsidRPr="00000000">
        <w:rPr>
          <w:vertAlign w:val="subscript"/>
          <w:rtl w:val="0"/>
        </w:rPr>
        <w:t xml:space="preserve">i</w:t>
      </w:r>
      <w:r w:rsidDel="00000000" w:rsidR="00000000" w:rsidRPr="00000000">
        <w:rPr>
          <w:rtl w:val="0"/>
        </w:rPr>
        <w:t xml:space="preserve"> - ½*</w:t>
      </w:r>
      <w:r w:rsidDel="00000000" w:rsidR="00000000" w:rsidRPr="00000000">
        <w:rPr>
          <w:rtl w:val="0"/>
        </w:rPr>
        <w:t xml:space="preserve">Sum</w:t>
      </w:r>
      <w:r w:rsidDel="00000000" w:rsidR="00000000" w:rsidRPr="00000000">
        <w:rPr>
          <w:vertAlign w:val="subscript"/>
          <w:rtl w:val="0"/>
        </w:rPr>
        <w:t xml:space="preserve">1</w:t>
      </w:r>
      <w:r w:rsidDel="00000000" w:rsidR="00000000" w:rsidRPr="00000000">
        <w:rPr>
          <w:vertAlign w:val="subscript"/>
          <w:rtl w:val="0"/>
        </w:rPr>
        <w:t xml:space="preserve"> &lt;= i, j &lt;= N</w:t>
      </w:r>
      <w:r w:rsidDel="00000000" w:rsidR="00000000" w:rsidRPr="00000000">
        <w:rPr>
          <w:rtl w:val="0"/>
        </w:rPr>
        <w:t xml:space="preserve"> α</w:t>
      </w:r>
      <w:r w:rsidDel="00000000" w:rsidR="00000000" w:rsidRPr="00000000">
        <w:rPr>
          <w:vertAlign w:val="subscript"/>
          <w:rtl w:val="0"/>
        </w:rPr>
        <w:t xml:space="preserve">i</w:t>
      </w:r>
      <w:r w:rsidDel="00000000" w:rsidR="00000000" w:rsidRPr="00000000">
        <w:rPr>
          <w:rtl w:val="0"/>
        </w:rPr>
        <w:t xml:space="preserve">α</w:t>
      </w:r>
      <w:r w:rsidDel="00000000" w:rsidR="00000000" w:rsidRPr="00000000">
        <w:rPr>
          <w:vertAlign w:val="subscript"/>
          <w:rtl w:val="0"/>
        </w:rPr>
        <w:t xml:space="preserve">i</w:t>
      </w:r>
      <w:r w:rsidDel="00000000" w:rsidR="00000000" w:rsidRPr="00000000">
        <w:rPr>
          <w:rtl w:val="0"/>
        </w:rPr>
        <w:t xml:space="preserve">y</w:t>
      </w:r>
      <w:r w:rsidDel="00000000" w:rsidR="00000000" w:rsidRPr="00000000">
        <w:rPr>
          <w:vertAlign w:val="subscript"/>
          <w:rtl w:val="0"/>
        </w:rPr>
        <w:t xml:space="preserve">i</w:t>
      </w:r>
      <w:r w:rsidDel="00000000" w:rsidR="00000000" w:rsidRPr="00000000">
        <w:rPr>
          <w:rtl w:val="0"/>
        </w:rPr>
        <w:t xml:space="preserve">y</w:t>
      </w:r>
      <w:r w:rsidDel="00000000" w:rsidR="00000000" w:rsidRPr="00000000">
        <w:rPr>
          <w:vertAlign w:val="subscript"/>
          <w:rtl w:val="0"/>
        </w:rPr>
        <w:t xml:space="preserve">j</w:t>
      </w:r>
      <w:r w:rsidDel="00000000" w:rsidR="00000000" w:rsidRPr="00000000">
        <w:rPr>
          <w:rtl w:val="0"/>
        </w:rPr>
        <w:t xml:space="preserve">K(x</w:t>
      </w:r>
      <w:r w:rsidDel="00000000" w:rsidR="00000000" w:rsidRPr="00000000">
        <w:rPr>
          <w:vertAlign w:val="subscript"/>
          <w:rtl w:val="0"/>
        </w:rPr>
        <w:t xml:space="preserve">i</w:t>
      </w:r>
      <w:r w:rsidDel="00000000" w:rsidR="00000000" w:rsidRPr="00000000">
        <w:rPr>
          <w:rtl w:val="0"/>
        </w:rPr>
        <w:t xml:space="preserve">, x</w:t>
      </w:r>
      <w:r w:rsidDel="00000000" w:rsidR="00000000" w:rsidRPr="00000000">
        <w:rPr>
          <w:vertAlign w:val="subscript"/>
          <w:rtl w:val="0"/>
        </w:rPr>
        <w:t xml:space="preserve">j</w:t>
      </w:r>
      <w:r w:rsidDel="00000000" w:rsidR="00000000" w:rsidRPr="00000000">
        <w:rPr>
          <w:rtl w:val="0"/>
        </w:rPr>
        <w:t xml:space="preserve">)  z.p. </w:t>
      </w:r>
      <w:r w:rsidDel="00000000" w:rsidR="00000000" w:rsidRPr="00000000">
        <w:rPr>
          <w:rtl w:val="0"/>
        </w:rPr>
        <w:t xml:space="preserve">Sum</w:t>
      </w:r>
      <w:r w:rsidDel="00000000" w:rsidR="00000000" w:rsidRPr="00000000">
        <w:rPr>
          <w:vertAlign w:val="subscript"/>
          <w:rtl w:val="0"/>
        </w:rPr>
        <w:t xml:space="preserve">1</w:t>
      </w:r>
      <w:r w:rsidDel="00000000" w:rsidR="00000000" w:rsidRPr="00000000">
        <w:rPr>
          <w:vertAlign w:val="subscript"/>
          <w:rtl w:val="0"/>
        </w:rPr>
        <w:t xml:space="preserve"> &lt;= i &lt;= N</w:t>
      </w:r>
      <w:r w:rsidDel="00000000" w:rsidR="00000000" w:rsidRPr="00000000">
        <w:rPr>
          <w:rtl w:val="0"/>
        </w:rPr>
        <w:t xml:space="preserve"> α</w:t>
      </w:r>
      <w:r w:rsidDel="00000000" w:rsidR="00000000" w:rsidRPr="00000000">
        <w:rPr>
          <w:vertAlign w:val="subscript"/>
          <w:rtl w:val="0"/>
        </w:rPr>
        <w:t xml:space="preserve">i</w:t>
      </w:r>
      <w:r w:rsidDel="00000000" w:rsidR="00000000" w:rsidRPr="00000000">
        <w:rPr>
          <w:rtl w:val="0"/>
        </w:rPr>
        <w:t xml:space="preserve">y</w:t>
      </w:r>
      <w:r w:rsidDel="00000000" w:rsidR="00000000" w:rsidRPr="00000000">
        <w:rPr>
          <w:vertAlign w:val="subscript"/>
          <w:rtl w:val="0"/>
        </w:rPr>
        <w:t xml:space="preserve">i</w:t>
      </w:r>
      <w:r w:rsidDel="00000000" w:rsidR="00000000" w:rsidRPr="00000000">
        <w:rPr>
          <w:rtl w:val="0"/>
        </w:rPr>
        <w:t xml:space="preserve"> = 0, 0 &lt;= α &lt;= C</w:t>
      </w:r>
    </w:p>
    <w:p w:rsidR="00000000" w:rsidDel="00000000" w:rsidP="00000000" w:rsidRDefault="00000000" w:rsidRPr="00000000" w14:paraId="000000FD">
      <w:pPr>
        <w:pageBreakBefore w:val="0"/>
        <w:rPr/>
      </w:pPr>
      <w:r w:rsidDel="00000000" w:rsidR="00000000" w:rsidRPr="00000000">
        <w:rPr>
          <w:rtl w:val="0"/>
        </w:rPr>
        <w:t xml:space="preserve">Běžně se používají lineární: x</w:t>
      </w:r>
      <w:r w:rsidDel="00000000" w:rsidR="00000000" w:rsidRPr="00000000">
        <w:rPr>
          <w:vertAlign w:val="superscript"/>
          <w:rtl w:val="0"/>
        </w:rPr>
        <w:t xml:space="preserve">T</w:t>
      </w:r>
      <w:r w:rsidDel="00000000" w:rsidR="00000000" w:rsidRPr="00000000">
        <w:rPr>
          <w:rtl w:val="0"/>
        </w:rPr>
        <w:t xml:space="preserve">y, polynomiální: (1 + x</w:t>
      </w:r>
      <w:r w:rsidDel="00000000" w:rsidR="00000000" w:rsidRPr="00000000">
        <w:rPr>
          <w:vertAlign w:val="superscript"/>
          <w:rtl w:val="0"/>
        </w:rPr>
        <w:t xml:space="preserve">T</w:t>
      </w:r>
      <w:r w:rsidDel="00000000" w:rsidR="00000000" w:rsidRPr="00000000">
        <w:rPr>
          <w:rtl w:val="0"/>
        </w:rPr>
        <w:t xml:space="preserve">y)</w:t>
      </w:r>
      <w:r w:rsidDel="00000000" w:rsidR="00000000" w:rsidRPr="00000000">
        <w:rPr>
          <w:vertAlign w:val="superscript"/>
          <w:rtl w:val="0"/>
        </w:rPr>
        <w:t xml:space="preserve">p</w:t>
      </w:r>
      <w:r w:rsidDel="00000000" w:rsidR="00000000" w:rsidRPr="00000000">
        <w:rPr>
          <w:rtl w:val="0"/>
        </w:rPr>
        <w:t xml:space="preserve">, exponenciální: exp(-||x - y||</w:t>
      </w:r>
      <w:r w:rsidDel="00000000" w:rsidR="00000000" w:rsidRPr="00000000">
        <w:rPr>
          <w:vertAlign w:val="superscript"/>
          <w:rtl w:val="0"/>
        </w:rPr>
        <w:t xml:space="preserve">2</w:t>
      </w:r>
      <w:r w:rsidDel="00000000" w:rsidR="00000000" w:rsidRPr="00000000">
        <w:rPr>
          <w:rtl w:val="0"/>
        </w:rPr>
        <w:t xml:space="preserve">/(2*σ</w:t>
      </w:r>
      <w:r w:rsidDel="00000000" w:rsidR="00000000" w:rsidRPr="00000000">
        <w:rPr>
          <w:vertAlign w:val="superscript"/>
          <w:rtl w:val="0"/>
        </w:rPr>
        <w:t xml:space="preserve">2</w:t>
      </w:r>
      <w:r w:rsidDel="00000000" w:rsidR="00000000" w:rsidRPr="00000000">
        <w:rPr>
          <w:rtl w:val="0"/>
        </w:rPr>
        <w:t xml:space="preserve">)), dvouvrstvý tanh perceptron: tanh(ax</w:t>
      </w:r>
      <w:r w:rsidDel="00000000" w:rsidR="00000000" w:rsidRPr="00000000">
        <w:rPr>
          <w:vertAlign w:val="superscript"/>
          <w:rtl w:val="0"/>
        </w:rPr>
        <w:t xml:space="preserve">T</w:t>
      </w:r>
      <w:r w:rsidDel="00000000" w:rsidR="00000000" w:rsidRPr="00000000">
        <w:rPr>
          <w:rtl w:val="0"/>
        </w:rPr>
        <w:t xml:space="preserve">y + b).</w:t>
      </w:r>
    </w:p>
    <w:p w:rsidR="00000000" w:rsidDel="00000000" w:rsidP="00000000" w:rsidRDefault="00000000" w:rsidRPr="00000000" w14:paraId="000000FE">
      <w:pPr>
        <w:pageBreakBefore w:val="0"/>
        <w:rPr/>
      </w:pPr>
      <w:r w:rsidDel="00000000" w:rsidR="00000000" w:rsidRPr="00000000">
        <w:rPr>
          <w:rtl w:val="0"/>
        </w:rPr>
        <w:t xml:space="preserve">Změní se klasifikace:</w:t>
      </w:r>
    </w:p>
    <w:p w:rsidR="00000000" w:rsidDel="00000000" w:rsidP="00000000" w:rsidRDefault="00000000" w:rsidRPr="00000000" w14:paraId="000000FF">
      <w:pPr>
        <w:pageBreakBefore w:val="0"/>
        <w:numPr>
          <w:ilvl w:val="0"/>
          <w:numId w:val="36"/>
        </w:numPr>
        <w:ind w:left="720" w:hanging="360"/>
        <w:rPr>
          <w:u w:val="none"/>
        </w:rPr>
      </w:pPr>
      <w:r w:rsidDel="00000000" w:rsidR="00000000" w:rsidRPr="00000000">
        <w:rPr>
          <w:rtl w:val="0"/>
        </w:rPr>
        <w:t xml:space="preserve">Známe φ:</w:t>
      </w:r>
    </w:p>
    <w:p w:rsidR="00000000" w:rsidDel="00000000" w:rsidP="00000000" w:rsidRDefault="00000000" w:rsidRPr="00000000" w14:paraId="00000100">
      <w:pPr>
        <w:pageBreakBefore w:val="0"/>
        <w:ind w:left="720" w:firstLine="0"/>
        <w:rPr/>
      </w:pPr>
      <w:r w:rsidDel="00000000" w:rsidR="00000000" w:rsidRPr="00000000">
        <w:rPr>
          <w:rtl w:val="0"/>
        </w:rPr>
        <w:t xml:space="preserve">w = Sum</w:t>
      </w:r>
      <w:r w:rsidDel="00000000" w:rsidR="00000000" w:rsidRPr="00000000">
        <w:rPr>
          <w:vertAlign w:val="subscript"/>
          <w:rtl w:val="0"/>
        </w:rPr>
        <w:t xml:space="preserve">i je sv</w:t>
      </w:r>
      <w:r w:rsidDel="00000000" w:rsidR="00000000" w:rsidRPr="00000000">
        <w:rPr>
          <w:rtl w:val="0"/>
        </w:rPr>
        <w:t xml:space="preserve"> α</w:t>
      </w:r>
      <w:r w:rsidDel="00000000" w:rsidR="00000000" w:rsidRPr="00000000">
        <w:rPr>
          <w:vertAlign w:val="subscript"/>
          <w:rtl w:val="0"/>
        </w:rPr>
        <w:t xml:space="preserve">i</w:t>
      </w:r>
      <w:r w:rsidDel="00000000" w:rsidR="00000000" w:rsidRPr="00000000">
        <w:rPr>
          <w:rtl w:val="0"/>
        </w:rPr>
        <w:t xml:space="preserve">y</w:t>
      </w:r>
      <w:r w:rsidDel="00000000" w:rsidR="00000000" w:rsidRPr="00000000">
        <w:rPr>
          <w:vertAlign w:val="subscript"/>
          <w:rtl w:val="0"/>
        </w:rPr>
        <w:t xml:space="preserve">i</w:t>
      </w:r>
      <w:r w:rsidDel="00000000" w:rsidR="00000000" w:rsidRPr="00000000">
        <w:rPr>
          <w:rtl w:val="0"/>
        </w:rPr>
        <w:t xml:space="preserve">φ(x</w:t>
      </w:r>
      <w:r w:rsidDel="00000000" w:rsidR="00000000" w:rsidRPr="00000000">
        <w:rPr>
          <w:vertAlign w:val="subscript"/>
          <w:rtl w:val="0"/>
        </w:rPr>
        <w:t xml:space="preserve">i</w:t>
      </w:r>
      <w:r w:rsidDel="00000000" w:rsidR="00000000" w:rsidRPr="00000000">
        <w:rPr>
          <w:rtl w:val="0"/>
        </w:rPr>
        <w:t xml:space="preserve">), b = y</w:t>
      </w:r>
      <w:r w:rsidDel="00000000" w:rsidR="00000000" w:rsidRPr="00000000">
        <w:rPr>
          <w:vertAlign w:val="subscript"/>
          <w:rtl w:val="0"/>
        </w:rPr>
        <w:t xml:space="preserve">sv</w:t>
      </w:r>
      <w:r w:rsidDel="00000000" w:rsidR="00000000" w:rsidRPr="00000000">
        <w:rPr>
          <w:rtl w:val="0"/>
        </w:rPr>
        <w:t xml:space="preserve"> - </w:t>
      </w:r>
      <w:r w:rsidDel="00000000" w:rsidR="00000000" w:rsidRPr="00000000">
        <w:rPr>
          <w:rtl w:val="0"/>
        </w:rPr>
        <w:t xml:space="preserve">w</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sv</w:t>
      </w:r>
      <w:r w:rsidDel="00000000" w:rsidR="00000000" w:rsidRPr="00000000">
        <w:rPr>
          <w:rtl w:val="0"/>
        </w:rPr>
        <w:t xml:space="preserve"> (pro nějaký support vektor x</w:t>
      </w:r>
      <w:r w:rsidDel="00000000" w:rsidR="00000000" w:rsidRPr="00000000">
        <w:rPr>
          <w:vertAlign w:val="subscript"/>
          <w:rtl w:val="0"/>
        </w:rPr>
        <w:t xml:space="preserve">sv</w:t>
      </w:r>
      <w:r w:rsidDel="00000000" w:rsidR="00000000" w:rsidRPr="00000000">
        <w:rPr>
          <w:rtl w:val="0"/>
        </w:rPr>
        <w:t xml:space="preserve">), q(x) = w</w:t>
      </w:r>
      <w:r w:rsidDel="00000000" w:rsidR="00000000" w:rsidRPr="00000000">
        <w:rPr>
          <w:vertAlign w:val="superscript"/>
          <w:rtl w:val="0"/>
        </w:rPr>
        <w:t xml:space="preserve">T</w:t>
      </w:r>
      <w:r w:rsidDel="00000000" w:rsidR="00000000" w:rsidRPr="00000000">
        <w:rPr>
          <w:rtl w:val="0"/>
        </w:rPr>
        <w:t xml:space="preserve">φ(x) + b</w:t>
      </w:r>
    </w:p>
    <w:p w:rsidR="00000000" w:rsidDel="00000000" w:rsidP="00000000" w:rsidRDefault="00000000" w:rsidRPr="00000000" w14:paraId="00000101">
      <w:pPr>
        <w:pageBreakBefore w:val="0"/>
        <w:numPr>
          <w:ilvl w:val="0"/>
          <w:numId w:val="36"/>
        </w:numPr>
        <w:ind w:left="720" w:hanging="360"/>
        <w:rPr>
          <w:u w:val="none"/>
        </w:rPr>
      </w:pPr>
      <w:r w:rsidDel="00000000" w:rsidR="00000000" w:rsidRPr="00000000">
        <w:rPr>
          <w:rtl w:val="0"/>
        </w:rPr>
        <w:t xml:space="preserve">Neznáme φ:</w:t>
      </w:r>
    </w:p>
    <w:p w:rsidR="00000000" w:rsidDel="00000000" w:rsidP="00000000" w:rsidRDefault="00000000" w:rsidRPr="00000000" w14:paraId="00000102">
      <w:pPr>
        <w:pageBreakBefore w:val="0"/>
        <w:ind w:left="720" w:firstLine="0"/>
        <w:rPr/>
      </w:pPr>
      <w:r w:rsidDel="00000000" w:rsidR="00000000" w:rsidRPr="00000000">
        <w:rPr>
          <w:rtl w:val="0"/>
        </w:rPr>
        <w:t xml:space="preserve">b = y</w:t>
      </w:r>
      <w:r w:rsidDel="00000000" w:rsidR="00000000" w:rsidRPr="00000000">
        <w:rPr>
          <w:vertAlign w:val="subscript"/>
          <w:rtl w:val="0"/>
        </w:rPr>
        <w:t xml:space="preserve">sv</w:t>
      </w:r>
      <w:r w:rsidDel="00000000" w:rsidR="00000000" w:rsidRPr="00000000">
        <w:rPr>
          <w:rtl w:val="0"/>
        </w:rPr>
        <w:t xml:space="preserve"> - Sum</w:t>
      </w:r>
      <w:r w:rsidDel="00000000" w:rsidR="00000000" w:rsidRPr="00000000">
        <w:rPr>
          <w:vertAlign w:val="subscript"/>
          <w:rtl w:val="0"/>
        </w:rPr>
        <w:t xml:space="preserve">i je sv</w:t>
      </w:r>
      <w:r w:rsidDel="00000000" w:rsidR="00000000" w:rsidRPr="00000000">
        <w:rPr>
          <w:rtl w:val="0"/>
        </w:rPr>
        <w:t xml:space="preserve"> α</w:t>
      </w:r>
      <w:r w:rsidDel="00000000" w:rsidR="00000000" w:rsidRPr="00000000">
        <w:rPr>
          <w:vertAlign w:val="subscript"/>
          <w:rtl w:val="0"/>
        </w:rPr>
        <w:t xml:space="preserve">i</w:t>
      </w:r>
      <w:r w:rsidDel="00000000" w:rsidR="00000000" w:rsidRPr="00000000">
        <w:rPr>
          <w:rtl w:val="0"/>
        </w:rPr>
        <w:t xml:space="preserve">y</w:t>
      </w:r>
      <w:r w:rsidDel="00000000" w:rsidR="00000000" w:rsidRPr="00000000">
        <w:rPr>
          <w:vertAlign w:val="subscript"/>
          <w:rtl w:val="0"/>
        </w:rPr>
        <w:t xml:space="preserve">i</w:t>
      </w:r>
      <w:r w:rsidDel="00000000" w:rsidR="00000000" w:rsidRPr="00000000">
        <w:rPr>
          <w:rtl w:val="0"/>
        </w:rPr>
        <w:t xml:space="preserve">K(x</w:t>
      </w:r>
      <w:r w:rsidDel="00000000" w:rsidR="00000000" w:rsidRPr="00000000">
        <w:rPr>
          <w:vertAlign w:val="subscript"/>
          <w:rtl w:val="0"/>
        </w:rPr>
        <w:t xml:space="preserve">i</w:t>
      </w:r>
      <w:r w:rsidDel="00000000" w:rsidR="00000000" w:rsidRPr="00000000">
        <w:rPr>
          <w:rtl w:val="0"/>
        </w:rPr>
        <w:t xml:space="preserve">, x</w:t>
      </w:r>
      <w:r w:rsidDel="00000000" w:rsidR="00000000" w:rsidRPr="00000000">
        <w:rPr>
          <w:vertAlign w:val="subscript"/>
          <w:rtl w:val="0"/>
        </w:rPr>
        <w:t xml:space="preserve">sv</w:t>
      </w:r>
      <w:r w:rsidDel="00000000" w:rsidR="00000000" w:rsidRPr="00000000">
        <w:rPr>
          <w:rtl w:val="0"/>
        </w:rPr>
        <w:t xml:space="preserve">), q(x) = Sum</w:t>
      </w:r>
      <w:r w:rsidDel="00000000" w:rsidR="00000000" w:rsidRPr="00000000">
        <w:rPr>
          <w:vertAlign w:val="subscript"/>
          <w:rtl w:val="0"/>
        </w:rPr>
        <w:t xml:space="preserve">i je sv</w:t>
      </w:r>
      <w:r w:rsidDel="00000000" w:rsidR="00000000" w:rsidRPr="00000000">
        <w:rPr>
          <w:rtl w:val="0"/>
        </w:rPr>
        <w:t xml:space="preserve"> α</w:t>
      </w:r>
      <w:r w:rsidDel="00000000" w:rsidR="00000000" w:rsidRPr="00000000">
        <w:rPr>
          <w:vertAlign w:val="subscript"/>
          <w:rtl w:val="0"/>
        </w:rPr>
        <w:t xml:space="preserve">i</w:t>
      </w:r>
      <w:r w:rsidDel="00000000" w:rsidR="00000000" w:rsidRPr="00000000">
        <w:rPr>
          <w:rtl w:val="0"/>
        </w:rPr>
        <w:t xml:space="preserve">y</w:t>
      </w:r>
      <w:r w:rsidDel="00000000" w:rsidR="00000000" w:rsidRPr="00000000">
        <w:rPr>
          <w:vertAlign w:val="subscript"/>
          <w:rtl w:val="0"/>
        </w:rPr>
        <w:t xml:space="preserve">i</w:t>
      </w:r>
      <w:r w:rsidDel="00000000" w:rsidR="00000000" w:rsidRPr="00000000">
        <w:rPr>
          <w:rtl w:val="0"/>
        </w:rPr>
        <w:t xml:space="preserve">K(x</w:t>
      </w:r>
      <w:r w:rsidDel="00000000" w:rsidR="00000000" w:rsidRPr="00000000">
        <w:rPr>
          <w:vertAlign w:val="subscript"/>
          <w:rtl w:val="0"/>
        </w:rPr>
        <w:t xml:space="preserve">i</w:t>
      </w:r>
      <w:r w:rsidDel="00000000" w:rsidR="00000000" w:rsidRPr="00000000">
        <w:rPr>
          <w:rtl w:val="0"/>
        </w:rPr>
        <w:t xml:space="preserve">, x) + b</w:t>
      </w:r>
    </w:p>
    <w:p w:rsidR="00000000" w:rsidDel="00000000" w:rsidP="00000000" w:rsidRDefault="00000000" w:rsidRPr="00000000" w14:paraId="00000103">
      <w:pPr>
        <w:pageBreakBefore w:val="0"/>
        <w:rPr/>
      </w:pPr>
      <w:r w:rsidDel="00000000" w:rsidR="00000000" w:rsidRPr="00000000">
        <w:rPr>
          <w:rtl w:val="0"/>
        </w:rPr>
      </w:r>
    </w:p>
    <w:p w:rsidR="00000000" w:rsidDel="00000000" w:rsidP="00000000" w:rsidRDefault="00000000" w:rsidRPr="00000000" w14:paraId="00000104">
      <w:pPr>
        <w:pageBreakBefore w:val="0"/>
        <w:rPr>
          <w:b w:val="1"/>
        </w:rPr>
      </w:pPr>
      <w:r w:rsidDel="00000000" w:rsidR="00000000" w:rsidRPr="00000000">
        <w:rPr>
          <w:b w:val="1"/>
          <w:rtl w:val="0"/>
        </w:rPr>
        <w:t xml:space="preserve">42. Jaké rozdílné vlastnosti mají perceptronové učení a učení SVM.</w:t>
      </w:r>
    </w:p>
    <w:p w:rsidR="00000000" w:rsidDel="00000000" w:rsidP="00000000" w:rsidRDefault="00000000" w:rsidRPr="00000000" w14:paraId="00000105">
      <w:pPr>
        <w:pageBreakBefore w:val="0"/>
        <w:rPr>
          <w:ins w:author="Denis Stashkevich" w:id="15" w:date="2022-01-13T20:10:18Z"/>
        </w:rPr>
      </w:pPr>
      <w:r w:rsidDel="00000000" w:rsidR="00000000" w:rsidRPr="00000000">
        <w:rPr>
          <w:rtl w:val="0"/>
        </w:rPr>
        <w:t xml:space="preserve">Perceptronové učení se zastaví po nalezení první nějaké oddělující nadroviny. SVM nalezne optimální nadroviny (z hlediska velikosti margin). Oba algoritmy jsou iterativní, u perceptronu máme horní mez počtu iterací (Novikoff theorem, pokud jsou data separab</w:t>
      </w:r>
      <w:ins w:author="Denis Stashkevich" w:id="15" w:date="2022-01-13T20:10:18Z">
        <w:r w:rsidDel="00000000" w:rsidR="00000000" w:rsidRPr="00000000">
          <w:rPr>
            <w:rtl w:val="0"/>
          </w:rPr>
        </w:r>
      </w:ins>
    </w:p>
    <w:p w:rsidR="00000000" w:rsidDel="00000000" w:rsidP="00000000" w:rsidRDefault="00000000" w:rsidRPr="00000000" w14:paraId="00000106">
      <w:pPr>
        <w:pageBreakBefore w:val="0"/>
        <w:rPr/>
      </w:pPr>
      <w:r w:rsidDel="00000000" w:rsidR="00000000" w:rsidRPr="00000000">
        <w:rPr>
          <w:rtl w:val="0"/>
        </w:rPr>
        <w:t xml:space="preserve">ilní a při inicializaci na w</w:t>
      </w:r>
      <w:r w:rsidDel="00000000" w:rsidR="00000000" w:rsidRPr="00000000">
        <w:rPr>
          <w:vertAlign w:val="superscript"/>
          <w:rtl w:val="0"/>
        </w:rPr>
        <w:t xml:space="preserve">0</w:t>
      </w:r>
      <w:r w:rsidDel="00000000" w:rsidR="00000000" w:rsidRPr="00000000">
        <w:rPr>
          <w:rtl w:val="0"/>
        </w:rPr>
        <w:t xml:space="preserve"> = 0) t &lt;= D</w:t>
      </w:r>
      <w:r w:rsidDel="00000000" w:rsidR="00000000" w:rsidRPr="00000000">
        <w:rPr>
          <w:vertAlign w:val="superscript"/>
          <w:rtl w:val="0"/>
        </w:rPr>
        <w:t xml:space="preserve">2</w:t>
      </w:r>
      <w:r w:rsidDel="00000000" w:rsidR="00000000" w:rsidRPr="00000000">
        <w:rPr>
          <w:rtl w:val="0"/>
        </w:rPr>
        <w:t xml:space="preserve">/γ</w:t>
      </w:r>
      <w:r w:rsidDel="00000000" w:rsidR="00000000" w:rsidRPr="00000000">
        <w:rPr>
          <w:vertAlign w:val="superscript"/>
          <w:rtl w:val="0"/>
        </w:rPr>
        <w:t xml:space="preserve">2</w:t>
      </w:r>
      <w:r w:rsidDel="00000000" w:rsidR="00000000" w:rsidRPr="00000000">
        <w:rPr>
          <w:rtl w:val="0"/>
        </w:rPr>
        <w:t xml:space="preserve">, kde D je max</w:t>
      </w:r>
      <w:r w:rsidDel="00000000" w:rsidR="00000000" w:rsidRPr="00000000">
        <w:rPr>
          <w:vertAlign w:val="subscript"/>
          <w:rtl w:val="0"/>
        </w:rPr>
        <w:t xml:space="preserve">i</w:t>
      </w:r>
      <w:r w:rsidDel="00000000" w:rsidR="00000000" w:rsidRPr="00000000">
        <w:rPr>
          <w:rtl w:val="0"/>
        </w:rPr>
        <w:t xml:space="preserve"> ||x</w:t>
      </w:r>
      <w:r w:rsidDel="00000000" w:rsidR="00000000" w:rsidRPr="00000000">
        <w:rPr>
          <w:vertAlign w:val="subscript"/>
          <w:rtl w:val="0"/>
        </w:rPr>
        <w:t xml:space="preserve">i</w:t>
      </w:r>
      <w:r w:rsidDel="00000000" w:rsidR="00000000" w:rsidRPr="00000000">
        <w:rPr>
          <w:rtl w:val="0"/>
        </w:rPr>
        <w:t xml:space="preserve">|| a γ: u*x</w:t>
      </w:r>
      <w:r w:rsidDel="00000000" w:rsidR="00000000" w:rsidRPr="00000000">
        <w:rPr>
          <w:vertAlign w:val="subscript"/>
          <w:rtl w:val="0"/>
        </w:rPr>
        <w:t xml:space="preserve">i</w:t>
      </w:r>
      <w:r w:rsidDel="00000000" w:rsidR="00000000" w:rsidRPr="00000000">
        <w:rPr>
          <w:rtl w:val="0"/>
        </w:rPr>
        <w:t xml:space="preserve"> &gt;= γ, ||u|| = 1.</w:t>
      </w:r>
    </w:p>
    <w:p w:rsidR="00000000" w:rsidDel="00000000" w:rsidP="00000000" w:rsidRDefault="00000000" w:rsidRPr="00000000" w14:paraId="00000107">
      <w:pPr>
        <w:pageBreakBefore w:val="0"/>
        <w:rPr/>
      </w:pPr>
      <w:r w:rsidDel="00000000" w:rsidR="00000000" w:rsidRPr="00000000">
        <w:rPr>
          <w:rtl w:val="0"/>
        </w:rPr>
        <w:t xml:space="preserve">U SVM konvergence záleží na inicializaci α v QP.</w:t>
      </w:r>
    </w:p>
    <w:p w:rsidR="00000000" w:rsidDel="00000000" w:rsidP="00000000" w:rsidRDefault="00000000" w:rsidRPr="00000000" w14:paraId="00000108">
      <w:pPr>
        <w:pageBreakBefore w:val="0"/>
        <w:rPr/>
      </w:pPr>
      <w:r w:rsidDel="00000000" w:rsidR="00000000" w:rsidRPr="00000000">
        <w:rPr>
          <w:rtl w:val="0"/>
        </w:rPr>
        <w:t xml:space="preserve">Perceptron používá přímo body x z R</w:t>
      </w:r>
      <w:r w:rsidDel="00000000" w:rsidR="00000000" w:rsidRPr="00000000">
        <w:rPr>
          <w:vertAlign w:val="superscript"/>
          <w:rtl w:val="0"/>
        </w:rPr>
        <w:t xml:space="preserve">D</w:t>
      </w:r>
      <w:r w:rsidDel="00000000" w:rsidR="00000000" w:rsidRPr="00000000">
        <w:rPr>
          <w:rtl w:val="0"/>
        </w:rPr>
        <w:t xml:space="preserve">, SVM pouze jejich skalární součiny x</w:t>
      </w:r>
      <w:r w:rsidDel="00000000" w:rsidR="00000000" w:rsidRPr="00000000">
        <w:rPr>
          <w:vertAlign w:val="superscript"/>
          <w:rtl w:val="0"/>
        </w:rPr>
        <w:t xml:space="preserve">T</w:t>
      </w:r>
      <w:r w:rsidDel="00000000" w:rsidR="00000000" w:rsidRPr="00000000">
        <w:rPr>
          <w:rtl w:val="0"/>
        </w:rPr>
        <w:t xml:space="preserve">y z R.</w:t>
      </w:r>
    </w:p>
    <w:p w:rsidR="00000000" w:rsidDel="00000000" w:rsidP="00000000" w:rsidRDefault="00000000" w:rsidRPr="00000000" w14:paraId="00000109">
      <w:pPr>
        <w:pageBreakBefore w:val="0"/>
        <w:rPr/>
      </w:pPr>
      <w:r w:rsidDel="00000000" w:rsidR="00000000" w:rsidRPr="00000000">
        <w:rPr>
          <w:rtl w:val="0"/>
        </w:rPr>
      </w:r>
    </w:p>
    <w:p w:rsidR="00000000" w:rsidDel="00000000" w:rsidP="00000000" w:rsidRDefault="00000000" w:rsidRPr="00000000" w14:paraId="0000010A">
      <w:pPr>
        <w:pageBreakBefore w:val="0"/>
        <w:rPr>
          <w:b w:val="1"/>
        </w:rPr>
      </w:pPr>
      <w:r w:rsidDel="00000000" w:rsidR="00000000" w:rsidRPr="00000000">
        <w:rPr>
          <w:b w:val="1"/>
          <w:rtl w:val="0"/>
        </w:rPr>
        <w:t xml:space="preserve">43. Popište algoritmus učení metodou Adaboost. Jakou minimalizační úlohu Adaboost řeší?</w:t>
      </w:r>
    </w:p>
    <w:p w:rsidR="00000000" w:rsidDel="00000000" w:rsidP="00000000" w:rsidRDefault="00000000" w:rsidRPr="00000000" w14:paraId="0000010B">
      <w:pPr>
        <w:pageBreakBefore w:val="0"/>
        <w:rPr/>
      </w:pPr>
      <w:r w:rsidDel="00000000" w:rsidR="00000000" w:rsidRPr="00000000">
        <w:rPr>
          <w:rtl w:val="0"/>
        </w:rPr>
        <w:t xml:space="preserve">AdaBoost vybírá z množiny B slabých klasifikátorů T slabých klasifikátorů h</w:t>
      </w:r>
      <w:r w:rsidDel="00000000" w:rsidR="00000000" w:rsidRPr="00000000">
        <w:rPr>
          <w:vertAlign w:val="subscript"/>
          <w:rtl w:val="0"/>
        </w:rPr>
        <w:t xml:space="preserve">t</w:t>
      </w:r>
      <w:r w:rsidDel="00000000" w:rsidR="00000000" w:rsidRPr="00000000">
        <w:rPr>
          <w:rtl w:val="0"/>
        </w:rPr>
        <w:t xml:space="preserve">(x), ze kterých zkonstruuje silný klasifikátor H</w:t>
      </w:r>
      <w:r w:rsidDel="00000000" w:rsidR="00000000" w:rsidRPr="00000000">
        <w:rPr>
          <w:vertAlign w:val="subscript"/>
          <w:rtl w:val="0"/>
        </w:rPr>
        <w:t xml:space="preserve">T</w:t>
      </w:r>
      <w:r w:rsidDel="00000000" w:rsidR="00000000" w:rsidRPr="00000000">
        <w:rPr>
          <w:rtl w:val="0"/>
        </w:rPr>
        <w:t xml:space="preserve">(x) = sign(Sum</w:t>
      </w:r>
      <w:r w:rsidDel="00000000" w:rsidR="00000000" w:rsidRPr="00000000">
        <w:rPr>
          <w:vertAlign w:val="subscript"/>
          <w:rtl w:val="0"/>
        </w:rPr>
        <w:t xml:space="preserve">1 &lt;= t &lt;= T</w:t>
      </w:r>
      <w:r w:rsidDel="00000000" w:rsidR="00000000" w:rsidRPr="00000000">
        <w:rPr>
          <w:rtl w:val="0"/>
        </w:rPr>
        <w:t xml:space="preserve"> α</w:t>
      </w:r>
      <w:r w:rsidDel="00000000" w:rsidR="00000000" w:rsidRPr="00000000">
        <w:rPr>
          <w:vertAlign w:val="subscript"/>
          <w:rtl w:val="0"/>
        </w:rPr>
        <w:t xml:space="preserve">t</w:t>
      </w:r>
      <w:r w:rsidDel="00000000" w:rsidR="00000000" w:rsidRPr="00000000">
        <w:rPr>
          <w:rtl w:val="0"/>
        </w:rPr>
        <w:t xml:space="preserve">h</w:t>
      </w:r>
      <w:r w:rsidDel="00000000" w:rsidR="00000000" w:rsidRPr="00000000">
        <w:rPr>
          <w:vertAlign w:val="subscript"/>
          <w:rtl w:val="0"/>
        </w:rPr>
        <w:t xml:space="preserve">t</w:t>
      </w:r>
      <w:r w:rsidDel="00000000" w:rsidR="00000000" w:rsidRPr="00000000">
        <w:rPr>
          <w:rtl w:val="0"/>
        </w:rPr>
        <w:t xml:space="preserve">(x)).</w:t>
      </w:r>
    </w:p>
    <w:p w:rsidR="00000000" w:rsidDel="00000000" w:rsidP="00000000" w:rsidRDefault="00000000" w:rsidRPr="00000000" w14:paraId="0000010C">
      <w:pPr>
        <w:pageBreakBefore w:val="0"/>
        <w:rPr/>
      </w:pPr>
      <w:r w:rsidDel="00000000" w:rsidR="00000000" w:rsidRPr="00000000">
        <w:rPr>
          <w:rtl w:val="0"/>
        </w:rPr>
        <w:t xml:space="preserve">Algoritmus:</w:t>
      </w:r>
    </w:p>
    <w:p w:rsidR="00000000" w:rsidDel="00000000" w:rsidP="00000000" w:rsidRDefault="00000000" w:rsidRPr="00000000" w14:paraId="0000010D">
      <w:pPr>
        <w:pageBreakBefore w:val="0"/>
        <w:numPr>
          <w:ilvl w:val="0"/>
          <w:numId w:val="13"/>
        </w:numPr>
        <w:ind w:left="720" w:hanging="360"/>
        <w:rPr>
          <w:u w:val="none"/>
        </w:rPr>
      </w:pPr>
      <w:r w:rsidDel="00000000" w:rsidR="00000000" w:rsidRPr="00000000">
        <w:rPr>
          <w:rtl w:val="0"/>
        </w:rPr>
        <w:t xml:space="preserve">Inicializuj </w:t>
      </w:r>
      <w:r w:rsidDel="00000000" w:rsidR="00000000" w:rsidRPr="00000000">
        <w:rPr>
          <w:rtl w:val="0"/>
        </w:rPr>
        <w:t xml:space="preserve">t = 1</w:t>
      </w:r>
      <w:r w:rsidDel="00000000" w:rsidR="00000000" w:rsidRPr="00000000">
        <w:rPr>
          <w:rtl w:val="0"/>
        </w:rPr>
        <w:t xml:space="preserve">, váhy trénovacích bodů na D</w:t>
      </w:r>
      <w:r w:rsidDel="00000000" w:rsidR="00000000" w:rsidRPr="00000000">
        <w:rPr>
          <w:vertAlign w:val="subscript"/>
          <w:rtl w:val="0"/>
        </w:rPr>
        <w:t xml:space="preserve">t = 1</w:t>
      </w:r>
      <w:r w:rsidDel="00000000" w:rsidR="00000000" w:rsidRPr="00000000">
        <w:rPr>
          <w:rtl w:val="0"/>
        </w:rPr>
        <w:t xml:space="preserve">(i) = 1/N</w:t>
      </w:r>
    </w:p>
    <w:p w:rsidR="00000000" w:rsidDel="00000000" w:rsidP="00000000" w:rsidRDefault="00000000" w:rsidRPr="00000000" w14:paraId="0000010E">
      <w:pPr>
        <w:pageBreakBefore w:val="0"/>
        <w:numPr>
          <w:ilvl w:val="0"/>
          <w:numId w:val="13"/>
        </w:numPr>
        <w:ind w:left="720" w:hanging="360"/>
      </w:pPr>
      <w:r w:rsidDel="00000000" w:rsidR="00000000" w:rsidRPr="00000000">
        <w:rPr>
          <w:rtl w:val="0"/>
        </w:rPr>
        <w:t xml:space="preserve">Nalezni slabý klasifikátor h</w:t>
      </w:r>
      <w:r w:rsidDel="00000000" w:rsidR="00000000" w:rsidRPr="00000000">
        <w:rPr>
          <w:vertAlign w:val="subscript"/>
          <w:rtl w:val="0"/>
        </w:rPr>
        <w:t xml:space="preserve">t</w:t>
      </w:r>
      <w:r w:rsidDel="00000000" w:rsidR="00000000" w:rsidRPr="00000000">
        <w:rPr>
          <w:rtl w:val="0"/>
        </w:rPr>
        <w:t xml:space="preserve">(x) = </w:t>
      </w:r>
      <w:r w:rsidDel="00000000" w:rsidR="00000000" w:rsidRPr="00000000">
        <w:rPr>
          <w:rtl w:val="0"/>
        </w:rPr>
        <w:t xml:space="preserve">argmin</w:t>
      </w:r>
      <w:r w:rsidDel="00000000" w:rsidR="00000000" w:rsidRPr="00000000">
        <w:rPr>
          <w:vertAlign w:val="subscript"/>
          <w:rtl w:val="0"/>
        </w:rPr>
        <w:t xml:space="preserve">h</w:t>
      </w:r>
      <w:r w:rsidDel="00000000" w:rsidR="00000000" w:rsidRPr="00000000">
        <w:rPr>
          <w:vertAlign w:val="subscript"/>
          <w:rtl w:val="0"/>
        </w:rPr>
        <w:t xml:space="preserve"> z B</w:t>
      </w:r>
      <w:r w:rsidDel="00000000" w:rsidR="00000000" w:rsidRPr="00000000">
        <w:rPr>
          <w:rtl w:val="0"/>
        </w:rPr>
        <w:t xml:space="preserve"> є</w:t>
      </w:r>
      <w:r w:rsidDel="00000000" w:rsidR="00000000" w:rsidRPr="00000000">
        <w:rPr>
          <w:vertAlign w:val="subscript"/>
          <w:rtl w:val="0"/>
        </w:rPr>
        <w:t xml:space="preserve">t</w:t>
      </w:r>
      <w:r w:rsidDel="00000000" w:rsidR="00000000" w:rsidRPr="00000000">
        <w:rPr>
          <w:rtl w:val="0"/>
        </w:rPr>
        <w:t xml:space="preserve">(h), kde</w:t>
      </w:r>
    </w:p>
    <w:p w:rsidR="00000000" w:rsidDel="00000000" w:rsidP="00000000" w:rsidRDefault="00000000" w:rsidRPr="00000000" w14:paraId="0000010F">
      <w:pPr>
        <w:pageBreakBefore w:val="0"/>
        <w:ind w:left="0" w:firstLine="0"/>
        <w:rPr/>
      </w:pPr>
      <w:r w:rsidDel="00000000" w:rsidR="00000000" w:rsidRPr="00000000">
        <w:rPr>
          <w:rtl w:val="0"/>
        </w:rPr>
        <w:tab/>
        <w:t xml:space="preserve">є</w:t>
      </w:r>
      <w:r w:rsidDel="00000000" w:rsidR="00000000" w:rsidRPr="00000000">
        <w:rPr>
          <w:vertAlign w:val="subscript"/>
          <w:rtl w:val="0"/>
        </w:rPr>
        <w:t xml:space="preserve">t</w:t>
      </w:r>
      <w:r w:rsidDel="00000000" w:rsidR="00000000" w:rsidRPr="00000000">
        <w:rPr>
          <w:rtl w:val="0"/>
        </w:rPr>
        <w:t xml:space="preserve">(h) = Sum</w:t>
      </w:r>
      <w:r w:rsidDel="00000000" w:rsidR="00000000" w:rsidRPr="00000000">
        <w:rPr>
          <w:vertAlign w:val="subscript"/>
          <w:rtl w:val="0"/>
        </w:rPr>
        <w:t xml:space="preserve">i: h(xi) != yi</w:t>
      </w:r>
      <w:r w:rsidDel="00000000" w:rsidR="00000000" w:rsidRPr="00000000">
        <w:rPr>
          <w:rtl w:val="0"/>
        </w:rPr>
        <w:t xml:space="preserve"> </w:t>
      </w:r>
      <w:r w:rsidDel="00000000" w:rsidR="00000000" w:rsidRPr="00000000">
        <w:rPr>
          <w:rtl w:val="0"/>
        </w:rPr>
        <w:t xml:space="preserve">D</w:t>
      </w:r>
      <w:r w:rsidDel="00000000" w:rsidR="00000000" w:rsidRPr="00000000">
        <w:rPr>
          <w:vertAlign w:val="subscript"/>
          <w:rtl w:val="0"/>
        </w:rPr>
        <w:t xml:space="preserve">t</w:t>
      </w:r>
      <w:r w:rsidDel="00000000" w:rsidR="00000000" w:rsidRPr="00000000">
        <w:rPr>
          <w:rtl w:val="0"/>
        </w:rPr>
        <w:t xml:space="preserve">(i</w:t>
      </w:r>
      <w:r w:rsidDel="00000000" w:rsidR="00000000" w:rsidRPr="00000000">
        <w:rPr>
          <w:rtl w:val="0"/>
        </w:rPr>
        <w:t xml:space="preserve">), tzn. klasifikátor s nejmenší váženou chybou</w:t>
      </w:r>
    </w:p>
    <w:p w:rsidR="00000000" w:rsidDel="00000000" w:rsidP="00000000" w:rsidRDefault="00000000" w:rsidRPr="00000000" w14:paraId="00000110">
      <w:pPr>
        <w:pageBreakBefore w:val="0"/>
        <w:numPr>
          <w:ilvl w:val="0"/>
          <w:numId w:val="13"/>
        </w:numPr>
        <w:ind w:left="720" w:hanging="360"/>
        <w:rPr>
          <w:u w:val="none"/>
        </w:rPr>
      </w:pPr>
      <w:r w:rsidDel="00000000" w:rsidR="00000000" w:rsidRPr="00000000">
        <w:rPr>
          <w:rtl w:val="0"/>
        </w:rPr>
        <w:t xml:space="preserve">Pokud je є</w:t>
      </w:r>
      <w:r w:rsidDel="00000000" w:rsidR="00000000" w:rsidRPr="00000000">
        <w:rPr>
          <w:vertAlign w:val="subscript"/>
          <w:rtl w:val="0"/>
        </w:rPr>
        <w:t xml:space="preserve">t</w:t>
      </w:r>
      <w:r w:rsidDel="00000000" w:rsidR="00000000" w:rsidRPr="00000000">
        <w:rPr>
          <w:rtl w:val="0"/>
        </w:rPr>
        <w:t xml:space="preserve"> </w:t>
      </w:r>
      <w:commentRangeStart w:id="8"/>
      <w:commentRangeStart w:id="9"/>
      <w:r w:rsidDel="00000000" w:rsidR="00000000" w:rsidRPr="00000000">
        <w:rPr>
          <w:rtl w:val="0"/>
        </w:rPr>
        <w:t xml:space="preserve">&gt;=</w:t>
      </w:r>
      <w:commentRangeEnd w:id="8"/>
      <w:r w:rsidDel="00000000" w:rsidR="00000000" w:rsidRPr="00000000">
        <w:commentReference w:id="8"/>
      </w:r>
      <w:commentRangeEnd w:id="9"/>
      <w:r w:rsidDel="00000000" w:rsidR="00000000" w:rsidRPr="00000000">
        <w:commentReference w:id="9"/>
      </w:r>
      <w:r w:rsidDel="00000000" w:rsidR="00000000" w:rsidRPr="00000000">
        <w:rPr>
          <w:rtl w:val="0"/>
        </w:rPr>
        <w:t xml:space="preserve"> ½, zastav (další klasifikátory už nezlepšují klasifikaci)</w:t>
      </w:r>
    </w:p>
    <w:p w:rsidR="00000000" w:rsidDel="00000000" w:rsidP="00000000" w:rsidRDefault="00000000" w:rsidRPr="00000000" w14:paraId="00000111">
      <w:pPr>
        <w:pageBreakBefore w:val="0"/>
        <w:numPr>
          <w:ilvl w:val="0"/>
          <w:numId w:val="13"/>
        </w:numPr>
        <w:ind w:left="720" w:hanging="360"/>
      </w:pPr>
      <w:r w:rsidDel="00000000" w:rsidR="00000000" w:rsidRPr="00000000">
        <w:rPr>
          <w:rtl w:val="0"/>
        </w:rPr>
        <w:t xml:space="preserve">Zadej váhu nalezeného klasifikátoru α</w:t>
      </w:r>
      <w:r w:rsidDel="00000000" w:rsidR="00000000" w:rsidRPr="00000000">
        <w:rPr>
          <w:vertAlign w:val="subscript"/>
          <w:rtl w:val="0"/>
        </w:rPr>
        <w:t xml:space="preserve">t</w:t>
      </w:r>
      <w:r w:rsidDel="00000000" w:rsidR="00000000" w:rsidRPr="00000000">
        <w:rPr>
          <w:rtl w:val="0"/>
        </w:rPr>
        <w:t xml:space="preserve"> = ½*ln((1 - є</w:t>
      </w:r>
      <w:r w:rsidDel="00000000" w:rsidR="00000000" w:rsidRPr="00000000">
        <w:rPr>
          <w:vertAlign w:val="subscript"/>
          <w:rtl w:val="0"/>
        </w:rPr>
        <w:t xml:space="preserve">t</w:t>
      </w:r>
      <w:r w:rsidDel="00000000" w:rsidR="00000000" w:rsidRPr="00000000">
        <w:rPr>
          <w:rtl w:val="0"/>
        </w:rPr>
        <w:t xml:space="preserve">)/є</w:t>
      </w:r>
      <w:r w:rsidDel="00000000" w:rsidR="00000000" w:rsidRPr="00000000">
        <w:rPr>
          <w:vertAlign w:val="subscript"/>
          <w:rtl w:val="0"/>
        </w:rPr>
        <w:t xml:space="preserve">t</w:t>
      </w:r>
      <w:r w:rsidDel="00000000" w:rsidR="00000000" w:rsidRPr="00000000">
        <w:rPr>
          <w:rtl w:val="0"/>
        </w:rPr>
        <w:t xml:space="preserve">)</w:t>
      </w:r>
    </w:p>
    <w:p w:rsidR="00000000" w:rsidDel="00000000" w:rsidP="00000000" w:rsidRDefault="00000000" w:rsidRPr="00000000" w14:paraId="00000112">
      <w:pPr>
        <w:pageBreakBefore w:val="0"/>
        <w:numPr>
          <w:ilvl w:val="0"/>
          <w:numId w:val="13"/>
        </w:numPr>
        <w:ind w:left="720" w:hanging="360"/>
        <w:rPr>
          <w:u w:val="none"/>
        </w:rPr>
      </w:pPr>
      <w:r w:rsidDel="00000000" w:rsidR="00000000" w:rsidRPr="00000000">
        <w:rPr>
          <w:rtl w:val="0"/>
        </w:rPr>
        <w:t xml:space="preserve">Updatuj váhy bodů: D</w:t>
      </w:r>
      <w:r w:rsidDel="00000000" w:rsidR="00000000" w:rsidRPr="00000000">
        <w:rPr>
          <w:vertAlign w:val="subscript"/>
          <w:rtl w:val="0"/>
        </w:rPr>
        <w:t xml:space="preserve">t+1</w:t>
      </w:r>
      <w:r w:rsidDel="00000000" w:rsidR="00000000" w:rsidRPr="00000000">
        <w:rPr>
          <w:rtl w:val="0"/>
        </w:rPr>
        <w:t xml:space="preserve">(</w:t>
      </w:r>
      <w:r w:rsidDel="00000000" w:rsidR="00000000" w:rsidRPr="00000000">
        <w:rPr>
          <w:rtl w:val="0"/>
        </w:rPr>
        <w:t xml:space="preserve">i</w:t>
      </w:r>
      <w:r w:rsidDel="00000000" w:rsidR="00000000" w:rsidRPr="00000000">
        <w:rPr>
          <w:rtl w:val="0"/>
        </w:rPr>
        <w:t xml:space="preserve">) = (</w:t>
      </w:r>
      <w:r w:rsidDel="00000000" w:rsidR="00000000" w:rsidRPr="00000000">
        <w:rPr>
          <w:rtl w:val="0"/>
        </w:rPr>
        <w:t xml:space="preserve">D</w:t>
      </w:r>
      <w:r w:rsidDel="00000000" w:rsidR="00000000" w:rsidRPr="00000000">
        <w:rPr>
          <w:vertAlign w:val="subscript"/>
          <w:rtl w:val="0"/>
        </w:rPr>
        <w:t xml:space="preserve">t</w:t>
      </w:r>
      <w:r w:rsidDel="00000000" w:rsidR="00000000" w:rsidRPr="00000000">
        <w:rPr>
          <w:rtl w:val="0"/>
        </w:rPr>
        <w:t xml:space="preserve">(i</w:t>
      </w:r>
      <w:r w:rsidDel="00000000" w:rsidR="00000000" w:rsidRPr="00000000">
        <w:rPr>
          <w:rtl w:val="0"/>
        </w:rPr>
        <w:t xml:space="preserve">)*exp(-α</w:t>
      </w:r>
      <w:r w:rsidDel="00000000" w:rsidR="00000000" w:rsidRPr="00000000">
        <w:rPr>
          <w:vertAlign w:val="subscript"/>
          <w:rtl w:val="0"/>
        </w:rPr>
        <w:t xml:space="preserve">t</w:t>
      </w:r>
      <w:r w:rsidDel="00000000" w:rsidR="00000000" w:rsidRPr="00000000">
        <w:rPr>
          <w:rtl w:val="0"/>
        </w:rPr>
        <w:t xml:space="preserve">y</w:t>
      </w:r>
      <w:r w:rsidDel="00000000" w:rsidR="00000000" w:rsidRPr="00000000">
        <w:rPr>
          <w:vertAlign w:val="subscript"/>
          <w:rtl w:val="0"/>
        </w:rPr>
        <w:t xml:space="preserve">i</w:t>
      </w:r>
      <w:r w:rsidDel="00000000" w:rsidR="00000000" w:rsidRPr="00000000">
        <w:rPr>
          <w:rtl w:val="0"/>
        </w:rPr>
        <w:t xml:space="preserve">h(</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))/Z</w:t>
      </w:r>
      <w:r w:rsidDel="00000000" w:rsidR="00000000" w:rsidRPr="00000000">
        <w:rPr>
          <w:vertAlign w:val="subscript"/>
          <w:rtl w:val="0"/>
        </w:rPr>
        <w:t xml:space="preserve">t</w:t>
      </w:r>
      <w:r w:rsidDel="00000000" w:rsidR="00000000" w:rsidRPr="00000000">
        <w:rPr>
          <w:rtl w:val="0"/>
        </w:rPr>
        <w:t xml:space="preserve">), kde Z</w:t>
      </w:r>
      <w:r w:rsidDel="00000000" w:rsidR="00000000" w:rsidRPr="00000000">
        <w:rPr>
          <w:vertAlign w:val="subscript"/>
          <w:rtl w:val="0"/>
        </w:rPr>
        <w:t xml:space="preserve">t</w:t>
      </w:r>
      <w:r w:rsidDel="00000000" w:rsidR="00000000" w:rsidRPr="00000000">
        <w:rPr>
          <w:rFonts w:ascii="Arial Unicode MS" w:cs="Arial Unicode MS" w:eastAsia="Arial Unicode MS" w:hAnsi="Arial Unicode MS"/>
          <w:rtl w:val="0"/>
        </w:rPr>
        <w:t xml:space="preserve"> = 2√(є</w:t>
      </w:r>
      <w:r w:rsidDel="00000000" w:rsidR="00000000" w:rsidRPr="00000000">
        <w:rPr>
          <w:vertAlign w:val="subscript"/>
          <w:rtl w:val="0"/>
        </w:rPr>
        <w:t xml:space="preserve">t</w:t>
      </w:r>
      <w:r w:rsidDel="00000000" w:rsidR="00000000" w:rsidRPr="00000000">
        <w:rPr>
          <w:rtl w:val="0"/>
        </w:rPr>
        <w:t xml:space="preserve">(1 - є</w:t>
      </w:r>
      <w:r w:rsidDel="00000000" w:rsidR="00000000" w:rsidRPr="00000000">
        <w:rPr>
          <w:vertAlign w:val="subscript"/>
          <w:rtl w:val="0"/>
        </w:rPr>
        <w:t xml:space="preserve">t</w:t>
      </w:r>
      <w:r w:rsidDel="00000000" w:rsidR="00000000" w:rsidRPr="00000000">
        <w:rPr>
          <w:rtl w:val="0"/>
        </w:rPr>
        <w:t xml:space="preserve">)) je normalizační konstanta, </w:t>
      </w:r>
      <w:r w:rsidDel="00000000" w:rsidR="00000000" w:rsidRPr="00000000">
        <w:rPr>
          <w:rtl w:val="0"/>
        </w:rPr>
        <w:t xml:space="preserve">D</w:t>
      </w:r>
      <w:r w:rsidDel="00000000" w:rsidR="00000000" w:rsidRPr="00000000">
        <w:rPr>
          <w:vertAlign w:val="subscript"/>
          <w:rtl w:val="0"/>
        </w:rPr>
        <w:t xml:space="preserve">t</w:t>
      </w:r>
      <w:r w:rsidDel="00000000" w:rsidR="00000000" w:rsidRPr="00000000">
        <w:rPr>
          <w:rtl w:val="0"/>
        </w:rPr>
        <w:t xml:space="preserve">(i</w:t>
      </w:r>
      <w:r w:rsidDel="00000000" w:rsidR="00000000" w:rsidRPr="00000000">
        <w:rPr>
          <w:rtl w:val="0"/>
        </w:rPr>
        <w:t xml:space="preserve">) je tedy rozdělení, sčítají do 1</w:t>
      </w:r>
    </w:p>
    <w:p w:rsidR="00000000" w:rsidDel="00000000" w:rsidP="00000000" w:rsidRDefault="00000000" w:rsidRPr="00000000" w14:paraId="00000113">
      <w:pPr>
        <w:pageBreakBefore w:val="0"/>
        <w:numPr>
          <w:ilvl w:val="0"/>
          <w:numId w:val="13"/>
        </w:numPr>
        <w:ind w:left="720" w:hanging="360"/>
        <w:rPr>
          <w:u w:val="none"/>
        </w:rPr>
      </w:pPr>
      <w:r w:rsidDel="00000000" w:rsidR="00000000" w:rsidRPr="00000000">
        <w:rPr>
          <w:rtl w:val="0"/>
        </w:rPr>
        <w:t xml:space="preserve">pokud </w:t>
      </w:r>
      <w:r w:rsidDel="00000000" w:rsidR="00000000" w:rsidRPr="00000000">
        <w:rPr>
          <w:rtl w:val="0"/>
        </w:rPr>
        <w:t xml:space="preserve">t = T</w:t>
      </w:r>
      <w:r w:rsidDel="00000000" w:rsidR="00000000" w:rsidRPr="00000000">
        <w:rPr>
          <w:rtl w:val="0"/>
        </w:rPr>
        <w:t xml:space="preserve">, ukonči, jinak jdi na 2) s t := t + 1</w:t>
      </w:r>
    </w:p>
    <w:p w:rsidR="00000000" w:rsidDel="00000000" w:rsidP="00000000" w:rsidRDefault="00000000" w:rsidRPr="00000000" w14:paraId="00000114">
      <w:pPr>
        <w:pageBreakBefore w:val="0"/>
        <w:ind w:left="0" w:firstLine="0"/>
        <w:rPr/>
      </w:pPr>
      <w:r w:rsidDel="00000000" w:rsidR="00000000" w:rsidRPr="00000000">
        <w:rPr>
          <w:rtl w:val="0"/>
        </w:rPr>
        <w:t xml:space="preserve">AdaBoost minimalizuje horní odhad chyby 1/N*Sum</w:t>
      </w:r>
      <w:r w:rsidDel="00000000" w:rsidR="00000000" w:rsidRPr="00000000">
        <w:rPr>
          <w:vertAlign w:val="subscript"/>
          <w:rtl w:val="0"/>
        </w:rPr>
        <w:t xml:space="preserve">i</w:t>
      </w:r>
      <w:r w:rsidDel="00000000" w:rsidR="00000000" w:rsidRPr="00000000">
        <w:rPr>
          <w:rtl w:val="0"/>
        </w:rPr>
        <w:t xml:space="preserve"> [[H</w:t>
      </w:r>
      <w:r w:rsidDel="00000000" w:rsidR="00000000" w:rsidRPr="00000000">
        <w:rPr>
          <w:vertAlign w:val="sub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y</w:t>
      </w:r>
      <w:r w:rsidDel="00000000" w:rsidR="00000000" w:rsidRPr="00000000">
        <w:rPr>
          <w:vertAlign w:val="subscript"/>
          <w:rtl w:val="0"/>
        </w:rPr>
        <w:t xml:space="preserve">i</w:t>
      </w:r>
      <w:r w:rsidDel="00000000" w:rsidR="00000000" w:rsidRPr="00000000">
        <w:rPr>
          <w:rtl w:val="0"/>
        </w:rPr>
        <w:t xml:space="preserve">]] &lt;= Prod</w:t>
      </w:r>
      <w:r w:rsidDel="00000000" w:rsidR="00000000" w:rsidRPr="00000000">
        <w:rPr>
          <w:vertAlign w:val="subscript"/>
          <w:rtl w:val="0"/>
        </w:rPr>
        <w:t xml:space="preserve">1 &lt;= t &lt;= T</w:t>
      </w:r>
      <w:r w:rsidDel="00000000" w:rsidR="00000000" w:rsidRPr="00000000">
        <w:rPr>
          <w:rtl w:val="0"/>
        </w:rPr>
        <w:t xml:space="preserve"> Z</w:t>
      </w:r>
      <w:r w:rsidDel="00000000" w:rsidR="00000000" w:rsidRPr="00000000">
        <w:rPr>
          <w:vertAlign w:val="subscript"/>
          <w:rtl w:val="0"/>
        </w:rPr>
        <w:t xml:space="preserve">t</w:t>
      </w:r>
      <w:r w:rsidDel="00000000" w:rsidR="00000000" w:rsidRPr="00000000">
        <w:rPr>
          <w:rtl w:val="0"/>
        </w:rPr>
        <w:t xml:space="preserve">, protože:</w:t>
      </w:r>
    </w:p>
    <w:p w:rsidR="00000000" w:rsidDel="00000000" w:rsidP="00000000" w:rsidRDefault="00000000" w:rsidRPr="00000000" w14:paraId="00000115">
      <w:pPr>
        <w:pageBreakBefore w:val="0"/>
        <w:numPr>
          <w:ilvl w:val="0"/>
          <w:numId w:val="28"/>
        </w:numPr>
        <w:ind w:left="720" w:hanging="360"/>
        <w:rPr>
          <w:u w:val="none"/>
        </w:rPr>
      </w:pPr>
      <w:r w:rsidDel="00000000" w:rsidR="00000000" w:rsidRPr="00000000">
        <w:rPr>
          <w:rtl w:val="0"/>
        </w:rPr>
        <w:t xml:space="preserve">[[H</w:t>
      </w:r>
      <w:r w:rsidDel="00000000" w:rsidR="00000000" w:rsidRPr="00000000">
        <w:rPr>
          <w:vertAlign w:val="sub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y</w:t>
      </w:r>
      <w:r w:rsidDel="00000000" w:rsidR="00000000" w:rsidRPr="00000000">
        <w:rPr>
          <w:vertAlign w:val="subscript"/>
          <w:rtl w:val="0"/>
        </w:rPr>
        <w:t xml:space="preserve">i</w:t>
      </w:r>
      <w:r w:rsidDel="00000000" w:rsidR="00000000" w:rsidRPr="00000000">
        <w:rPr>
          <w:rtl w:val="0"/>
        </w:rPr>
        <w:t xml:space="preserve">]] iff [[y</w:t>
      </w:r>
      <w:r w:rsidDel="00000000" w:rsidR="00000000" w:rsidRPr="00000000">
        <w:rPr>
          <w:vertAlign w:val="subscript"/>
          <w:rtl w:val="0"/>
        </w:rPr>
        <w:t xml:space="preserve">i</w:t>
      </w:r>
      <w:r w:rsidDel="00000000" w:rsidR="00000000" w:rsidRPr="00000000">
        <w:rPr>
          <w:rtl w:val="0"/>
        </w:rPr>
        <w:t xml:space="preserve">*H</w:t>
      </w:r>
      <w:r w:rsidDel="00000000" w:rsidR="00000000" w:rsidRPr="00000000">
        <w:rPr>
          <w:vertAlign w:val="sub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)&lt; 0]] iff [[y</w:t>
      </w:r>
      <w:r w:rsidDel="00000000" w:rsidR="00000000" w:rsidRPr="00000000">
        <w:rPr>
          <w:vertAlign w:val="subscript"/>
          <w:rtl w:val="0"/>
        </w:rPr>
        <w:t xml:space="preserve">i</w:t>
      </w:r>
      <w:r w:rsidDel="00000000" w:rsidR="00000000" w:rsidRPr="00000000">
        <w:rPr>
          <w:rtl w:val="0"/>
        </w:rPr>
        <w:t xml:space="preserve">*Sum</w:t>
      </w:r>
      <w:r w:rsidDel="00000000" w:rsidR="00000000" w:rsidRPr="00000000">
        <w:rPr>
          <w:vertAlign w:val="subscript"/>
          <w:rtl w:val="0"/>
        </w:rPr>
        <w:t xml:space="preserve">1 &lt;= t &lt;= T</w:t>
      </w:r>
      <w:r w:rsidDel="00000000" w:rsidR="00000000" w:rsidRPr="00000000">
        <w:rPr>
          <w:rtl w:val="0"/>
        </w:rPr>
        <w:t xml:space="preserve"> α</w:t>
      </w:r>
      <w:r w:rsidDel="00000000" w:rsidR="00000000" w:rsidRPr="00000000">
        <w:rPr>
          <w:vertAlign w:val="subscript"/>
          <w:rtl w:val="0"/>
        </w:rPr>
        <w:t xml:space="preserve">t</w:t>
      </w:r>
      <w:r w:rsidDel="00000000" w:rsidR="00000000" w:rsidRPr="00000000">
        <w:rPr>
          <w:rtl w:val="0"/>
        </w:rPr>
        <w:t xml:space="preserve">h</w:t>
      </w:r>
      <w:r w:rsidDel="00000000" w:rsidR="00000000" w:rsidRPr="00000000">
        <w:rPr>
          <w:vertAlign w:val="subscript"/>
          <w:rtl w:val="0"/>
        </w:rPr>
        <w:t xml:space="preserve">t</w:t>
      </w:r>
      <w:r w:rsidDel="00000000" w:rsidR="00000000" w:rsidRPr="00000000">
        <w:rPr>
          <w:rtl w:val="0"/>
        </w:rPr>
        <w:t xml:space="preserve">(x) &lt; 0]]</w:t>
      </w:r>
    </w:p>
    <w:p w:rsidR="00000000" w:rsidDel="00000000" w:rsidP="00000000" w:rsidRDefault="00000000" w:rsidRPr="00000000" w14:paraId="00000116">
      <w:pPr>
        <w:pageBreakBefore w:val="0"/>
        <w:numPr>
          <w:ilvl w:val="0"/>
          <w:numId w:val="28"/>
        </w:numPr>
        <w:ind w:left="720" w:hanging="360"/>
      </w:pPr>
      <w:r w:rsidDel="00000000" w:rsidR="00000000" w:rsidRPr="00000000">
        <w:rPr>
          <w:rtl w:val="0"/>
        </w:rPr>
        <w:t xml:space="preserve">[[y</w:t>
      </w:r>
      <w:r w:rsidDel="00000000" w:rsidR="00000000" w:rsidRPr="00000000">
        <w:rPr>
          <w:vertAlign w:val="subscript"/>
          <w:rtl w:val="0"/>
        </w:rPr>
        <w:t xml:space="preserve">i</w:t>
      </w:r>
      <w:r w:rsidDel="00000000" w:rsidR="00000000" w:rsidRPr="00000000">
        <w:rPr>
          <w:rtl w:val="0"/>
        </w:rPr>
        <w:t xml:space="preserve">*Sum</w:t>
      </w:r>
      <w:r w:rsidDel="00000000" w:rsidR="00000000" w:rsidRPr="00000000">
        <w:rPr>
          <w:vertAlign w:val="subscript"/>
          <w:rtl w:val="0"/>
        </w:rPr>
        <w:t xml:space="preserve">1 &lt;= t &lt;= T</w:t>
      </w:r>
      <w:r w:rsidDel="00000000" w:rsidR="00000000" w:rsidRPr="00000000">
        <w:rPr>
          <w:rtl w:val="0"/>
        </w:rPr>
        <w:t xml:space="preserve"> α</w:t>
      </w:r>
      <w:r w:rsidDel="00000000" w:rsidR="00000000" w:rsidRPr="00000000">
        <w:rPr>
          <w:vertAlign w:val="subscript"/>
          <w:rtl w:val="0"/>
        </w:rPr>
        <w:t xml:space="preserve">t</w:t>
      </w:r>
      <w:r w:rsidDel="00000000" w:rsidR="00000000" w:rsidRPr="00000000">
        <w:rPr>
          <w:rtl w:val="0"/>
        </w:rPr>
        <w:t xml:space="preserve">h</w:t>
      </w:r>
      <w:r w:rsidDel="00000000" w:rsidR="00000000" w:rsidRPr="00000000">
        <w:rPr>
          <w:vertAlign w:val="subscript"/>
          <w:rtl w:val="0"/>
        </w:rPr>
        <w:t xml:space="preserve">t</w:t>
      </w:r>
      <w:r w:rsidDel="00000000" w:rsidR="00000000" w:rsidRPr="00000000">
        <w:rPr>
          <w:rtl w:val="0"/>
        </w:rPr>
        <w:t xml:space="preserve">(x) &lt; 0]] &lt;= exp(-y</w:t>
      </w:r>
      <w:r w:rsidDel="00000000" w:rsidR="00000000" w:rsidRPr="00000000">
        <w:rPr>
          <w:vertAlign w:val="subscript"/>
          <w:rtl w:val="0"/>
        </w:rPr>
        <w:t xml:space="preserve">i</w:t>
      </w:r>
      <w:r w:rsidDel="00000000" w:rsidR="00000000" w:rsidRPr="00000000">
        <w:rPr>
          <w:rtl w:val="0"/>
        </w:rPr>
        <w:t xml:space="preserve">*Sum</w:t>
      </w:r>
      <w:r w:rsidDel="00000000" w:rsidR="00000000" w:rsidRPr="00000000">
        <w:rPr>
          <w:vertAlign w:val="subscript"/>
          <w:rtl w:val="0"/>
        </w:rPr>
        <w:t xml:space="preserve">1 &lt;= t &lt;= T</w:t>
      </w:r>
      <w:r w:rsidDel="00000000" w:rsidR="00000000" w:rsidRPr="00000000">
        <w:rPr>
          <w:rtl w:val="0"/>
        </w:rPr>
        <w:t xml:space="preserve"> α</w:t>
      </w:r>
      <w:r w:rsidDel="00000000" w:rsidR="00000000" w:rsidRPr="00000000">
        <w:rPr>
          <w:vertAlign w:val="subscript"/>
          <w:rtl w:val="0"/>
        </w:rPr>
        <w:t xml:space="preserve">t</w:t>
      </w:r>
      <w:r w:rsidDel="00000000" w:rsidR="00000000" w:rsidRPr="00000000">
        <w:rPr>
          <w:rtl w:val="0"/>
        </w:rPr>
        <w:t xml:space="preserve">h</w:t>
      </w:r>
      <w:r w:rsidDel="00000000" w:rsidR="00000000" w:rsidRPr="00000000">
        <w:rPr>
          <w:vertAlign w:val="subscript"/>
          <w:rtl w:val="0"/>
        </w:rPr>
        <w:t xml:space="preserve">t</w:t>
      </w:r>
      <w:r w:rsidDel="00000000" w:rsidR="00000000" w:rsidRPr="00000000">
        <w:rPr>
          <w:rtl w:val="0"/>
        </w:rPr>
        <w:t xml:space="preserve">(x))</w:t>
      </w:r>
    </w:p>
    <w:p w:rsidR="00000000" w:rsidDel="00000000" w:rsidP="00000000" w:rsidRDefault="00000000" w:rsidRPr="00000000" w14:paraId="00000117">
      <w:pPr>
        <w:pageBreakBefore w:val="0"/>
        <w:numPr>
          <w:ilvl w:val="0"/>
          <w:numId w:val="28"/>
        </w:numPr>
        <w:ind w:left="720" w:hanging="360"/>
        <w:rPr>
          <w:u w:val="none"/>
        </w:rPr>
      </w:pPr>
      <w:r w:rsidDel="00000000" w:rsidR="00000000" w:rsidRPr="00000000">
        <w:rPr>
          <w:rtl w:val="0"/>
        </w:rPr>
        <w:t xml:space="preserve">D</w:t>
      </w:r>
      <w:r w:rsidDel="00000000" w:rsidR="00000000" w:rsidRPr="00000000">
        <w:rPr>
          <w:vertAlign w:val="subscript"/>
          <w:rtl w:val="0"/>
        </w:rPr>
        <w:t xml:space="preserve">T+1</w:t>
      </w:r>
      <w:r w:rsidDel="00000000" w:rsidR="00000000" w:rsidRPr="00000000">
        <w:rPr>
          <w:rtl w:val="0"/>
        </w:rPr>
        <w:t xml:space="preserve">(</w:t>
      </w:r>
      <w:r w:rsidDel="00000000" w:rsidR="00000000" w:rsidRPr="00000000">
        <w:rPr>
          <w:rtl w:val="0"/>
        </w:rPr>
        <w:t xml:space="preserve">i</w:t>
      </w:r>
      <w:r w:rsidDel="00000000" w:rsidR="00000000" w:rsidRPr="00000000">
        <w:rPr>
          <w:rtl w:val="0"/>
        </w:rPr>
        <w:t xml:space="preserve">) = </w:t>
      </w:r>
      <w:r w:rsidDel="00000000" w:rsidR="00000000" w:rsidRPr="00000000">
        <w:rPr>
          <w:rtl w:val="0"/>
        </w:rPr>
        <w:t xml:space="preserve">D</w:t>
      </w:r>
      <w:r w:rsidDel="00000000" w:rsidR="00000000" w:rsidRPr="00000000">
        <w:rPr>
          <w:vertAlign w:val="subscript"/>
          <w:rtl w:val="0"/>
        </w:rPr>
        <w:t xml:space="preserve">T</w:t>
      </w:r>
      <w:r w:rsidDel="00000000" w:rsidR="00000000" w:rsidRPr="00000000">
        <w:rPr>
          <w:rtl w:val="0"/>
        </w:rPr>
        <w:t xml:space="preserve">(i</w:t>
      </w:r>
      <w:r w:rsidDel="00000000" w:rsidR="00000000" w:rsidRPr="00000000">
        <w:rPr>
          <w:rtl w:val="0"/>
        </w:rPr>
        <w:t xml:space="preserve">)/(N * Prod</w:t>
      </w:r>
      <w:r w:rsidDel="00000000" w:rsidR="00000000" w:rsidRPr="00000000">
        <w:rPr>
          <w:vertAlign w:val="subscript"/>
          <w:rtl w:val="0"/>
        </w:rPr>
        <w:t xml:space="preserve">1 &lt;= t &lt;= T</w:t>
      </w:r>
      <w:r w:rsidDel="00000000" w:rsidR="00000000" w:rsidRPr="00000000">
        <w:rPr>
          <w:rtl w:val="0"/>
        </w:rPr>
        <w:t xml:space="preserve"> Z</w:t>
      </w:r>
      <w:r w:rsidDel="00000000" w:rsidR="00000000" w:rsidRPr="00000000">
        <w:rPr>
          <w:vertAlign w:val="subscript"/>
          <w:rtl w:val="0"/>
        </w:rPr>
        <w:t xml:space="preserve">t</w:t>
      </w:r>
      <w:r w:rsidDel="00000000" w:rsidR="00000000" w:rsidRPr="00000000">
        <w:rPr>
          <w:rtl w:val="0"/>
        </w:rPr>
        <w:t xml:space="preserve">) = exp(-y</w:t>
      </w:r>
      <w:r w:rsidDel="00000000" w:rsidR="00000000" w:rsidRPr="00000000">
        <w:rPr>
          <w:vertAlign w:val="subscript"/>
          <w:rtl w:val="0"/>
        </w:rPr>
        <w:t xml:space="preserve">i</w:t>
      </w:r>
      <w:r w:rsidDel="00000000" w:rsidR="00000000" w:rsidRPr="00000000">
        <w:rPr>
          <w:rtl w:val="0"/>
        </w:rPr>
        <w:t xml:space="preserve">*Sum</w:t>
      </w:r>
      <w:r w:rsidDel="00000000" w:rsidR="00000000" w:rsidRPr="00000000">
        <w:rPr>
          <w:vertAlign w:val="subscript"/>
          <w:rtl w:val="0"/>
        </w:rPr>
        <w:t xml:space="preserve">1 &lt;= t &lt;= T</w:t>
      </w:r>
      <w:r w:rsidDel="00000000" w:rsidR="00000000" w:rsidRPr="00000000">
        <w:rPr>
          <w:rtl w:val="0"/>
        </w:rPr>
        <w:t xml:space="preserve"> α</w:t>
      </w:r>
      <w:r w:rsidDel="00000000" w:rsidR="00000000" w:rsidRPr="00000000">
        <w:rPr>
          <w:vertAlign w:val="subscript"/>
          <w:rtl w:val="0"/>
        </w:rPr>
        <w:t xml:space="preserve">t</w:t>
      </w:r>
      <w:r w:rsidDel="00000000" w:rsidR="00000000" w:rsidRPr="00000000">
        <w:rPr>
          <w:rtl w:val="0"/>
        </w:rPr>
        <w:t xml:space="preserve">h</w:t>
      </w:r>
      <w:r w:rsidDel="00000000" w:rsidR="00000000" w:rsidRPr="00000000">
        <w:rPr>
          <w:vertAlign w:val="subscript"/>
          <w:rtl w:val="0"/>
        </w:rPr>
        <w:t xml:space="preserve">t</w:t>
      </w:r>
      <w:r w:rsidDel="00000000" w:rsidR="00000000" w:rsidRPr="00000000">
        <w:rPr>
          <w:rtl w:val="0"/>
        </w:rPr>
        <w:t xml:space="preserve">(x))/(N * Prod</w:t>
      </w:r>
      <w:r w:rsidDel="00000000" w:rsidR="00000000" w:rsidRPr="00000000">
        <w:rPr>
          <w:vertAlign w:val="subscript"/>
          <w:rtl w:val="0"/>
        </w:rPr>
        <w:t xml:space="preserve">1 &lt;= t &lt;= T</w:t>
      </w:r>
      <w:r w:rsidDel="00000000" w:rsidR="00000000" w:rsidRPr="00000000">
        <w:rPr>
          <w:rtl w:val="0"/>
        </w:rPr>
        <w:t xml:space="preserve"> Z</w:t>
      </w:r>
      <w:r w:rsidDel="00000000" w:rsidR="00000000" w:rsidRPr="00000000">
        <w:rPr>
          <w:vertAlign w:val="subscript"/>
          <w:rtl w:val="0"/>
        </w:rPr>
        <w:t xml:space="preserve">t</w:t>
      </w:r>
      <w:r w:rsidDel="00000000" w:rsidR="00000000" w:rsidRPr="00000000">
        <w:rPr>
          <w:rtl w:val="0"/>
        </w:rPr>
        <w:t xml:space="preserve">)</w:t>
      </w:r>
    </w:p>
    <w:p w:rsidR="00000000" w:rsidDel="00000000" w:rsidP="00000000" w:rsidRDefault="00000000" w:rsidRPr="00000000" w14:paraId="00000118">
      <w:pPr>
        <w:pageBreakBefore w:val="0"/>
        <w:ind w:left="720" w:firstLine="0"/>
        <w:rPr/>
      </w:pPr>
      <w:r w:rsidDel="00000000" w:rsidR="00000000" w:rsidRPr="00000000">
        <w:rPr>
          <w:rtl w:val="0"/>
        </w:rPr>
        <w:t xml:space="preserve">D</w:t>
      </w:r>
      <w:r w:rsidDel="00000000" w:rsidR="00000000" w:rsidRPr="00000000">
        <w:rPr>
          <w:vertAlign w:val="subscript"/>
          <w:rtl w:val="0"/>
        </w:rPr>
        <w:t xml:space="preserve">T+1</w:t>
      </w:r>
      <w:r w:rsidDel="00000000" w:rsidR="00000000" w:rsidRPr="00000000">
        <w:rPr>
          <w:rtl w:val="0"/>
        </w:rPr>
        <w:t xml:space="preserve">(</w:t>
      </w:r>
      <w:r w:rsidDel="00000000" w:rsidR="00000000" w:rsidRPr="00000000">
        <w:rPr>
          <w:rtl w:val="0"/>
        </w:rPr>
        <w:t xml:space="preserve">i</w:t>
      </w:r>
      <w:r w:rsidDel="00000000" w:rsidR="00000000" w:rsidRPr="00000000">
        <w:rPr>
          <w:rtl w:val="0"/>
        </w:rPr>
        <w:t xml:space="preserve">) * Prod</w:t>
      </w:r>
      <w:r w:rsidDel="00000000" w:rsidR="00000000" w:rsidRPr="00000000">
        <w:rPr>
          <w:vertAlign w:val="subscript"/>
          <w:rtl w:val="0"/>
        </w:rPr>
        <w:t xml:space="preserve">1 &lt;= t &lt;= T</w:t>
      </w:r>
      <w:r w:rsidDel="00000000" w:rsidR="00000000" w:rsidRPr="00000000">
        <w:rPr>
          <w:rtl w:val="0"/>
        </w:rPr>
        <w:t xml:space="preserve"> Z</w:t>
      </w:r>
      <w:r w:rsidDel="00000000" w:rsidR="00000000" w:rsidRPr="00000000">
        <w:rPr>
          <w:vertAlign w:val="subscript"/>
          <w:rtl w:val="0"/>
        </w:rPr>
        <w:t xml:space="preserve">t</w:t>
      </w:r>
      <w:r w:rsidDel="00000000" w:rsidR="00000000" w:rsidRPr="00000000">
        <w:rPr>
          <w:rtl w:val="0"/>
        </w:rPr>
        <w:t xml:space="preserve"> = exp(-y</w:t>
      </w:r>
      <w:r w:rsidDel="00000000" w:rsidR="00000000" w:rsidRPr="00000000">
        <w:rPr>
          <w:vertAlign w:val="subscript"/>
          <w:rtl w:val="0"/>
        </w:rPr>
        <w:t xml:space="preserve">i</w:t>
      </w:r>
      <w:r w:rsidDel="00000000" w:rsidR="00000000" w:rsidRPr="00000000">
        <w:rPr>
          <w:rtl w:val="0"/>
        </w:rPr>
        <w:t xml:space="preserve">*Sum</w:t>
      </w:r>
      <w:r w:rsidDel="00000000" w:rsidR="00000000" w:rsidRPr="00000000">
        <w:rPr>
          <w:vertAlign w:val="subscript"/>
          <w:rtl w:val="0"/>
        </w:rPr>
        <w:t xml:space="preserve">1 &lt;= t &lt;= T</w:t>
      </w:r>
      <w:r w:rsidDel="00000000" w:rsidR="00000000" w:rsidRPr="00000000">
        <w:rPr>
          <w:rtl w:val="0"/>
        </w:rPr>
        <w:t xml:space="preserve"> α</w:t>
      </w:r>
      <w:r w:rsidDel="00000000" w:rsidR="00000000" w:rsidRPr="00000000">
        <w:rPr>
          <w:vertAlign w:val="subscript"/>
          <w:rtl w:val="0"/>
        </w:rPr>
        <w:t xml:space="preserve">t</w:t>
      </w:r>
      <w:r w:rsidDel="00000000" w:rsidR="00000000" w:rsidRPr="00000000">
        <w:rPr>
          <w:rtl w:val="0"/>
        </w:rPr>
        <w:t xml:space="preserve">h</w:t>
      </w:r>
      <w:r w:rsidDel="00000000" w:rsidR="00000000" w:rsidRPr="00000000">
        <w:rPr>
          <w:vertAlign w:val="subscript"/>
          <w:rtl w:val="0"/>
        </w:rPr>
        <w:t xml:space="preserve">t</w:t>
      </w:r>
      <w:r w:rsidDel="00000000" w:rsidR="00000000" w:rsidRPr="00000000">
        <w:rPr>
          <w:rtl w:val="0"/>
        </w:rPr>
        <w:t xml:space="preserve">(x))/N</w:t>
      </w:r>
    </w:p>
    <w:p w:rsidR="00000000" w:rsidDel="00000000" w:rsidP="00000000" w:rsidRDefault="00000000" w:rsidRPr="00000000" w14:paraId="00000119">
      <w:pPr>
        <w:pageBreakBefore w:val="0"/>
        <w:ind w:left="720" w:firstLine="0"/>
        <w:rPr/>
      </w:pPr>
      <w:r w:rsidDel="00000000" w:rsidR="00000000" w:rsidRPr="00000000">
        <w:rPr>
          <w:rtl w:val="0"/>
        </w:rPr>
        <w:t xml:space="preserve">Sum</w:t>
      </w:r>
      <w:r w:rsidDel="00000000" w:rsidR="00000000" w:rsidRPr="00000000">
        <w:rPr>
          <w:vertAlign w:val="subscript"/>
          <w:rtl w:val="0"/>
        </w:rPr>
        <w:t xml:space="preserve">i</w:t>
      </w:r>
      <w:r w:rsidDel="00000000" w:rsidR="00000000" w:rsidRPr="00000000">
        <w:rPr>
          <w:rtl w:val="0"/>
        </w:rPr>
        <w:t xml:space="preserve"> D</w:t>
      </w:r>
      <w:r w:rsidDel="00000000" w:rsidR="00000000" w:rsidRPr="00000000">
        <w:rPr>
          <w:vertAlign w:val="subscript"/>
          <w:rtl w:val="0"/>
        </w:rPr>
        <w:t xml:space="preserve">T+1</w:t>
      </w:r>
      <w:r w:rsidDel="00000000" w:rsidR="00000000" w:rsidRPr="00000000">
        <w:rPr>
          <w:rtl w:val="0"/>
        </w:rPr>
        <w:t xml:space="preserve">(</w:t>
      </w:r>
      <w:r w:rsidDel="00000000" w:rsidR="00000000" w:rsidRPr="00000000">
        <w:rPr>
          <w:rtl w:val="0"/>
        </w:rPr>
        <w:t xml:space="preserve">i</w:t>
      </w:r>
      <w:r w:rsidDel="00000000" w:rsidR="00000000" w:rsidRPr="00000000">
        <w:rPr>
          <w:rtl w:val="0"/>
        </w:rPr>
        <w:t xml:space="preserve">) * Prod</w:t>
      </w:r>
      <w:r w:rsidDel="00000000" w:rsidR="00000000" w:rsidRPr="00000000">
        <w:rPr>
          <w:vertAlign w:val="subscript"/>
          <w:rtl w:val="0"/>
        </w:rPr>
        <w:t xml:space="preserve">1 &lt;= t &lt;= T</w:t>
      </w:r>
      <w:r w:rsidDel="00000000" w:rsidR="00000000" w:rsidRPr="00000000">
        <w:rPr>
          <w:rtl w:val="0"/>
        </w:rPr>
        <w:t xml:space="preserve"> Z</w:t>
      </w:r>
      <w:r w:rsidDel="00000000" w:rsidR="00000000" w:rsidRPr="00000000">
        <w:rPr>
          <w:vertAlign w:val="subscript"/>
          <w:rtl w:val="0"/>
        </w:rPr>
        <w:t xml:space="preserve">t</w:t>
      </w:r>
      <w:r w:rsidDel="00000000" w:rsidR="00000000" w:rsidRPr="00000000">
        <w:rPr>
          <w:rtl w:val="0"/>
        </w:rPr>
        <w:t xml:space="preserve"> = Sum</w:t>
      </w:r>
      <w:r w:rsidDel="00000000" w:rsidR="00000000" w:rsidRPr="00000000">
        <w:rPr>
          <w:vertAlign w:val="subscript"/>
          <w:rtl w:val="0"/>
        </w:rPr>
        <w:t xml:space="preserve">i</w:t>
      </w:r>
      <w:r w:rsidDel="00000000" w:rsidR="00000000" w:rsidRPr="00000000">
        <w:rPr>
          <w:rtl w:val="0"/>
        </w:rPr>
        <w:t xml:space="preserve"> exp(-y</w:t>
      </w:r>
      <w:r w:rsidDel="00000000" w:rsidR="00000000" w:rsidRPr="00000000">
        <w:rPr>
          <w:vertAlign w:val="subscript"/>
          <w:rtl w:val="0"/>
        </w:rPr>
        <w:t xml:space="preserve">i</w:t>
      </w:r>
      <w:r w:rsidDel="00000000" w:rsidR="00000000" w:rsidRPr="00000000">
        <w:rPr>
          <w:rtl w:val="0"/>
        </w:rPr>
        <w:t xml:space="preserve">*Sum</w:t>
      </w:r>
      <w:r w:rsidDel="00000000" w:rsidR="00000000" w:rsidRPr="00000000">
        <w:rPr>
          <w:vertAlign w:val="subscript"/>
          <w:rtl w:val="0"/>
        </w:rPr>
        <w:t xml:space="preserve">1 &lt;= t &lt;= T</w:t>
      </w:r>
      <w:r w:rsidDel="00000000" w:rsidR="00000000" w:rsidRPr="00000000">
        <w:rPr>
          <w:rtl w:val="0"/>
        </w:rPr>
        <w:t xml:space="preserve"> α</w:t>
      </w:r>
      <w:r w:rsidDel="00000000" w:rsidR="00000000" w:rsidRPr="00000000">
        <w:rPr>
          <w:vertAlign w:val="subscript"/>
          <w:rtl w:val="0"/>
        </w:rPr>
        <w:t xml:space="preserve">t</w:t>
      </w:r>
      <w:r w:rsidDel="00000000" w:rsidR="00000000" w:rsidRPr="00000000">
        <w:rPr>
          <w:rtl w:val="0"/>
        </w:rPr>
        <w:t xml:space="preserve">h</w:t>
      </w:r>
      <w:r w:rsidDel="00000000" w:rsidR="00000000" w:rsidRPr="00000000">
        <w:rPr>
          <w:vertAlign w:val="subscript"/>
          <w:rtl w:val="0"/>
        </w:rPr>
        <w:t xml:space="preserve">t</w:t>
      </w:r>
      <w:r w:rsidDel="00000000" w:rsidR="00000000" w:rsidRPr="00000000">
        <w:rPr>
          <w:rtl w:val="0"/>
        </w:rPr>
        <w:t xml:space="preserve">(x))/N</w:t>
      </w:r>
    </w:p>
    <w:p w:rsidR="00000000" w:rsidDel="00000000" w:rsidP="00000000" w:rsidRDefault="00000000" w:rsidRPr="00000000" w14:paraId="0000011A">
      <w:pPr>
        <w:pageBreakBefore w:val="0"/>
        <w:ind w:left="720" w:firstLine="0"/>
        <w:rPr/>
      </w:pPr>
      <w:r w:rsidDel="00000000" w:rsidR="00000000" w:rsidRPr="00000000">
        <w:rPr>
          <w:rtl w:val="0"/>
        </w:rPr>
        <w:t xml:space="preserve">1 * Prod</w:t>
      </w:r>
      <w:r w:rsidDel="00000000" w:rsidR="00000000" w:rsidRPr="00000000">
        <w:rPr>
          <w:vertAlign w:val="subscript"/>
          <w:rtl w:val="0"/>
        </w:rPr>
        <w:t xml:space="preserve">1 &lt;= t &lt;= T</w:t>
      </w:r>
      <w:r w:rsidDel="00000000" w:rsidR="00000000" w:rsidRPr="00000000">
        <w:rPr>
          <w:rtl w:val="0"/>
        </w:rPr>
        <w:t xml:space="preserve"> Z</w:t>
      </w:r>
      <w:r w:rsidDel="00000000" w:rsidR="00000000" w:rsidRPr="00000000">
        <w:rPr>
          <w:vertAlign w:val="subscript"/>
          <w:rtl w:val="0"/>
        </w:rPr>
        <w:t xml:space="preserve">t</w:t>
      </w:r>
      <w:r w:rsidDel="00000000" w:rsidR="00000000" w:rsidRPr="00000000">
        <w:rPr>
          <w:rtl w:val="0"/>
        </w:rPr>
        <w:t xml:space="preserve"> = Sum</w:t>
      </w:r>
      <w:r w:rsidDel="00000000" w:rsidR="00000000" w:rsidRPr="00000000">
        <w:rPr>
          <w:vertAlign w:val="subscript"/>
          <w:rtl w:val="0"/>
        </w:rPr>
        <w:t xml:space="preserve">i</w:t>
      </w:r>
      <w:r w:rsidDel="00000000" w:rsidR="00000000" w:rsidRPr="00000000">
        <w:rPr>
          <w:rtl w:val="0"/>
        </w:rPr>
        <w:t xml:space="preserve"> exp(-y</w:t>
      </w:r>
      <w:r w:rsidDel="00000000" w:rsidR="00000000" w:rsidRPr="00000000">
        <w:rPr>
          <w:vertAlign w:val="subscript"/>
          <w:rtl w:val="0"/>
        </w:rPr>
        <w:t xml:space="preserve">i</w:t>
      </w:r>
      <w:r w:rsidDel="00000000" w:rsidR="00000000" w:rsidRPr="00000000">
        <w:rPr>
          <w:rtl w:val="0"/>
        </w:rPr>
        <w:t xml:space="preserve">*Sum</w:t>
      </w:r>
      <w:r w:rsidDel="00000000" w:rsidR="00000000" w:rsidRPr="00000000">
        <w:rPr>
          <w:vertAlign w:val="subscript"/>
          <w:rtl w:val="0"/>
        </w:rPr>
        <w:t xml:space="preserve">1 &lt;= t &lt;= T</w:t>
      </w:r>
      <w:r w:rsidDel="00000000" w:rsidR="00000000" w:rsidRPr="00000000">
        <w:rPr>
          <w:rtl w:val="0"/>
        </w:rPr>
        <w:t xml:space="preserve"> α</w:t>
      </w:r>
      <w:r w:rsidDel="00000000" w:rsidR="00000000" w:rsidRPr="00000000">
        <w:rPr>
          <w:vertAlign w:val="subscript"/>
          <w:rtl w:val="0"/>
        </w:rPr>
        <w:t xml:space="preserve">t</w:t>
      </w:r>
      <w:r w:rsidDel="00000000" w:rsidR="00000000" w:rsidRPr="00000000">
        <w:rPr>
          <w:rtl w:val="0"/>
        </w:rPr>
        <w:t xml:space="preserve">h</w:t>
      </w:r>
      <w:r w:rsidDel="00000000" w:rsidR="00000000" w:rsidRPr="00000000">
        <w:rPr>
          <w:vertAlign w:val="subscript"/>
          <w:rtl w:val="0"/>
        </w:rPr>
        <w:t xml:space="preserve">t</w:t>
      </w:r>
      <w:r w:rsidDel="00000000" w:rsidR="00000000" w:rsidRPr="00000000">
        <w:rPr>
          <w:rtl w:val="0"/>
        </w:rPr>
        <w:t xml:space="preserve">(x))/N (...protože D</w:t>
      </w:r>
      <w:r w:rsidDel="00000000" w:rsidR="00000000" w:rsidRPr="00000000">
        <w:rPr>
          <w:vertAlign w:val="subscript"/>
          <w:rtl w:val="0"/>
        </w:rPr>
        <w:t xml:space="preserve">T+1</w:t>
      </w:r>
      <w:r w:rsidDel="00000000" w:rsidR="00000000" w:rsidRPr="00000000">
        <w:rPr>
          <w:rtl w:val="0"/>
        </w:rPr>
        <w:t xml:space="preserve">(</w:t>
      </w:r>
      <w:r w:rsidDel="00000000" w:rsidR="00000000" w:rsidRPr="00000000">
        <w:rPr>
          <w:rtl w:val="0"/>
        </w:rPr>
        <w:t xml:space="preserve">i</w:t>
      </w:r>
      <w:r w:rsidDel="00000000" w:rsidR="00000000" w:rsidRPr="00000000">
        <w:rPr>
          <w:rtl w:val="0"/>
        </w:rPr>
        <w:t xml:space="preserve">) je rozdělení)</w:t>
      </w:r>
    </w:p>
    <w:p w:rsidR="00000000" w:rsidDel="00000000" w:rsidP="00000000" w:rsidRDefault="00000000" w:rsidRPr="00000000" w14:paraId="0000011B">
      <w:pPr>
        <w:pageBreakBefore w:val="0"/>
        <w:numPr>
          <w:ilvl w:val="0"/>
          <w:numId w:val="28"/>
        </w:numPr>
        <w:ind w:left="720" w:hanging="360"/>
      </w:pPr>
      <w:r w:rsidDel="00000000" w:rsidR="00000000" w:rsidRPr="00000000">
        <w:rPr>
          <w:rtl w:val="0"/>
        </w:rPr>
        <w:t xml:space="preserve">1/N*Sum</w:t>
      </w:r>
      <w:r w:rsidDel="00000000" w:rsidR="00000000" w:rsidRPr="00000000">
        <w:rPr>
          <w:vertAlign w:val="subscript"/>
          <w:rtl w:val="0"/>
        </w:rPr>
        <w:t xml:space="preserve">i</w:t>
      </w:r>
      <w:r w:rsidDel="00000000" w:rsidR="00000000" w:rsidRPr="00000000">
        <w:rPr>
          <w:rtl w:val="0"/>
        </w:rPr>
        <w:t xml:space="preserve"> [[H</w:t>
      </w:r>
      <w:r w:rsidDel="00000000" w:rsidR="00000000" w:rsidRPr="00000000">
        <w:rPr>
          <w:vertAlign w:val="sub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y</w:t>
      </w:r>
      <w:r w:rsidDel="00000000" w:rsidR="00000000" w:rsidRPr="00000000">
        <w:rPr>
          <w:vertAlign w:val="subscript"/>
          <w:rtl w:val="0"/>
        </w:rPr>
        <w:t xml:space="preserve">i</w:t>
      </w:r>
      <w:r w:rsidDel="00000000" w:rsidR="00000000" w:rsidRPr="00000000">
        <w:rPr>
          <w:rtl w:val="0"/>
        </w:rPr>
        <w:t xml:space="preserve">]] &lt;= Sum</w:t>
      </w:r>
      <w:r w:rsidDel="00000000" w:rsidR="00000000" w:rsidRPr="00000000">
        <w:rPr>
          <w:vertAlign w:val="subscript"/>
          <w:rtl w:val="0"/>
        </w:rPr>
        <w:t xml:space="preserve">i</w:t>
      </w:r>
      <w:r w:rsidDel="00000000" w:rsidR="00000000" w:rsidRPr="00000000">
        <w:rPr>
          <w:rtl w:val="0"/>
        </w:rPr>
        <w:t xml:space="preserve"> exp(-y</w:t>
      </w:r>
      <w:r w:rsidDel="00000000" w:rsidR="00000000" w:rsidRPr="00000000">
        <w:rPr>
          <w:vertAlign w:val="subscript"/>
          <w:rtl w:val="0"/>
        </w:rPr>
        <w:t xml:space="preserve">i</w:t>
      </w:r>
      <w:r w:rsidDel="00000000" w:rsidR="00000000" w:rsidRPr="00000000">
        <w:rPr>
          <w:rtl w:val="0"/>
        </w:rPr>
        <w:t xml:space="preserve">*Sum</w:t>
      </w:r>
      <w:r w:rsidDel="00000000" w:rsidR="00000000" w:rsidRPr="00000000">
        <w:rPr>
          <w:vertAlign w:val="subscript"/>
          <w:rtl w:val="0"/>
        </w:rPr>
        <w:t xml:space="preserve">1 &lt;= t &lt;= T</w:t>
      </w:r>
      <w:r w:rsidDel="00000000" w:rsidR="00000000" w:rsidRPr="00000000">
        <w:rPr>
          <w:rtl w:val="0"/>
        </w:rPr>
        <w:t xml:space="preserve"> α</w:t>
      </w:r>
      <w:r w:rsidDel="00000000" w:rsidR="00000000" w:rsidRPr="00000000">
        <w:rPr>
          <w:vertAlign w:val="subscript"/>
          <w:rtl w:val="0"/>
        </w:rPr>
        <w:t xml:space="preserve">t</w:t>
      </w:r>
      <w:r w:rsidDel="00000000" w:rsidR="00000000" w:rsidRPr="00000000">
        <w:rPr>
          <w:rtl w:val="0"/>
        </w:rPr>
        <w:t xml:space="preserve">h</w:t>
      </w:r>
      <w:r w:rsidDel="00000000" w:rsidR="00000000" w:rsidRPr="00000000">
        <w:rPr>
          <w:vertAlign w:val="subscript"/>
          <w:rtl w:val="0"/>
        </w:rPr>
        <w:t xml:space="preserve">t</w:t>
      </w:r>
      <w:r w:rsidDel="00000000" w:rsidR="00000000" w:rsidRPr="00000000">
        <w:rPr>
          <w:rtl w:val="0"/>
        </w:rPr>
        <w:t xml:space="preserve">(x))/N = Prod</w:t>
      </w:r>
      <w:r w:rsidDel="00000000" w:rsidR="00000000" w:rsidRPr="00000000">
        <w:rPr>
          <w:vertAlign w:val="subscript"/>
          <w:rtl w:val="0"/>
        </w:rPr>
        <w:t xml:space="preserve">1 &lt;= t &lt;= T</w:t>
      </w:r>
      <w:r w:rsidDel="00000000" w:rsidR="00000000" w:rsidRPr="00000000">
        <w:rPr>
          <w:rtl w:val="0"/>
        </w:rPr>
        <w:t xml:space="preserve"> Z</w:t>
      </w:r>
      <w:r w:rsidDel="00000000" w:rsidR="00000000" w:rsidRPr="00000000">
        <w:rPr>
          <w:vertAlign w:val="subscript"/>
          <w:rtl w:val="0"/>
        </w:rPr>
        <w:t xml:space="preserve">t</w:t>
      </w:r>
      <w:r w:rsidDel="00000000" w:rsidR="00000000" w:rsidRPr="00000000">
        <w:rPr>
          <w:rtl w:val="0"/>
        </w:rPr>
      </w:r>
    </w:p>
    <w:p w:rsidR="00000000" w:rsidDel="00000000" w:rsidP="00000000" w:rsidRDefault="00000000" w:rsidRPr="00000000" w14:paraId="0000011C">
      <w:pPr>
        <w:pageBreakBefore w:val="0"/>
        <w:rPr>
          <w:b w:val="1"/>
        </w:rPr>
      </w:pPr>
      <w:r w:rsidDel="00000000" w:rsidR="00000000" w:rsidRPr="00000000">
        <w:rPr>
          <w:rtl w:val="0"/>
        </w:rPr>
      </w:r>
    </w:p>
    <w:p w:rsidR="00000000" w:rsidDel="00000000" w:rsidP="00000000" w:rsidRDefault="00000000" w:rsidRPr="00000000" w14:paraId="0000011D">
      <w:pPr>
        <w:pageBreakBefore w:val="0"/>
        <w:rPr>
          <w:b w:val="1"/>
        </w:rPr>
      </w:pPr>
      <w:r w:rsidDel="00000000" w:rsidR="00000000" w:rsidRPr="00000000">
        <w:rPr>
          <w:b w:val="1"/>
          <w:rtl w:val="0"/>
        </w:rPr>
        <w:t xml:space="preserve">44. Popište algoritmus k průměrů (k-means).</w:t>
      </w:r>
    </w:p>
    <w:p w:rsidR="00000000" w:rsidDel="00000000" w:rsidP="00000000" w:rsidRDefault="00000000" w:rsidRPr="00000000" w14:paraId="0000011E">
      <w:pPr>
        <w:pageBreakBefore w:val="0"/>
        <w:rPr/>
      </w:pPr>
      <w:r w:rsidDel="00000000" w:rsidR="00000000" w:rsidRPr="00000000">
        <w:rPr>
          <w:rtl w:val="0"/>
        </w:rPr>
        <w:t xml:space="preserve">Máme trénovací data bez jejich tříd T = {x</w:t>
      </w:r>
      <w:r w:rsidDel="00000000" w:rsidR="00000000" w:rsidRPr="00000000">
        <w:rPr>
          <w:vertAlign w:val="subscript"/>
          <w:rtl w:val="0"/>
        </w:rPr>
        <w:t xml:space="preserve">i</w:t>
      </w:r>
      <w:r w:rsidDel="00000000" w:rsidR="00000000" w:rsidRPr="00000000">
        <w:rPr>
          <w:rtl w:val="0"/>
        </w:rPr>
        <w:t xml:space="preserve">}</w:t>
      </w:r>
      <w:r w:rsidDel="00000000" w:rsidR="00000000" w:rsidRPr="00000000">
        <w:rPr>
          <w:vertAlign w:val="subscript"/>
          <w:rtl w:val="0"/>
        </w:rPr>
        <w:t xml:space="preserve">i=1</w:t>
      </w:r>
      <w:r w:rsidDel="00000000" w:rsidR="00000000" w:rsidRPr="00000000">
        <w:rPr>
          <w:vertAlign w:val="superscript"/>
          <w:rtl w:val="0"/>
        </w:rPr>
        <w:t xml:space="preserve">N</w:t>
      </w:r>
      <w:r w:rsidDel="00000000" w:rsidR="00000000" w:rsidRPr="00000000">
        <w:rPr>
          <w:rtl w:val="0"/>
        </w:rPr>
        <w:t xml:space="preserve">. Chceme je rozdělit do K shluků tak, aby suma vzdáleností bodů od center shluků byla minimální:</w:t>
      </w:r>
    </w:p>
    <w:p w:rsidR="00000000" w:rsidDel="00000000" w:rsidP="00000000" w:rsidRDefault="00000000" w:rsidRPr="00000000" w14:paraId="0000011F">
      <w:pPr>
        <w:pageBreakBefore w:val="0"/>
        <w:rPr/>
      </w:pPr>
      <w:r w:rsidDel="00000000" w:rsidR="00000000" w:rsidRPr="00000000">
        <w:rPr>
          <w:rtl w:val="0"/>
        </w:rPr>
        <w:t xml:space="preserve">(c</w:t>
      </w:r>
      <w:r w:rsidDel="00000000" w:rsidR="00000000" w:rsidRPr="00000000">
        <w:rPr>
          <w:vertAlign w:val="subscript"/>
          <w:rtl w:val="0"/>
        </w:rPr>
        <w:t xml:space="preserve">1</w:t>
      </w:r>
      <w:r w:rsidDel="00000000" w:rsidR="00000000" w:rsidRPr="00000000">
        <w:rPr>
          <w:rtl w:val="0"/>
        </w:rPr>
        <w:t xml:space="preserve">, …, c</w:t>
      </w:r>
      <w:r w:rsidDel="00000000" w:rsidR="00000000" w:rsidRPr="00000000">
        <w:rPr>
          <w:vertAlign w:val="subscript"/>
          <w:rtl w:val="0"/>
        </w:rPr>
        <w:t xml:space="preserve">K</w:t>
      </w:r>
      <w:r w:rsidDel="00000000" w:rsidR="00000000" w:rsidRPr="00000000">
        <w:rPr>
          <w:rtl w:val="0"/>
        </w:rPr>
        <w:t xml:space="preserve">)* = argmin</w:t>
      </w:r>
      <w:r w:rsidDel="00000000" w:rsidR="00000000" w:rsidRPr="00000000">
        <w:rPr>
          <w:vertAlign w:val="subscript"/>
          <w:rtl w:val="0"/>
        </w:rPr>
        <w:t xml:space="preserve">(c1, …, cK)</w:t>
      </w:r>
      <w:r w:rsidDel="00000000" w:rsidR="00000000" w:rsidRPr="00000000">
        <w:rPr>
          <w:rtl w:val="0"/>
        </w:rPr>
        <w:t xml:space="preserve"> Sum</w:t>
      </w:r>
      <w:r w:rsidDel="00000000" w:rsidR="00000000" w:rsidRPr="00000000">
        <w:rPr>
          <w:vertAlign w:val="subscript"/>
          <w:rtl w:val="0"/>
        </w:rPr>
        <w:t xml:space="preserve">i=1</w:t>
      </w:r>
      <w:r w:rsidDel="00000000" w:rsidR="00000000" w:rsidRPr="00000000">
        <w:rPr>
          <w:vertAlign w:val="superscript"/>
          <w:rtl w:val="0"/>
        </w:rPr>
        <w:t xml:space="preserve">N</w:t>
      </w:r>
      <w:r w:rsidDel="00000000" w:rsidR="00000000" w:rsidRPr="00000000">
        <w:rPr>
          <w:rtl w:val="0"/>
        </w:rPr>
        <w:t xml:space="preserve"> min</w:t>
      </w:r>
      <w:r w:rsidDel="00000000" w:rsidR="00000000" w:rsidRPr="00000000">
        <w:rPr>
          <w:vertAlign w:val="subscript"/>
          <w:rtl w:val="0"/>
        </w:rPr>
        <w:t xml:space="preserve">k</w:t>
      </w:r>
      <w:r w:rsidDel="00000000" w:rsidR="00000000" w:rsidRPr="00000000">
        <w:rPr>
          <w:rtl w:val="0"/>
        </w:rPr>
        <w:t xml:space="preserve"> ||x</w:t>
      </w:r>
      <w:r w:rsidDel="00000000" w:rsidR="00000000" w:rsidRPr="00000000">
        <w:rPr>
          <w:vertAlign w:val="subscript"/>
          <w:rtl w:val="0"/>
        </w:rPr>
        <w:t xml:space="preserve">i</w:t>
      </w:r>
      <w:r w:rsidDel="00000000" w:rsidR="00000000" w:rsidRPr="00000000">
        <w:rPr>
          <w:rtl w:val="0"/>
        </w:rPr>
        <w:t xml:space="preserve"> - c</w:t>
      </w:r>
      <w:r w:rsidDel="00000000" w:rsidR="00000000" w:rsidRPr="00000000">
        <w:rPr>
          <w:vertAlign w:val="subscript"/>
          <w:rtl w:val="0"/>
        </w:rPr>
        <w:t xml:space="preserve">k</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0120">
      <w:pPr>
        <w:pageBreakBefore w:val="0"/>
        <w:rPr/>
      </w:pPr>
      <w:r w:rsidDel="00000000" w:rsidR="00000000" w:rsidRPr="00000000">
        <w:rPr>
          <w:rtl w:val="0"/>
        </w:rPr>
        <w:t xml:space="preserve">Algoritmus:</w:t>
      </w:r>
    </w:p>
    <w:p w:rsidR="00000000" w:rsidDel="00000000" w:rsidP="00000000" w:rsidRDefault="00000000" w:rsidRPr="00000000" w14:paraId="00000121">
      <w:pPr>
        <w:pageBreakBefore w:val="0"/>
        <w:numPr>
          <w:ilvl w:val="0"/>
          <w:numId w:val="18"/>
        </w:numPr>
        <w:ind w:left="720" w:hanging="360"/>
        <w:rPr>
          <w:u w:val="none"/>
        </w:rPr>
      </w:pPr>
      <w:r w:rsidDel="00000000" w:rsidR="00000000" w:rsidRPr="00000000">
        <w:rPr>
          <w:rtl w:val="0"/>
        </w:rPr>
        <w:t xml:space="preserve">init centra c</w:t>
      </w:r>
      <w:r w:rsidDel="00000000" w:rsidR="00000000" w:rsidRPr="00000000">
        <w:rPr>
          <w:vertAlign w:val="subscript"/>
          <w:rtl w:val="0"/>
        </w:rPr>
        <w:t xml:space="preserve">k</w:t>
      </w:r>
      <w:r w:rsidDel="00000000" w:rsidR="00000000" w:rsidRPr="00000000">
        <w:rPr>
          <w:rtl w:val="0"/>
        </w:rPr>
        <w:t xml:space="preserve"> (náhodně nebo pomocí K++ means)</w:t>
      </w:r>
    </w:p>
    <w:p w:rsidR="00000000" w:rsidDel="00000000" w:rsidP="00000000" w:rsidRDefault="00000000" w:rsidRPr="00000000" w14:paraId="00000122">
      <w:pPr>
        <w:pageBreakBefore w:val="0"/>
        <w:numPr>
          <w:ilvl w:val="0"/>
          <w:numId w:val="18"/>
        </w:numPr>
        <w:ind w:left="720" w:hanging="360"/>
        <w:rPr>
          <w:u w:val="none"/>
        </w:rPr>
      </w:pPr>
      <w:r w:rsidDel="00000000" w:rsidR="00000000" w:rsidRPr="00000000">
        <w:rPr>
          <w:rtl w:val="0"/>
        </w:rPr>
        <w:t xml:space="preserve">každý bod přiřaď k nejbližšímu centru: T</w:t>
      </w:r>
      <w:r w:rsidDel="00000000" w:rsidR="00000000" w:rsidRPr="00000000">
        <w:rPr>
          <w:vertAlign w:val="subscript"/>
          <w:rtl w:val="0"/>
        </w:rPr>
        <w:t xml:space="preserve">k</w:t>
      </w:r>
      <w:r w:rsidDel="00000000" w:rsidR="00000000" w:rsidRPr="00000000">
        <w:rPr>
          <w:rtl w:val="0"/>
        </w:rPr>
        <w:t xml:space="preserve"> = {x: ||x - c</w:t>
      </w:r>
      <w:r w:rsidDel="00000000" w:rsidR="00000000" w:rsidRPr="00000000">
        <w:rPr>
          <w:vertAlign w:val="subscript"/>
          <w:rtl w:val="0"/>
        </w:rPr>
        <w:t xml:space="preserve">k</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&lt;= ||x - c</w:t>
      </w:r>
      <w:r w:rsidDel="00000000" w:rsidR="00000000" w:rsidRPr="00000000">
        <w:rPr>
          <w:vertAlign w:val="subscript"/>
          <w:rtl w:val="0"/>
        </w:rPr>
        <w:t xml:space="preserve">j</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Fonts w:ascii="Arial Unicode MS" w:cs="Arial Unicode MS" w:eastAsia="Arial Unicode MS" w:hAnsi="Arial Unicode MS"/>
          <w:rtl w:val="0"/>
        </w:rPr>
        <w:t xml:space="preserve"> ∀j</w:t>
      </w:r>
      <w:r w:rsidDel="00000000" w:rsidR="00000000" w:rsidRPr="00000000">
        <w:rPr>
          <w:rtl w:val="0"/>
        </w:rPr>
        <w:t xml:space="preserve">}</w:t>
      </w:r>
    </w:p>
    <w:p w:rsidR="00000000" w:rsidDel="00000000" w:rsidP="00000000" w:rsidRDefault="00000000" w:rsidRPr="00000000" w14:paraId="00000123">
      <w:pPr>
        <w:pageBreakBefore w:val="0"/>
        <w:numPr>
          <w:ilvl w:val="0"/>
          <w:numId w:val="18"/>
        </w:numPr>
        <w:ind w:left="720" w:hanging="360"/>
        <w:rPr>
          <w:u w:val="none"/>
        </w:rPr>
      </w:pPr>
      <w:r w:rsidDel="00000000" w:rsidR="00000000" w:rsidRPr="00000000">
        <w:rPr>
          <w:rtl w:val="0"/>
        </w:rPr>
        <w:t xml:space="preserve">update center do těžiště shluků:</w:t>
      </w:r>
    </w:p>
    <w:p w:rsidR="00000000" w:rsidDel="00000000" w:rsidP="00000000" w:rsidRDefault="00000000" w:rsidRPr="00000000" w14:paraId="00000124">
      <w:pPr>
        <w:pageBreakBefore w:val="0"/>
        <w:ind w:left="1440" w:firstLine="0"/>
        <w:rPr/>
      </w:pPr>
      <w:r w:rsidDel="00000000" w:rsidR="00000000" w:rsidRPr="00000000">
        <w:rPr>
          <w:rtl w:val="0"/>
        </w:rPr>
        <w:t xml:space="preserve">c</w:t>
      </w:r>
      <w:r w:rsidDel="00000000" w:rsidR="00000000" w:rsidRPr="00000000">
        <w:rPr>
          <w:vertAlign w:val="subscript"/>
          <w:rtl w:val="0"/>
        </w:rPr>
        <w:t xml:space="preserve">k</w:t>
      </w:r>
      <w:r w:rsidDel="00000000" w:rsidR="00000000" w:rsidRPr="00000000">
        <w:rPr>
          <w:rtl w:val="0"/>
        </w:rPr>
        <w:t xml:space="preserve"> = 1/|T</w:t>
      </w:r>
      <w:r w:rsidDel="00000000" w:rsidR="00000000" w:rsidRPr="00000000">
        <w:rPr>
          <w:vertAlign w:val="subscript"/>
          <w:rtl w:val="0"/>
        </w:rPr>
        <w:t xml:space="preserve">k</w:t>
      </w:r>
      <w:r w:rsidDel="00000000" w:rsidR="00000000" w:rsidRPr="00000000">
        <w:rPr>
          <w:rtl w:val="0"/>
        </w:rPr>
        <w:t xml:space="preserve">| * Sum</w:t>
      </w:r>
      <w:r w:rsidDel="00000000" w:rsidR="00000000" w:rsidRPr="00000000">
        <w:rPr>
          <w:vertAlign w:val="subscript"/>
          <w:rtl w:val="0"/>
        </w:rPr>
        <w:t xml:space="preserve">x z Tk</w:t>
      </w:r>
      <w:r w:rsidDel="00000000" w:rsidR="00000000" w:rsidRPr="00000000">
        <w:rPr>
          <w:rtl w:val="0"/>
        </w:rPr>
        <w:t xml:space="preserve"> x </w:t>
        <w:tab/>
        <w:t xml:space="preserve">iff |T</w:t>
      </w:r>
      <w:r w:rsidDel="00000000" w:rsidR="00000000" w:rsidRPr="00000000">
        <w:rPr>
          <w:vertAlign w:val="subscript"/>
          <w:rtl w:val="0"/>
        </w:rPr>
        <w:t xml:space="preserve">k</w:t>
      </w:r>
      <w:r w:rsidDel="00000000" w:rsidR="00000000" w:rsidRPr="00000000">
        <w:rPr>
          <w:rtl w:val="0"/>
        </w:rPr>
        <w:t xml:space="preserve">| &gt; 0</w:t>
      </w:r>
    </w:p>
    <w:p w:rsidR="00000000" w:rsidDel="00000000" w:rsidP="00000000" w:rsidRDefault="00000000" w:rsidRPr="00000000" w14:paraId="00000125">
      <w:pPr>
        <w:pageBreakBefore w:val="0"/>
        <w:ind w:left="1440" w:firstLine="0"/>
        <w:rPr/>
      </w:pPr>
      <w:r w:rsidDel="00000000" w:rsidR="00000000" w:rsidRPr="00000000">
        <w:rPr>
          <w:rtl w:val="0"/>
        </w:rPr>
        <w:t xml:space="preserve">c</w:t>
      </w:r>
      <w:r w:rsidDel="00000000" w:rsidR="00000000" w:rsidRPr="00000000">
        <w:rPr>
          <w:vertAlign w:val="subscript"/>
          <w:rtl w:val="0"/>
        </w:rPr>
        <w:t xml:space="preserve">k</w:t>
      </w:r>
      <w:r w:rsidDel="00000000" w:rsidR="00000000" w:rsidRPr="00000000">
        <w:rPr>
          <w:rtl w:val="0"/>
        </w:rPr>
        <w:t xml:space="preserve"> = reinit</w:t>
        <w:tab/>
        <w:tab/>
        <w:tab/>
        <w:t xml:space="preserve">iff |T</w:t>
      </w:r>
      <w:r w:rsidDel="00000000" w:rsidR="00000000" w:rsidRPr="00000000">
        <w:rPr>
          <w:vertAlign w:val="subscript"/>
          <w:rtl w:val="0"/>
        </w:rPr>
        <w:t xml:space="preserve">k</w:t>
      </w:r>
      <w:r w:rsidDel="00000000" w:rsidR="00000000" w:rsidRPr="00000000">
        <w:rPr>
          <w:rtl w:val="0"/>
        </w:rPr>
        <w:t xml:space="preserve">| = 0</w:t>
      </w:r>
    </w:p>
    <w:p w:rsidR="00000000" w:rsidDel="00000000" w:rsidP="00000000" w:rsidRDefault="00000000" w:rsidRPr="00000000" w14:paraId="00000126">
      <w:pPr>
        <w:pageBreakBefore w:val="0"/>
        <w:numPr>
          <w:ilvl w:val="0"/>
          <w:numId w:val="18"/>
        </w:numPr>
        <w:ind w:left="720" w:hanging="360"/>
        <w:rPr>
          <w:u w:val="none"/>
        </w:rPr>
      </w:pPr>
      <w:r w:rsidDel="00000000" w:rsidR="00000000" w:rsidRPr="00000000">
        <w:rPr>
          <w:rtl w:val="0"/>
        </w:rPr>
        <w:t xml:space="preserve">pokud se žádný shluk T</w:t>
      </w:r>
      <w:r w:rsidDel="00000000" w:rsidR="00000000" w:rsidRPr="00000000">
        <w:rPr>
          <w:vertAlign w:val="subscript"/>
          <w:rtl w:val="0"/>
        </w:rPr>
        <w:t xml:space="preserve">k</w:t>
      </w:r>
      <w:r w:rsidDel="00000000" w:rsidR="00000000" w:rsidRPr="00000000">
        <w:rPr>
          <w:rtl w:val="0"/>
        </w:rPr>
        <w:t xml:space="preserve"> nezměnil, ukonči, jinak jdi na 2)</w:t>
      </w:r>
    </w:p>
    <w:p w:rsidR="00000000" w:rsidDel="00000000" w:rsidP="00000000" w:rsidRDefault="00000000" w:rsidRPr="00000000" w14:paraId="00000127">
      <w:pPr>
        <w:pageBreakBefore w:val="0"/>
        <w:rPr/>
      </w:pPr>
      <w:r w:rsidDel="00000000" w:rsidR="00000000" w:rsidRPr="00000000">
        <w:rPr>
          <w:rtl w:val="0"/>
        </w:rPr>
        <w:t xml:space="preserve">Algoritmus lze zobecnit pro jakoukoliv funkci vzdálenosti d(x, y), změní se pouze 2. a 3. krok.</w:t>
      </w:r>
    </w:p>
    <w:p w:rsidR="00000000" w:rsidDel="00000000" w:rsidP="00000000" w:rsidRDefault="00000000" w:rsidRPr="00000000" w14:paraId="00000128">
      <w:pPr>
        <w:pageBreakBefore w:val="0"/>
        <w:rPr/>
      </w:pPr>
      <w:r w:rsidDel="00000000" w:rsidR="00000000" w:rsidRPr="00000000">
        <w:rPr>
          <w:rtl w:val="0"/>
        </w:rPr>
        <w:t xml:space="preserve">K++ means inicializace zvyšuje pravděpodobnost nalezení globálního minima. Nicméně protože jde o iterační algoritmus, stále můžeme uvíznout v lokálním extrému (lze řešit více běhy a výběrem nejlepšího řešení).</w:t>
      </w:r>
    </w:p>
    <w:p w:rsidR="00000000" w:rsidDel="00000000" w:rsidP="00000000" w:rsidRDefault="00000000" w:rsidRPr="00000000" w14:paraId="00000129">
      <w:pPr>
        <w:pageBreakBefore w:val="0"/>
        <w:rPr/>
      </w:pPr>
      <w:r w:rsidDel="00000000" w:rsidR="00000000" w:rsidRPr="00000000">
        <w:rPr>
          <w:rtl w:val="0"/>
        </w:rPr>
      </w:r>
    </w:p>
    <w:p w:rsidR="00000000" w:rsidDel="00000000" w:rsidP="00000000" w:rsidRDefault="00000000" w:rsidRPr="00000000" w14:paraId="0000012A">
      <w:pPr>
        <w:pageBreakBefore w:val="0"/>
        <w:rPr>
          <w:b w:val="1"/>
        </w:rPr>
      </w:pPr>
      <w:r w:rsidDel="00000000" w:rsidR="00000000" w:rsidRPr="00000000">
        <w:rPr>
          <w:b w:val="1"/>
          <w:rtl w:val="0"/>
        </w:rPr>
        <w:t xml:space="preserve">45. EM algoritmus.</w:t>
      </w:r>
    </w:p>
    <w:p w:rsidR="00000000" w:rsidDel="00000000" w:rsidP="00000000" w:rsidRDefault="00000000" w:rsidRPr="00000000" w14:paraId="0000012B">
      <w:pPr>
        <w:pageBreakBefore w:val="0"/>
        <w:rPr/>
      </w:pPr>
      <w:r w:rsidDel="00000000" w:rsidR="00000000" w:rsidRPr="00000000">
        <w:rPr>
          <w:rtl w:val="0"/>
        </w:rPr>
        <w:t xml:space="preserve">EM algoritmus je iterační metoda pro odhad parametrů, když odhad nelze vyřešit analyticky (například pomocí MLE).</w:t>
      </w:r>
    </w:p>
    <w:p w:rsidR="00000000" w:rsidDel="00000000" w:rsidP="00000000" w:rsidRDefault="00000000" w:rsidRPr="00000000" w14:paraId="0000012C">
      <w:pPr>
        <w:pageBreakBefore w:val="0"/>
        <w:rPr/>
      </w:pPr>
      <w:r w:rsidDel="00000000" w:rsidR="00000000" w:rsidRPr="00000000">
        <w:rPr>
          <w:rtl w:val="0"/>
        </w:rPr>
        <w:t xml:space="preserve">Máme trénovací data T = {x</w:t>
      </w:r>
      <w:r w:rsidDel="00000000" w:rsidR="00000000" w:rsidRPr="00000000">
        <w:rPr>
          <w:vertAlign w:val="subscript"/>
          <w:rtl w:val="0"/>
        </w:rPr>
        <w:t xml:space="preserve">i</w:t>
      </w:r>
      <w:r w:rsidDel="00000000" w:rsidR="00000000" w:rsidRPr="00000000">
        <w:rPr>
          <w:rtl w:val="0"/>
        </w:rPr>
        <w:t xml:space="preserve">}</w:t>
      </w:r>
      <w:r w:rsidDel="00000000" w:rsidR="00000000" w:rsidRPr="00000000">
        <w:rPr>
          <w:vertAlign w:val="subscript"/>
          <w:rtl w:val="0"/>
        </w:rPr>
        <w:t xml:space="preserve">i=1</w:t>
      </w:r>
      <w:r w:rsidDel="00000000" w:rsidR="00000000" w:rsidRPr="00000000">
        <w:rPr>
          <w:vertAlign w:val="superscript"/>
          <w:rtl w:val="0"/>
        </w:rPr>
        <w:t xml:space="preserve">N</w:t>
      </w:r>
      <w:r w:rsidDel="00000000" w:rsidR="00000000" w:rsidRPr="00000000">
        <w:rPr>
          <w:rtl w:val="0"/>
        </w:rPr>
        <w:t xml:space="preserve">, kde měření nemusí být kompletní. Chceme nalézt maximálně věrohodný odhad parametrů θ, které popisují pravděpodobnostní rozdělení.</w:t>
      </w:r>
    </w:p>
    <w:p w:rsidR="00000000" w:rsidDel="00000000" w:rsidP="00000000" w:rsidRDefault="00000000" w:rsidRPr="00000000" w14:paraId="0000012D">
      <w:pPr>
        <w:pageBreakBefore w:val="0"/>
        <w:rPr/>
      </w:pPr>
      <w:r w:rsidDel="00000000" w:rsidR="00000000" w:rsidRPr="00000000">
        <w:rPr>
          <w:rtl w:val="0"/>
        </w:rPr>
        <w:t xml:space="preserve">Algoritmus:</w:t>
      </w:r>
    </w:p>
    <w:p w:rsidR="00000000" w:rsidDel="00000000" w:rsidP="00000000" w:rsidRDefault="00000000" w:rsidRPr="00000000" w14:paraId="0000012E">
      <w:pPr>
        <w:pageBreakBefore w:val="0"/>
        <w:numPr>
          <w:ilvl w:val="0"/>
          <w:numId w:val="27"/>
        </w:numPr>
        <w:ind w:left="720" w:hanging="360"/>
        <w:rPr>
          <w:u w:val="none"/>
        </w:rPr>
      </w:pPr>
      <w:r w:rsidDel="00000000" w:rsidR="00000000" w:rsidRPr="00000000">
        <w:rPr>
          <w:rtl w:val="0"/>
        </w:rPr>
        <w:t xml:space="preserve">init θ</w:t>
      </w:r>
      <w:r w:rsidDel="00000000" w:rsidR="00000000" w:rsidRPr="00000000">
        <w:rPr>
          <w:vertAlign w:val="superscript"/>
          <w:rtl w:val="0"/>
        </w:rPr>
        <w:t xml:space="preserve">t=0</w:t>
      </w:r>
      <w:r w:rsidDel="00000000" w:rsidR="00000000" w:rsidRPr="00000000">
        <w:rPr>
          <w:rtl w:val="0"/>
        </w:rPr>
        <w:t xml:space="preserve"> (náhodně)</w:t>
      </w:r>
    </w:p>
    <w:p w:rsidR="00000000" w:rsidDel="00000000" w:rsidP="00000000" w:rsidRDefault="00000000" w:rsidRPr="00000000" w14:paraId="0000012F">
      <w:pPr>
        <w:pageBreakBefore w:val="0"/>
        <w:numPr>
          <w:ilvl w:val="0"/>
          <w:numId w:val="27"/>
        </w:numPr>
        <w:ind w:left="720" w:hanging="360"/>
        <w:rPr>
          <w:ins w:author="Jakub Kolář" w:id="16" w:date="2024-01-23T15:52:10Z"/>
          <w:u w:val="none"/>
        </w:rPr>
      </w:pPr>
      <w:ins w:author="Jakub Kolář" w:id="16" w:date="2024-01-23T15:52:10Z">
        <w:r w:rsidDel="00000000" w:rsidR="00000000" w:rsidRPr="00000000">
          <w:rPr>
            <w:rtl w:val="0"/>
          </w:rPr>
          <w:t xml:space="preserve">E-krok</w:t>
        </w:r>
      </w:ins>
    </w:p>
    <w:p w:rsidR="00000000" w:rsidDel="00000000" w:rsidP="00000000" w:rsidRDefault="00000000" w:rsidRPr="00000000" w14:paraId="00000130">
      <w:pPr>
        <w:pageBreakBefore w:val="0"/>
        <w:ind w:left="720" w:firstLine="0"/>
        <w:rPr>
          <w:rFonts w:ascii="Arial" w:cs="Arial" w:eastAsia="Arial" w:hAnsi="Arial"/>
          <w:b w:val="0"/>
          <w:i w:val="0"/>
          <w:smallCaps w:val="0"/>
          <w:strike w:val="0"/>
          <w:color w:val="000000"/>
          <w:sz w:val="22"/>
          <w:szCs w:val="22"/>
          <w:u w:val="none"/>
          <w:shd w:fill="auto" w:val="clear"/>
          <w:vertAlign w:val="baseline"/>
          <w:rPrChange w:author="Jakub Kolář" w:id="17" w:date="2024-01-23T15:52:21Z">
            <w:rPr>
              <w:u w:val="none"/>
            </w:rPr>
          </w:rPrChange>
        </w:rPr>
        <w:pPrChange w:author="Jakub Kolář" w:id="0" w:date="2024-01-23T15:52:21Z">
          <w:pPr>
            <w:pageBreakBefore w:val="0"/>
            <w:numPr>
              <w:ilvl w:val="0"/>
              <w:numId w:val="27"/>
            </w:numPr>
            <w:ind w:left="720" w:hanging="360"/>
          </w:pPr>
        </w:pPrChange>
      </w:pPr>
      <w:r w:rsidDel="00000000" w:rsidR="00000000" w:rsidRPr="00000000">
        <w:rPr>
          <w:rtl w:val="0"/>
        </w:rPr>
        <w:t xml:space="preserve">vypočítat příslušnost dat x</w:t>
      </w:r>
      <w:r w:rsidDel="00000000" w:rsidR="00000000" w:rsidRPr="00000000">
        <w:rPr>
          <w:vertAlign w:val="subscript"/>
          <w:rtl w:val="0"/>
        </w:rPr>
        <w:t xml:space="preserve">i</w:t>
      </w:r>
      <w:r w:rsidDel="00000000" w:rsidR="00000000" w:rsidRPr="00000000">
        <w:rPr>
          <w:rtl w:val="0"/>
        </w:rPr>
        <w:t xml:space="preserve"> k jednotlivým třídám q</w:t>
      </w:r>
      <w:r w:rsidDel="00000000" w:rsidR="00000000" w:rsidRPr="00000000">
        <w:rPr>
          <w:vertAlign w:val="subscript"/>
          <w:rtl w:val="0"/>
        </w:rPr>
        <w:t xml:space="preserve">i</w:t>
      </w:r>
      <w:r w:rsidDel="00000000" w:rsidR="00000000" w:rsidRPr="00000000">
        <w:rPr>
          <w:rtl w:val="0"/>
        </w:rPr>
        <w:t xml:space="preserve">:</w:t>
      </w:r>
    </w:p>
    <w:p w:rsidR="00000000" w:rsidDel="00000000" w:rsidP="00000000" w:rsidRDefault="00000000" w:rsidRPr="00000000" w14:paraId="00000131">
      <w:pPr>
        <w:pageBreakBefore w:val="0"/>
        <w:ind w:left="0" w:firstLine="720"/>
        <w:rPr/>
      </w:pPr>
      <w:r w:rsidDel="00000000" w:rsidR="00000000" w:rsidRPr="00000000">
        <w:rPr>
          <w:rtl w:val="0"/>
        </w:rPr>
        <w:t xml:space="preserve">q</w:t>
      </w:r>
      <w:r w:rsidDel="00000000" w:rsidR="00000000" w:rsidRPr="00000000">
        <w:rPr>
          <w:vertAlign w:val="superscript"/>
          <w:rtl w:val="0"/>
        </w:rPr>
        <w:t xml:space="preserve">t+1</w:t>
      </w:r>
      <w:r w:rsidDel="00000000" w:rsidR="00000000" w:rsidRPr="00000000">
        <w:rPr>
          <w:rtl w:val="0"/>
        </w:rPr>
        <w:t xml:space="preserve"> = </w:t>
      </w:r>
      <w:r w:rsidDel="00000000" w:rsidR="00000000" w:rsidRPr="00000000">
        <w:rPr>
          <w:rtl w:val="0"/>
        </w:rPr>
        <w:t xml:space="preserve">argmax</w:t>
      </w:r>
      <w:r w:rsidDel="00000000" w:rsidR="00000000" w:rsidRPr="00000000">
        <w:rPr>
          <w:vertAlign w:val="subscript"/>
          <w:rtl w:val="0"/>
        </w:rPr>
        <w:t xml:space="preserve">q</w:t>
      </w:r>
      <w:r w:rsidDel="00000000" w:rsidR="00000000" w:rsidRPr="00000000">
        <w:rPr>
          <w:rtl w:val="0"/>
        </w:rPr>
        <w:t xml:space="preserve"> L(q | θ</w:t>
      </w:r>
      <w:r w:rsidDel="00000000" w:rsidR="00000000" w:rsidRPr="00000000">
        <w:rPr>
          <w:vertAlign w:val="superscript"/>
          <w:rtl w:val="0"/>
        </w:rPr>
        <w:t xml:space="preserve">t</w:t>
      </w:r>
      <w:r w:rsidDel="00000000" w:rsidR="00000000" w:rsidRPr="00000000">
        <w:rPr>
          <w:rtl w:val="0"/>
        </w:rPr>
        <w:t xml:space="preserve">)</w:t>
      </w:r>
    </w:p>
    <w:p w:rsidR="00000000" w:rsidDel="00000000" w:rsidP="00000000" w:rsidRDefault="00000000" w:rsidRPr="00000000" w14:paraId="00000132">
      <w:pPr>
        <w:pageBreakBefore w:val="0"/>
        <w:ind w:left="720" w:firstLine="0"/>
        <w:rPr/>
      </w:pPr>
      <w:r w:rsidDel="00000000" w:rsidR="00000000" w:rsidRPr="00000000">
        <w:rPr>
          <w:rtl w:val="0"/>
        </w:rPr>
        <w:t xml:space="preserve">Poznámka: Příslušnost ke třídě lze vyjádřit jako pravděpodobnost. K-means dá každému x natvrdo label, kdežto EM mu přiřadí jakoby čísla &lt;0,1&gt; tzn. s jakou pravděpodobností náleží do dané třídy. Váhy jsou tedy vlastně ty pravděpodobnosti. x, které má vyšší pravděpodobnost, že do dané třídy patří, pak více ovlivní, jak se v současné iteraci změní odhad parametrů pro tuhle třídu.</w:t>
      </w:r>
    </w:p>
    <w:p w:rsidR="00000000" w:rsidDel="00000000" w:rsidP="00000000" w:rsidRDefault="00000000" w:rsidRPr="00000000" w14:paraId="00000133">
      <w:pPr>
        <w:pageBreakBefore w:val="0"/>
        <w:numPr>
          <w:ilvl w:val="0"/>
          <w:numId w:val="27"/>
        </w:numPr>
        <w:ind w:left="720" w:hanging="360"/>
        <w:rPr>
          <w:ins w:author="Jakub Kolář" w:id="18" w:date="2024-01-23T15:52:24Z"/>
          <w:u w:val="none"/>
        </w:rPr>
      </w:pPr>
      <w:ins w:author="Jakub Kolář" w:id="18" w:date="2024-01-23T15:52:24Z">
        <w:r w:rsidDel="00000000" w:rsidR="00000000" w:rsidRPr="00000000">
          <w:rPr>
            <w:rtl w:val="0"/>
          </w:rPr>
          <w:t xml:space="preserve">M-krok</w:t>
        </w:r>
      </w:ins>
    </w:p>
    <w:p w:rsidR="00000000" w:rsidDel="00000000" w:rsidP="00000000" w:rsidRDefault="00000000" w:rsidRPr="00000000" w14:paraId="00000134">
      <w:pPr>
        <w:pageBreakBefore w:val="0"/>
        <w:ind w:left="720" w:firstLine="0"/>
        <w:rPr>
          <w:rFonts w:ascii="Arial" w:cs="Arial" w:eastAsia="Arial" w:hAnsi="Arial"/>
          <w:b w:val="0"/>
          <w:i w:val="0"/>
          <w:smallCaps w:val="0"/>
          <w:strike w:val="0"/>
          <w:color w:val="000000"/>
          <w:sz w:val="22"/>
          <w:szCs w:val="22"/>
          <w:u w:val="none"/>
          <w:shd w:fill="auto" w:val="clear"/>
          <w:vertAlign w:val="baseline"/>
          <w:rPrChange w:author="Jakub Kolář" w:id="19" w:date="2024-01-23T15:52:25Z">
            <w:rPr>
              <w:u w:val="none"/>
            </w:rPr>
          </w:rPrChange>
        </w:rPr>
        <w:pPrChange w:author="Jakub Kolář" w:id="0" w:date="2024-01-23T15:52:25Z">
          <w:pPr>
            <w:pageBreakBefore w:val="0"/>
            <w:numPr>
              <w:ilvl w:val="0"/>
              <w:numId w:val="27"/>
            </w:numPr>
            <w:ind w:left="720" w:hanging="360"/>
          </w:pPr>
        </w:pPrChange>
      </w:pPr>
      <w:r w:rsidDel="00000000" w:rsidR="00000000" w:rsidRPr="00000000">
        <w:rPr>
          <w:rtl w:val="0"/>
        </w:rPr>
        <w:t xml:space="preserve">přepočíst parametry podle vah q</w:t>
      </w:r>
      <w:r w:rsidDel="00000000" w:rsidR="00000000" w:rsidRPr="00000000">
        <w:rPr>
          <w:vertAlign w:val="subscript"/>
          <w:rtl w:val="0"/>
        </w:rPr>
        <w:t xml:space="preserve">i</w:t>
      </w:r>
      <w:r w:rsidDel="00000000" w:rsidR="00000000" w:rsidRPr="00000000">
        <w:rPr>
          <w:rtl w:val="0"/>
        </w:rPr>
        <w:t xml:space="preserve">:</w:t>
      </w:r>
    </w:p>
    <w:p w:rsidR="00000000" w:rsidDel="00000000" w:rsidP="00000000" w:rsidRDefault="00000000" w:rsidRPr="00000000" w14:paraId="00000135">
      <w:pPr>
        <w:pageBreakBefore w:val="0"/>
        <w:ind w:left="720" w:firstLine="0"/>
        <w:rPr/>
      </w:pPr>
      <w:r w:rsidDel="00000000" w:rsidR="00000000" w:rsidRPr="00000000">
        <w:rPr>
          <w:rtl w:val="0"/>
        </w:rPr>
        <w:t xml:space="preserve">θ</w:t>
      </w:r>
      <w:r w:rsidDel="00000000" w:rsidR="00000000" w:rsidRPr="00000000">
        <w:rPr>
          <w:vertAlign w:val="superscript"/>
          <w:rtl w:val="0"/>
        </w:rPr>
        <w:t xml:space="preserve">t+1</w:t>
      </w:r>
      <w:r w:rsidDel="00000000" w:rsidR="00000000" w:rsidRPr="00000000">
        <w:rPr>
          <w:rtl w:val="0"/>
        </w:rPr>
        <w:t xml:space="preserve"> = argmax</w:t>
      </w:r>
      <w:r w:rsidDel="00000000" w:rsidR="00000000" w:rsidRPr="00000000">
        <w:rPr>
          <w:vertAlign w:val="subscript"/>
          <w:rtl w:val="0"/>
        </w:rPr>
        <w:t xml:space="preserve">θ</w:t>
      </w:r>
      <w:r w:rsidDel="00000000" w:rsidR="00000000" w:rsidRPr="00000000">
        <w:rPr>
          <w:rtl w:val="0"/>
        </w:rPr>
        <w:t xml:space="preserve"> L(θ | q</w:t>
      </w:r>
      <w:r w:rsidDel="00000000" w:rsidR="00000000" w:rsidRPr="00000000">
        <w:rPr>
          <w:vertAlign w:val="superscript"/>
          <w:rtl w:val="0"/>
        </w:rPr>
        <w:t xml:space="preserve">t+1</w:t>
      </w:r>
      <w:r w:rsidDel="00000000" w:rsidR="00000000" w:rsidRPr="00000000">
        <w:rPr>
          <w:rtl w:val="0"/>
        </w:rPr>
        <w:t xml:space="preserve">)</w:t>
      </w:r>
    </w:p>
    <w:p w:rsidR="00000000" w:rsidDel="00000000" w:rsidP="00000000" w:rsidRDefault="00000000" w:rsidRPr="00000000" w14:paraId="00000136">
      <w:pPr>
        <w:pageBreakBefore w:val="0"/>
        <w:numPr>
          <w:ilvl w:val="0"/>
          <w:numId w:val="27"/>
        </w:numPr>
        <w:ind w:left="720" w:hanging="360"/>
        <w:rPr>
          <w:u w:val="none"/>
        </w:rPr>
      </w:pPr>
      <w:r w:rsidDel="00000000" w:rsidR="00000000" w:rsidRPr="00000000">
        <w:rPr>
          <w:rtl w:val="0"/>
        </w:rPr>
        <w:t xml:space="preserve">jít na krok 2)</w:t>
      </w:r>
      <w:r w:rsidDel="00000000" w:rsidR="00000000" w:rsidRPr="00000000">
        <w:rPr>
          <w:rtl w:val="0"/>
        </w:rPr>
      </w:r>
    </w:p>
    <w:p w:rsidR="00000000" w:rsidDel="00000000" w:rsidP="00000000" w:rsidRDefault="00000000" w:rsidRPr="00000000" w14:paraId="00000137">
      <w:pPr>
        <w:pageBreakBefore w:val="0"/>
        <w:rPr/>
      </w:pPr>
      <w:r w:rsidDel="00000000" w:rsidR="00000000" w:rsidRPr="00000000">
        <w:rPr>
          <w:rtl w:val="0"/>
        </w:rPr>
      </w:r>
    </w:p>
    <w:p w:rsidR="00000000" w:rsidDel="00000000" w:rsidP="00000000" w:rsidRDefault="00000000" w:rsidRPr="00000000" w14:paraId="00000138">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139">
      <w:pPr>
        <w:pStyle w:val="Heading2"/>
        <w:rPr>
          <w:ins w:author="Bohdan Nazarenko" w:id="21" w:date="2023-01-19T21:09:01Z"/>
          <w:rPrChange w:author="Anonymous" w:id="20" w:date="2024-01-23T10:32:55Z">
            <w:rPr>
              <w:b w:val="1"/>
              <w:sz w:val="28"/>
              <w:szCs w:val="28"/>
            </w:rPr>
          </w:rPrChange>
        </w:rPr>
        <w:pPrChange w:author="Anonymous" w:id="0" w:date="2024-01-23T10:32:55Z">
          <w:pPr>
            <w:pageBreakBefore w:val="0"/>
          </w:pPr>
        </w:pPrChange>
      </w:pPr>
      <w:r w:rsidDel="00000000" w:rsidR="00000000" w:rsidRPr="00000000">
        <w:rPr>
          <w:rtl w:val="0"/>
          <w:rPrChange w:author="Anonymous" w:id="20" w:date="2024-01-23T10:32:55Z">
            <w:rPr>
              <w:b w:val="1"/>
              <w:sz w:val="28"/>
              <w:szCs w:val="28"/>
            </w:rPr>
          </w:rPrChange>
        </w:rPr>
        <w:t xml:space="preserve">Zkouška 2020</w:t>
      </w:r>
      <w:ins w:author="Bohdan Nazarenko" w:id="21" w:date="2023-01-19T21:09:01Z">
        <w:r w:rsidDel="00000000" w:rsidR="00000000" w:rsidRPr="00000000">
          <w:rPr>
            <w:rtl w:val="0"/>
          </w:rPr>
        </w:r>
      </w:ins>
    </w:p>
    <w:p w:rsidR="00000000" w:rsidDel="00000000" w:rsidP="00000000" w:rsidRDefault="00000000" w:rsidRPr="00000000" w14:paraId="0000013A">
      <w:pPr>
        <w:pageBreakBefore w:val="0"/>
        <w:rPr>
          <w:b w:val="1"/>
          <w:sz w:val="28"/>
          <w:szCs w:val="28"/>
        </w:rPr>
      </w:pPr>
      <w:ins w:author="Bohdan Nazarenko" w:id="21" w:date="2023-01-19T21:09:01Z">
        <w:r w:rsidDel="00000000" w:rsidR="00000000" w:rsidRPr="00000000">
          <w:rPr>
            <w:b w:val="1"/>
            <w:sz w:val="28"/>
            <w:szCs w:val="28"/>
            <w:rtl w:val="0"/>
          </w:rPr>
          <w:t xml:space="preserve">(</w:t>
        </w:r>
        <w:r w:rsidDel="00000000" w:rsidR="00000000" w:rsidRPr="00000000">
          <w:fldChar w:fldCharType="begin"/>
        </w:r>
        <w:r w:rsidDel="00000000" w:rsidR="00000000" w:rsidRPr="00000000">
          <w:instrText xml:space="preserve">HYPERLINK "http://cmp.felk.cvut.cz/cmp/courses/recognition/Exam-questions/test_2020.pdf"</w:instrText>
        </w:r>
        <w:r w:rsidDel="00000000" w:rsidR="00000000" w:rsidRPr="00000000">
          <w:fldChar w:fldCharType="separate"/>
        </w:r>
        <w:r w:rsidDel="00000000" w:rsidR="00000000" w:rsidRPr="00000000">
          <w:rPr>
            <w:b w:val="1"/>
            <w:sz w:val="28"/>
            <w:szCs w:val="28"/>
            <w:rtl w:val="0"/>
          </w:rPr>
          <w:t xml:space="preserve">http://cmp.felk.cvut.cz/cmp/courses/recognition/Exam-questions/test_2020.pdf</w:t>
        </w:r>
        <w:r w:rsidDel="00000000" w:rsidR="00000000" w:rsidRPr="00000000">
          <w:fldChar w:fldCharType="end"/>
        </w:r>
        <w:r w:rsidDel="00000000" w:rsidR="00000000" w:rsidRPr="00000000">
          <w:rPr>
            <w:b w:val="1"/>
            <w:sz w:val="28"/>
            <w:szCs w:val="28"/>
            <w:rtl w:val="0"/>
          </w:rPr>
          <w:t xml:space="preserve">)</w:t>
        </w:r>
      </w:ins>
      <w:r w:rsidDel="00000000" w:rsidR="00000000" w:rsidRPr="00000000">
        <w:rPr>
          <w:rtl w:val="0"/>
        </w:rPr>
      </w:r>
    </w:p>
    <w:p w:rsidR="00000000" w:rsidDel="00000000" w:rsidP="00000000" w:rsidRDefault="00000000" w:rsidRPr="00000000" w14:paraId="0000013B">
      <w:pPr>
        <w:pageBreakBefore w:val="0"/>
        <w:rPr/>
      </w:pPr>
      <w:del w:author="Bohdan Nazarenko" w:id="22" w:date="2023-01-19T21:09:28Z">
        <w:r w:rsidDel="00000000" w:rsidR="00000000" w:rsidRPr="00000000">
          <w:rPr/>
          <w:drawing>
            <wp:inline distB="114300" distT="114300" distL="114300" distR="114300">
              <wp:extent cx="4914900" cy="3467100"/>
              <wp:effectExtent b="0" l="0" r="0" t="0"/>
              <wp:docPr id="17"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a:off x="0" y="0"/>
                        <a:ext cx="4914900" cy="3467100"/>
                      </a:xfrm>
                      <a:prstGeom prst="rect"/>
                      <a:ln/>
                    </pic:spPr>
                  </pic:pic>
                </a:graphicData>
              </a:graphic>
            </wp:inline>
          </w:drawing>
        </w:r>
      </w:del>
      <w:r w:rsidDel="00000000" w:rsidR="00000000" w:rsidRPr="00000000">
        <w:rPr>
          <w:rtl w:val="0"/>
        </w:rPr>
      </w:r>
    </w:p>
    <w:p w:rsidR="00000000" w:rsidDel="00000000" w:rsidP="00000000" w:rsidRDefault="00000000" w:rsidRPr="00000000" w14:paraId="0000013C">
      <w:pPr>
        <w:pageBreakBefore w:val="0"/>
        <w:rPr>
          <w:ins w:author="Sláva" w:id="23" w:date="2023-01-16T13:44:24Z"/>
          <w:b w:val="1"/>
          <w:rPrChange w:author="Sláva" w:id="24" w:date="2023-01-16T13:44:24Z">
            <w:rPr/>
          </w:rPrChange>
        </w:rPr>
      </w:pPr>
      <w:ins w:author="Sláva" w:id="23" w:date="2023-01-16T13:44:24Z">
        <w:r w:rsidDel="00000000" w:rsidR="00000000" w:rsidRPr="00000000">
          <w:rPr>
            <w:b w:val="1"/>
            <w:rPrChange w:author="Sláva" w:id="24" w:date="2023-01-16T13:44:24Z">
              <w:rPr/>
            </w:rPrChange>
          </w:rPr>
          <w:drawing>
            <wp:inline distB="114300" distT="114300" distL="114300" distR="114300">
              <wp:extent cx="5731200" cy="4114800"/>
              <wp:effectExtent b="0" l="0" r="0" t="0"/>
              <wp:docPr id="24"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31200" cy="4114800"/>
                      </a:xfrm>
                      <a:prstGeom prst="rect"/>
                      <a:ln/>
                    </pic:spPr>
                  </pic:pic>
                </a:graphicData>
              </a:graphic>
            </wp:inline>
          </w:drawing>
        </w:r>
        <w:r w:rsidDel="00000000" w:rsidR="00000000" w:rsidRPr="00000000">
          <w:rPr>
            <w:rtl w:val="0"/>
          </w:rPr>
        </w:r>
      </w:ins>
    </w:p>
    <w:p w:rsidR="00000000" w:rsidDel="00000000" w:rsidP="00000000" w:rsidRDefault="00000000" w:rsidRPr="00000000" w14:paraId="0000013D">
      <w:pPr>
        <w:pageBreakBefore w:val="0"/>
        <w:rPr>
          <w:b w:val="1"/>
          <w:rPrChange w:author="Sláva" w:id="24" w:date="2023-01-16T13:44:24Z">
            <w:rPr>
              <w:b w:val="1"/>
            </w:rPr>
          </w:rPrChange>
        </w:rPr>
      </w:pPr>
      <w:r w:rsidDel="00000000" w:rsidR="00000000" w:rsidRPr="00000000">
        <w:rPr>
          <w:b w:val="1"/>
          <w:rtl w:val="0"/>
          <w:rPrChange w:author="Sláva" w:id="24" w:date="2023-01-16T13:44:24Z">
            <w:rPr>
              <w:b w:val="1"/>
            </w:rPr>
          </w:rPrChange>
        </w:rPr>
        <w:t xml:space="preserve">1)</w:t>
      </w:r>
    </w:p>
    <w:p w:rsidR="00000000" w:rsidDel="00000000" w:rsidP="00000000" w:rsidRDefault="00000000" w:rsidRPr="00000000" w14:paraId="0000013E">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K-means: je to tu někde</w:t>
      </w:r>
    </w:p>
    <w:p w:rsidR="00000000" w:rsidDel="00000000" w:rsidP="00000000" w:rsidRDefault="00000000" w:rsidRPr="00000000" w14:paraId="0000013F">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Konvergence: taky tu je (v kroku 2 si nemůže žádný bod pohoršit, v kroku 3 se nemůže zhoršit globální součet, musíme zajistit konzisten</w:t>
      </w:r>
      <w:ins w:author="Dr. Hele Kómla" w:id="25" w:date="2023-01-18T14:43:58Z">
        <w:del w:author="Anonymous" w:id="26" w:date="2024-01-22T15:58:58Z">
          <w:r w:rsidDel="00000000" w:rsidR="00000000" w:rsidRPr="00000000">
            <w:rPr>
              <w:b w:val="1"/>
              <w:rtl w:val="0"/>
              <w:rPrChange w:author="Sláva" w:id="24" w:date="2023-01-16T13:44:24Z">
                <w:rPr/>
              </w:rPrChange>
            </w:rPr>
            <w:delText xml:space="preserve">2020</w:delText>
          </w:r>
        </w:del>
      </w:ins>
      <w:r w:rsidDel="00000000" w:rsidR="00000000" w:rsidRPr="00000000">
        <w:rPr>
          <w:b w:val="1"/>
          <w:rtl w:val="0"/>
          <w:rPrChange w:author="Sláva" w:id="24" w:date="2023-01-16T13:44:24Z">
            <w:rPr/>
          </w:rPrChange>
        </w:rPr>
        <w:t xml:space="preserve">ci při rovnosti vzdáleností, celkově je N</w:t>
      </w:r>
      <w:r w:rsidDel="00000000" w:rsidR="00000000" w:rsidRPr="00000000">
        <w:rPr>
          <w:b w:val="1"/>
          <w:rtl w:val="0"/>
          <w:rPrChange w:author="Sláva" w:id="24" w:date="2023-01-16T13:44:24Z">
            <w:rPr>
              <w:vertAlign w:val="superscript"/>
            </w:rPr>
          </w:rPrChange>
        </w:rPr>
        <w:t xml:space="preserve">K</w:t>
      </w:r>
      <w:r w:rsidDel="00000000" w:rsidR="00000000" w:rsidRPr="00000000">
        <w:rPr>
          <w:b w:val="1"/>
          <w:rtl w:val="0"/>
          <w:rPrChange w:author="Sláva" w:id="24" w:date="2023-01-16T13:44:24Z">
            <w:rPr/>
          </w:rPrChange>
        </w:rPr>
        <w:t xml:space="preserve"> možných stavů = konečný počet)</w:t>
      </w:r>
    </w:p>
    <w:p w:rsidR="00000000" w:rsidDel="00000000" w:rsidP="00000000" w:rsidRDefault="00000000" w:rsidRPr="00000000" w14:paraId="00000140">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K-means</w:t>
      </w:r>
      <w:r w:rsidDel="00000000" w:rsidR="00000000" w:rsidRPr="00000000">
        <w:rPr>
          <w:b w:val="1"/>
          <w:rtl w:val="0"/>
          <w:rPrChange w:author="Sláva" w:id="24" w:date="2023-01-16T13:44:24Z">
            <w:rPr/>
          </w:rPrChange>
        </w:rPr>
        <w:t xml:space="preserve">++</w:t>
      </w:r>
      <w:r w:rsidDel="00000000" w:rsidR="00000000" w:rsidRPr="00000000">
        <w:rPr>
          <w:b w:val="1"/>
          <w:rtl w:val="0"/>
          <w:rPrChange w:author="Sláva" w:id="24" w:date="2023-01-16T13:44:24Z">
            <w:rPr/>
          </w:rPrChange>
        </w:rPr>
        <w:t xml:space="preserve">: taky tu už je</w:t>
      </w:r>
    </w:p>
    <w:p w:rsidR="00000000" w:rsidDel="00000000" w:rsidP="00000000" w:rsidRDefault="00000000" w:rsidRPr="00000000" w14:paraId="00000141">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Příklad: ten typický obdélník</w:t>
      </w:r>
    </w:p>
    <w:p w:rsidR="00000000" w:rsidDel="00000000" w:rsidP="00000000" w:rsidRDefault="00000000" w:rsidRPr="00000000" w14:paraId="00000142">
      <w:pPr>
        <w:pageBreakBefore w:val="0"/>
        <w:rPr>
          <w:b w:val="1"/>
          <w:rPrChange w:author="Sláva" w:id="24" w:date="2023-01-16T13:44:24Z">
            <w:rPr/>
          </w:rPrChange>
        </w:rPr>
      </w:pPr>
      <w:r w:rsidDel="00000000" w:rsidR="00000000" w:rsidRPr="00000000">
        <w:rPr>
          <w:rtl w:val="0"/>
        </w:rPr>
      </w:r>
    </w:p>
    <w:p w:rsidR="00000000" w:rsidDel="00000000" w:rsidP="00000000" w:rsidRDefault="00000000" w:rsidRPr="00000000" w14:paraId="00000143">
      <w:pPr>
        <w:pageBreakBefore w:val="0"/>
        <w:rPr>
          <w:b w:val="1"/>
          <w:rPrChange w:author="Sláva" w:id="24" w:date="2023-01-16T13:44:24Z">
            <w:rPr>
              <w:b w:val="1"/>
            </w:rPr>
          </w:rPrChange>
        </w:rPr>
      </w:pPr>
      <w:r w:rsidDel="00000000" w:rsidR="00000000" w:rsidRPr="00000000">
        <w:rPr>
          <w:b w:val="1"/>
          <w:rtl w:val="0"/>
          <w:rPrChange w:author="Sláva" w:id="24" w:date="2023-01-16T13:44:24Z">
            <w:rPr>
              <w:b w:val="1"/>
            </w:rPr>
          </w:rPrChange>
        </w:rPr>
        <w:t xml:space="preserve">2)</w:t>
      </w:r>
    </w:p>
    <w:p w:rsidR="00000000" w:rsidDel="00000000" w:rsidP="00000000" w:rsidRDefault="00000000" w:rsidRPr="00000000" w14:paraId="00000144">
      <w:pPr>
        <w:pageBreakBefore w:val="0"/>
        <w:rPr>
          <w:b w:val="1"/>
          <w:rPrChange w:author="Sláva" w:id="24" w:date="2023-01-16T13:44:24Z">
            <w:rPr>
              <w:b w:val="1"/>
            </w:rPr>
          </w:rPrChange>
        </w:rPr>
      </w:pPr>
      <w:r w:rsidDel="00000000" w:rsidR="00000000" w:rsidRPr="00000000">
        <w:rPr>
          <w:b w:val="1"/>
          <w:rtl w:val="0"/>
          <w:rPrChange w:author="Sláva" w:id="24" w:date="2023-01-16T13:44:24Z">
            <w:rPr/>
          </w:rPrChange>
        </w:rPr>
        <w:t xml:space="preserve">Viz </w:t>
      </w:r>
      <w:r w:rsidDel="00000000" w:rsidR="00000000" w:rsidRPr="00000000">
        <w:rPr>
          <w:b w:val="1"/>
          <w:rtl w:val="0"/>
          <w:rPrChange w:author="Sláva" w:id="24" w:date="2023-01-16T13:44:24Z">
            <w:rPr>
              <w:b w:val="1"/>
            </w:rPr>
          </w:rPrChange>
        </w:rPr>
        <w:t xml:space="preserve">Zkouška 2016 1)</w:t>
      </w:r>
    </w:p>
    <w:p w:rsidR="00000000" w:rsidDel="00000000" w:rsidP="00000000" w:rsidRDefault="00000000" w:rsidRPr="00000000" w14:paraId="00000145">
      <w:pPr>
        <w:pageBreakBefore w:val="0"/>
        <w:rPr>
          <w:b w:val="1"/>
          <w:rPrChange w:author="Sláva" w:id="24" w:date="2023-01-16T13:44:24Z">
            <w:rPr/>
          </w:rPrChange>
        </w:rPr>
      </w:pPr>
      <w:r w:rsidDel="00000000" w:rsidR="00000000" w:rsidRPr="00000000">
        <w:rPr>
          <w:rtl w:val="0"/>
        </w:rPr>
      </w:r>
    </w:p>
    <w:p w:rsidR="00000000" w:rsidDel="00000000" w:rsidP="00000000" w:rsidRDefault="00000000" w:rsidRPr="00000000" w14:paraId="00000146">
      <w:pPr>
        <w:pageBreakBefore w:val="0"/>
        <w:rPr>
          <w:b w:val="1"/>
          <w:rPrChange w:author="Sláva" w:id="24" w:date="2023-01-16T13:44:24Z">
            <w:rPr>
              <w:b w:val="1"/>
            </w:rPr>
          </w:rPrChange>
        </w:rPr>
      </w:pPr>
      <w:r w:rsidDel="00000000" w:rsidR="00000000" w:rsidRPr="00000000">
        <w:br w:type="page"/>
      </w:r>
      <w:r w:rsidDel="00000000" w:rsidR="00000000" w:rsidRPr="00000000">
        <w:rPr>
          <w:rtl w:val="0"/>
        </w:rPr>
      </w:r>
    </w:p>
    <w:p w:rsidR="00000000" w:rsidDel="00000000" w:rsidP="00000000" w:rsidRDefault="00000000" w:rsidRPr="00000000" w14:paraId="00000147">
      <w:pPr>
        <w:pageBreakBefore w:val="0"/>
        <w:rPr>
          <w:b w:val="1"/>
          <w:rPrChange w:author="Sláva" w:id="24" w:date="2023-01-16T13:44:24Z">
            <w:rPr/>
          </w:rPrChange>
        </w:rPr>
      </w:pPr>
      <w:r w:rsidDel="00000000" w:rsidR="00000000" w:rsidRPr="00000000">
        <w:rPr>
          <w:b w:val="1"/>
          <w:rtl w:val="0"/>
          <w:rPrChange w:author="Sláva" w:id="24" w:date="2023-01-16T13:44:24Z">
            <w:rPr>
              <w:b w:val="1"/>
            </w:rPr>
          </w:rPrChange>
        </w:rPr>
        <w:t xml:space="preserve">3)</w:t>
      </w:r>
      <w:r w:rsidDel="00000000" w:rsidR="00000000" w:rsidRPr="00000000">
        <w:rPr>
          <w:rtl w:val="0"/>
        </w:rPr>
      </w:r>
    </w:p>
    <w:p w:rsidR="00000000" w:rsidDel="00000000" w:rsidP="00000000" w:rsidRDefault="00000000" w:rsidRPr="00000000" w14:paraId="00000148">
      <w:pPr>
        <w:pageBreakBefore w:val="0"/>
        <w:rPr>
          <w:b w:val="1"/>
          <w:rPrChange w:author="Sláva" w:id="24" w:date="2023-01-16T13:44:24Z">
            <w:rPr/>
          </w:rPrChange>
        </w:rPr>
      </w:pPr>
      <w:r w:rsidDel="00000000" w:rsidR="00000000" w:rsidRPr="00000000">
        <w:rPr>
          <w:b w:val="1"/>
          <w:rPrChange w:author="Sláva" w:id="24" w:date="2023-01-16T13:44:24Z">
            <w:rPr/>
          </w:rPrChange>
        </w:rPr>
        <w:drawing>
          <wp:inline distB="114300" distT="114300" distL="114300" distR="114300">
            <wp:extent cx="5457825" cy="5838825"/>
            <wp:effectExtent b="0" l="0" r="0" t="0"/>
            <wp:docPr id="13" name="image22.jpg"/>
            <a:graphic>
              <a:graphicData uri="http://schemas.openxmlformats.org/drawingml/2006/picture">
                <pic:pic>
                  <pic:nvPicPr>
                    <pic:cNvPr id="0" name="image22.jpg"/>
                    <pic:cNvPicPr preferRelativeResize="0"/>
                  </pic:nvPicPr>
                  <pic:blipFill>
                    <a:blip r:embed="rId13"/>
                    <a:srcRect b="23661" l="3322" r="1495" t="0"/>
                    <a:stretch>
                      <a:fillRect/>
                    </a:stretch>
                  </pic:blipFill>
                  <pic:spPr>
                    <a:xfrm>
                      <a:off x="0" y="0"/>
                      <a:ext cx="5457825" cy="583882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ageBreakBefore w:val="0"/>
        <w:rPr>
          <w:b w:val="1"/>
          <w:rPrChange w:author="Sláva" w:id="24" w:date="2023-01-16T13:44:24Z">
            <w:rPr/>
          </w:rPrChange>
        </w:rPr>
      </w:pPr>
      <w:r w:rsidDel="00000000" w:rsidR="00000000" w:rsidRPr="00000000">
        <w:rPr>
          <w:rtl w:val="0"/>
        </w:rPr>
      </w:r>
    </w:p>
    <w:p w:rsidR="00000000" w:rsidDel="00000000" w:rsidP="00000000" w:rsidRDefault="00000000" w:rsidRPr="00000000" w14:paraId="0000014A">
      <w:pPr>
        <w:pageBreakBefore w:val="0"/>
        <w:rPr>
          <w:b w:val="1"/>
          <w:rPrChange w:author="Sláva" w:id="24" w:date="2023-01-16T13:44:24Z">
            <w:rPr>
              <w:b w:val="1"/>
            </w:rPr>
          </w:rPrChange>
        </w:rPr>
      </w:pPr>
      <w:r w:rsidDel="00000000" w:rsidR="00000000" w:rsidRPr="00000000">
        <w:rPr>
          <w:b w:val="1"/>
          <w:rtl w:val="0"/>
          <w:rPrChange w:author="Sláva" w:id="24" w:date="2023-01-16T13:44:24Z">
            <w:rPr>
              <w:b w:val="1"/>
            </w:rPr>
          </w:rPrChange>
        </w:rPr>
        <w:t xml:space="preserve">4)</w:t>
      </w:r>
    </w:p>
    <w:p w:rsidR="00000000" w:rsidDel="00000000" w:rsidP="00000000" w:rsidRDefault="00000000" w:rsidRPr="00000000" w14:paraId="0000014B">
      <w:pPr>
        <w:pageBreakBefore w:val="0"/>
        <w:rPr>
          <w:b w:val="1"/>
          <w:rPrChange w:author="Sláva" w:id="24" w:date="2023-01-16T13:44:24Z">
            <w:rPr>
              <w:b w:val="1"/>
            </w:rPr>
          </w:rPrChange>
        </w:rPr>
      </w:pPr>
      <w:r w:rsidDel="00000000" w:rsidR="00000000" w:rsidRPr="00000000">
        <w:rPr>
          <w:b w:val="1"/>
          <w:rtl w:val="0"/>
          <w:rPrChange w:author="Sláva" w:id="24" w:date="2023-01-16T13:44:24Z">
            <w:rPr/>
          </w:rPrChange>
        </w:rPr>
        <w:t xml:space="preserve">Viz </w:t>
      </w:r>
      <w:r w:rsidDel="00000000" w:rsidR="00000000" w:rsidRPr="00000000">
        <w:rPr>
          <w:b w:val="1"/>
          <w:rtl w:val="0"/>
          <w:rPrChange w:author="Sláva" w:id="24" w:date="2023-01-16T13:44:24Z">
            <w:rPr>
              <w:b w:val="1"/>
            </w:rPr>
          </w:rPrChange>
        </w:rPr>
        <w:t xml:space="preserve">Zkouška 2017 1)</w:t>
      </w:r>
      <w:r w:rsidDel="00000000" w:rsidR="00000000" w:rsidRPr="00000000">
        <w:rPr>
          <w:rtl w:val="0"/>
        </w:rPr>
      </w:r>
    </w:p>
    <w:p w:rsidR="00000000" w:rsidDel="00000000" w:rsidP="00000000" w:rsidRDefault="00000000" w:rsidRPr="00000000" w14:paraId="0000014C">
      <w:pPr>
        <w:pageBreakBefore w:val="0"/>
        <w:rPr>
          <w:b w:val="1"/>
          <w:rPrChange w:author="Sláva" w:id="24" w:date="2023-01-16T13:44:24Z">
            <w:rPr>
              <w:b w:val="1"/>
              <w:sz w:val="28"/>
              <w:szCs w:val="28"/>
            </w:rPr>
          </w:rPrChange>
        </w:rPr>
      </w:pPr>
      <w:r w:rsidDel="00000000" w:rsidR="00000000" w:rsidRPr="00000000">
        <w:br w:type="page"/>
      </w:r>
      <w:r w:rsidDel="00000000" w:rsidR="00000000" w:rsidRPr="00000000">
        <w:rPr>
          <w:rtl w:val="0"/>
        </w:rPr>
      </w:r>
    </w:p>
    <w:p w:rsidR="00000000" w:rsidDel="00000000" w:rsidP="00000000" w:rsidRDefault="00000000" w:rsidRPr="00000000" w14:paraId="0000014D">
      <w:pPr>
        <w:pageBreakBefore w:val="0"/>
        <w:rPr>
          <w:b w:val="1"/>
          <w:rPrChange w:author="Sláva" w:id="24" w:date="2023-01-16T13:44:24Z">
            <w:rPr>
              <w:b w:val="1"/>
              <w:sz w:val="28"/>
              <w:szCs w:val="28"/>
            </w:rPr>
          </w:rPrChange>
        </w:rPr>
      </w:pPr>
      <w:r w:rsidDel="00000000" w:rsidR="00000000" w:rsidRPr="00000000">
        <w:rPr>
          <w:b w:val="1"/>
          <w:rtl w:val="0"/>
          <w:rPrChange w:author="Sláva" w:id="24" w:date="2023-01-16T13:44:24Z">
            <w:rPr>
              <w:b w:val="1"/>
              <w:sz w:val="28"/>
              <w:szCs w:val="28"/>
            </w:rPr>
          </w:rPrChange>
        </w:rPr>
        <w:t xml:space="preserve">Zkouška 2019</w:t>
      </w:r>
    </w:p>
    <w:p w:rsidR="00000000" w:rsidDel="00000000" w:rsidP="00000000" w:rsidRDefault="00000000" w:rsidRPr="00000000" w14:paraId="0000014E">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w:t>
      </w:r>
      <w:hyperlink r:id="rId14">
        <w:r w:rsidDel="00000000" w:rsidR="00000000" w:rsidRPr="00000000">
          <w:rPr>
            <w:b w:val="1"/>
            <w:rtl w:val="0"/>
            <w:rPrChange w:author="Sláva" w:id="24" w:date="2023-01-16T13:44:24Z">
              <w:rPr>
                <w:color w:val="1155cc"/>
                <w:u w:val="single"/>
              </w:rPr>
            </w:rPrChange>
          </w:rPr>
          <w:t xml:space="preserve">http://cmp.felk.cvut.cz/cmp/courses/recognition/Exam-questions/test_2019-eng.pdf</w:t>
        </w:r>
      </w:hyperlink>
      <w:r w:rsidDel="00000000" w:rsidR="00000000" w:rsidRPr="00000000">
        <w:rPr>
          <w:b w:val="1"/>
          <w:rtl w:val="0"/>
          <w:rPrChange w:author="Sláva" w:id="24" w:date="2023-01-16T13:44:24Z">
            <w:rPr/>
          </w:rPrChange>
        </w:rPr>
        <w:t xml:space="preserve">)</w:t>
      </w:r>
    </w:p>
    <w:p w:rsidR="00000000" w:rsidDel="00000000" w:rsidP="00000000" w:rsidRDefault="00000000" w:rsidRPr="00000000" w14:paraId="0000014F">
      <w:pPr>
        <w:pageBreakBefore w:val="0"/>
        <w:ind w:left="0" w:firstLine="0"/>
        <w:rPr>
          <w:b w:val="1"/>
          <w:rPrChange w:author="Sláva" w:id="24" w:date="2023-01-16T13:44:24Z">
            <w:rPr>
              <w:b w:val="1"/>
            </w:rPr>
          </w:rPrChange>
        </w:rPr>
      </w:pPr>
      <w:r w:rsidDel="00000000" w:rsidR="00000000" w:rsidRPr="00000000">
        <w:rPr>
          <w:b w:val="1"/>
          <w:rtl w:val="0"/>
          <w:rPrChange w:author="Sláva" w:id="24" w:date="2023-01-16T13:44:24Z">
            <w:rPr>
              <w:b w:val="1"/>
            </w:rPr>
          </w:rPrChange>
        </w:rPr>
        <w:t xml:space="preserve">1) ?????</w:t>
      </w:r>
    </w:p>
    <w:p w:rsidR="00000000" w:rsidDel="00000000" w:rsidP="00000000" w:rsidRDefault="00000000" w:rsidRPr="00000000" w14:paraId="00000150">
      <w:pPr>
        <w:pageBreakBefore w:val="0"/>
        <w:ind w:left="0" w:firstLine="0"/>
        <w:rPr>
          <w:b w:val="1"/>
          <w:rPrChange w:author="Sláva" w:id="24" w:date="2023-01-16T13:44:24Z">
            <w:rPr/>
          </w:rPrChange>
        </w:rPr>
      </w:pPr>
      <w:ins w:author="Dr. Hele Kómla" w:id="27" w:date="2023-01-11T14:51:04Z">
        <w:r w:rsidDel="00000000" w:rsidR="00000000" w:rsidRPr="00000000">
          <w:rPr>
            <w:b w:val="1"/>
            <w:rtl w:val="0"/>
            <w:rPrChange w:author="Sláva" w:id="24" w:date="2023-01-16T13:44:24Z">
              <w:rPr>
                <w:b w:val="1"/>
              </w:rPr>
            </w:rPrChange>
          </w:rPr>
          <w:t xml:space="preserve"> </w:t>
        </w:r>
      </w:ins>
      <w:commentRangeStart w:id="10"/>
      <w:r w:rsidDel="00000000" w:rsidR="00000000" w:rsidRPr="00000000">
        <w:rPr>
          <w:b w:val="1"/>
          <w:rtl w:val="0"/>
          <w:rPrChange w:author="Sláva" w:id="24" w:date="2023-01-16T13:44:24Z">
            <w:rPr/>
          </w:rPrChange>
        </w:rPr>
        <w:t xml:space="preserve">b) a c)</w:t>
      </w:r>
      <w:commentRangeEnd w:id="10"/>
      <w:r w:rsidDel="00000000" w:rsidR="00000000" w:rsidRPr="00000000">
        <w:commentReference w:id="10"/>
      </w:r>
      <w:r w:rsidDel="00000000" w:rsidR="00000000" w:rsidRPr="00000000">
        <w:rPr>
          <w:b w:val="1"/>
          <w:rtl w:val="0"/>
          <w:rPrChange w:author="Sláva" w:id="24" w:date="2023-01-16T13:44:24Z">
            <w:rPr/>
          </w:rPrChange>
        </w:rPr>
        <w:t xml:space="preserve"> nevím</w:t>
      </w:r>
    </w:p>
    <w:p w:rsidR="00000000" w:rsidDel="00000000" w:rsidP="00000000" w:rsidRDefault="00000000" w:rsidRPr="00000000" w14:paraId="00000151">
      <w:pPr>
        <w:pageBreakBefore w:val="0"/>
        <w:rPr>
          <w:b w:val="1"/>
          <w:rPrChange w:author="Sláva" w:id="24" w:date="2023-01-16T13:44:24Z">
            <w:rPr/>
          </w:rPrChange>
        </w:rPr>
      </w:pPr>
      <w:r w:rsidDel="00000000" w:rsidR="00000000" w:rsidRPr="00000000">
        <w:rPr>
          <w:b w:val="1"/>
          <w:rPrChange w:author="Sláva" w:id="24" w:date="2023-01-16T13:44:24Z">
            <w:rPr/>
          </w:rPrChange>
        </w:rPr>
        <w:drawing>
          <wp:inline distB="114300" distT="114300" distL="114300" distR="114300">
            <wp:extent cx="5324475" cy="3515967"/>
            <wp:effectExtent b="0" l="0" r="0" t="0"/>
            <wp:docPr id="5" name="image26.jpg"/>
            <a:graphic>
              <a:graphicData uri="http://schemas.openxmlformats.org/drawingml/2006/picture">
                <pic:pic>
                  <pic:nvPicPr>
                    <pic:cNvPr id="0" name="image26.jpg"/>
                    <pic:cNvPicPr preferRelativeResize="0"/>
                  </pic:nvPicPr>
                  <pic:blipFill>
                    <a:blip r:embed="rId15"/>
                    <a:srcRect b="7729" l="2990" r="4152" t="10450"/>
                    <a:stretch>
                      <a:fillRect/>
                    </a:stretch>
                  </pic:blipFill>
                  <pic:spPr>
                    <a:xfrm>
                      <a:off x="0" y="0"/>
                      <a:ext cx="5324475" cy="3515967"/>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ageBreakBefore w:val="0"/>
        <w:rPr>
          <w:b w:val="1"/>
          <w:rPrChange w:author="Sláva" w:id="24" w:date="2023-01-16T13:44:24Z">
            <w:rPr>
              <w:b w:val="1"/>
            </w:rPr>
          </w:rPrChange>
        </w:rPr>
      </w:pPr>
      <w:r w:rsidDel="00000000" w:rsidR="00000000" w:rsidRPr="00000000">
        <w:br w:type="page"/>
      </w:r>
      <w:r w:rsidDel="00000000" w:rsidR="00000000" w:rsidRPr="00000000">
        <w:rPr>
          <w:rtl w:val="0"/>
        </w:rPr>
      </w:r>
    </w:p>
    <w:p w:rsidR="00000000" w:rsidDel="00000000" w:rsidP="00000000" w:rsidRDefault="00000000" w:rsidRPr="00000000" w14:paraId="00000153">
      <w:pPr>
        <w:pageBreakBefore w:val="0"/>
        <w:rPr>
          <w:b w:val="1"/>
          <w:rPrChange w:author="Sláva" w:id="24" w:date="2023-01-16T13:44:24Z">
            <w:rPr>
              <w:b w:val="1"/>
            </w:rPr>
          </w:rPrChange>
        </w:rPr>
      </w:pPr>
      <w:commentRangeStart w:id="11"/>
      <w:commentRangeStart w:id="12"/>
      <w:commentRangeStart w:id="13"/>
      <w:r w:rsidDel="00000000" w:rsidR="00000000" w:rsidRPr="00000000">
        <w:rPr>
          <w:b w:val="1"/>
          <w:rtl w:val="0"/>
          <w:rPrChange w:author="Sláva" w:id="24" w:date="2023-01-16T13:44:24Z">
            <w:rPr>
              <w:b w:val="1"/>
            </w:rPr>
          </w:rPrChange>
        </w:rPr>
        <w:t xml:space="preserve">b</w:t>
      </w:r>
      <w:commentRangeEnd w:id="11"/>
      <w:r w:rsidDel="00000000" w:rsidR="00000000" w:rsidRPr="00000000">
        <w:commentReference w:id="11"/>
      </w:r>
      <w:commentRangeEnd w:id="12"/>
      <w:r w:rsidDel="00000000" w:rsidR="00000000" w:rsidRPr="00000000">
        <w:commentReference w:id="12"/>
      </w:r>
      <w:commentRangeEnd w:id="13"/>
      <w:r w:rsidDel="00000000" w:rsidR="00000000" w:rsidRPr="00000000">
        <w:commentReference w:id="13"/>
      </w:r>
      <w:r w:rsidDel="00000000" w:rsidR="00000000" w:rsidRPr="00000000">
        <w:rPr>
          <w:b w:val="1"/>
          <w:rtl w:val="0"/>
          <w:rPrChange w:author="Sláva" w:id="24" w:date="2023-01-16T13:44:24Z">
            <w:rPr>
              <w:b w:val="1"/>
            </w:rPr>
          </w:rPrChange>
        </w:rPr>
        <w:t xml:space="preserve">)</w:t>
      </w:r>
    </w:p>
    <w:p w:rsidR="00000000" w:rsidDel="00000000" w:rsidP="00000000" w:rsidRDefault="00000000" w:rsidRPr="00000000" w14:paraId="00000154">
      <w:pPr>
        <w:pageBreakBefore w:val="0"/>
        <w:ind w:left="720" w:firstLine="0"/>
        <w:rPr>
          <w:b w:val="1"/>
          <w:rPrChange w:author="Sláva" w:id="24" w:date="2023-01-16T13:44:24Z">
            <w:rPr/>
          </w:rPrChange>
        </w:rPr>
      </w:pPr>
      <w:ins w:author="Vít Lupínek" w:id="28" w:date="2021-01-16T18:37:06Z">
        <w:commentRangeStart w:id="14"/>
        <w:commentRangeStart w:id="15"/>
        <w:commentRangeStart w:id="16"/>
        <w:commentRangeStart w:id="17"/>
        <w:r w:rsidDel="00000000" w:rsidR="00000000" w:rsidRPr="00000000">
          <w:rPr>
            <w:b w:val="1"/>
            <w:rPrChange w:author="Sláva" w:id="24" w:date="2023-01-16T13:44:24Z">
              <w:rPr/>
            </w:rPrChange>
          </w:rPr>
          <w:drawing>
            <wp:inline distB="114300" distT="114300" distL="114300" distR="114300">
              <wp:extent cx="5734050" cy="7444787"/>
              <wp:effectExtent b="0" l="0" r="0" t="0"/>
              <wp:docPr id="11" name="image39.jpg"/>
              <a:graphic>
                <a:graphicData uri="http://schemas.openxmlformats.org/drawingml/2006/picture">
                  <pic:pic>
                    <pic:nvPicPr>
                      <pic:cNvPr id="0" name="image39.jpg"/>
                      <pic:cNvPicPr preferRelativeResize="0"/>
                    </pic:nvPicPr>
                    <pic:blipFill>
                      <a:blip r:embed="rId16"/>
                      <a:srcRect b="10790" l="0" r="0" t="2614"/>
                      <a:stretch>
                        <a:fillRect/>
                      </a:stretch>
                    </pic:blipFill>
                    <pic:spPr>
                      <a:xfrm>
                        <a:off x="0" y="0"/>
                        <a:ext cx="5734050" cy="7444787"/>
                      </a:xfrm>
                      <a:prstGeom prst="rect"/>
                      <a:ln/>
                    </pic:spPr>
                  </pic:pic>
                </a:graphicData>
              </a:graphic>
            </wp:inline>
          </w:drawing>
        </w:r>
      </w:ins>
      <w:commentRangeEnd w:id="14"/>
      <w:r w:rsidDel="00000000" w:rsidR="00000000" w:rsidRPr="00000000">
        <w:commentReference w:id="14"/>
      </w:r>
      <w:commentRangeEnd w:id="15"/>
      <w:r w:rsidDel="00000000" w:rsidR="00000000" w:rsidRPr="00000000">
        <w:commentReference w:id="15"/>
      </w:r>
      <w:commentRangeEnd w:id="16"/>
      <w:r w:rsidDel="00000000" w:rsidR="00000000" w:rsidRPr="00000000">
        <w:commentReference w:id="16"/>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55">
      <w:pPr>
        <w:pageBreakBefore w:val="0"/>
        <w:ind w:left="0" w:firstLine="0"/>
        <w:rPr>
          <w:b w:val="1"/>
          <w:rPrChange w:author="Sláva" w:id="24" w:date="2023-01-16T13:44:24Z">
            <w:rPr>
              <w:b w:val="1"/>
            </w:rPr>
          </w:rPrChange>
        </w:rPr>
      </w:pPr>
      <w:r w:rsidDel="00000000" w:rsidR="00000000" w:rsidRPr="00000000">
        <w:rPr>
          <w:b w:val="1"/>
          <w:rtl w:val="0"/>
          <w:rPrChange w:author="Sláva" w:id="24" w:date="2023-01-16T13:44:24Z">
            <w:rPr/>
          </w:rPrChange>
        </w:rPr>
        <w:t xml:space="preserve">Druhá část b) pomocí EM: </w:t>
      </w:r>
      <w:commentRangeStart w:id="18"/>
      <w:r w:rsidDel="00000000" w:rsidR="00000000" w:rsidRPr="00000000">
        <w:rPr>
          <w:b w:val="1"/>
          <w:rtl w:val="0"/>
          <w:rPrChange w:author="Sláva" w:id="24" w:date="2023-01-16T13:44:24Z">
            <w:rPr>
              <w:b w:val="1"/>
            </w:rPr>
          </w:rPrChange>
        </w:rPr>
        <w:t xml:space="preserve">?????</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56">
      <w:pPr>
        <w:pageBreakBefore w:val="0"/>
        <w:numPr>
          <w:ilvl w:val="0"/>
          <w:numId w:val="17"/>
        </w:numPr>
        <w:ind w:left="720" w:hanging="360"/>
        <w:rPr>
          <w:u w:val="none"/>
        </w:rPr>
      </w:pPr>
      <w:r w:rsidDel="00000000" w:rsidR="00000000" w:rsidRPr="00000000">
        <w:rPr>
          <w:b w:val="1"/>
          <w:rtl w:val="0"/>
          <w:rPrChange w:author="Sláva" w:id="24" w:date="2023-01-16T13:44:24Z">
            <w:rPr/>
          </w:rPrChange>
        </w:rPr>
        <w:t xml:space="preserve">init θ</w:t>
      </w:r>
    </w:p>
    <w:p w:rsidR="00000000" w:rsidDel="00000000" w:rsidP="00000000" w:rsidRDefault="00000000" w:rsidRPr="00000000" w14:paraId="00000157">
      <w:pPr>
        <w:pageBreakBefore w:val="0"/>
        <w:numPr>
          <w:ilvl w:val="0"/>
          <w:numId w:val="17"/>
        </w:numPr>
        <w:ind w:left="720" w:hanging="360"/>
        <w:rPr>
          <w:u w:val="none"/>
        </w:rPr>
      </w:pPr>
      <w:r w:rsidDel="00000000" w:rsidR="00000000" w:rsidRPr="00000000">
        <w:rPr>
          <w:b w:val="1"/>
          <w:rtl w:val="0"/>
          <w:rPrChange w:author="Sláva" w:id="24" w:date="2023-01-16T13:44:24Z">
            <w:rPr/>
          </w:rPrChange>
        </w:rPr>
        <w:t xml:space="preserve">q</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 1/θ * e</w:t>
      </w:r>
      <w:r w:rsidDel="00000000" w:rsidR="00000000" w:rsidRPr="00000000">
        <w:rPr>
          <w:b w:val="1"/>
          <w:rtl w:val="0"/>
          <w:rPrChange w:author="Sláva" w:id="24" w:date="2023-01-16T13:44:24Z">
            <w:rPr>
              <w:vertAlign w:val="superscript"/>
            </w:rPr>
          </w:rPrChange>
        </w:rPr>
        <w:t xml:space="preserve">-ti/θ</w:t>
      </w:r>
      <w:r w:rsidDel="00000000" w:rsidR="00000000" w:rsidRPr="00000000">
        <w:rPr>
          <w:b w:val="1"/>
          <w:rtl w:val="0"/>
          <w:rPrChange w:author="Sláva" w:id="24" w:date="2023-01-16T13:44:24Z">
            <w:rPr/>
          </w:rPrChange>
        </w:rPr>
        <w:t xml:space="preserve"> pro i = 1, 2, 3, 4, </w:t>
      </w:r>
      <w:r w:rsidDel="00000000" w:rsidR="00000000" w:rsidRPr="00000000">
        <w:rPr>
          <w:b w:val="1"/>
          <w:rtl w:val="0"/>
          <w:rPrChange w:author="Sláva" w:id="24" w:date="2023-01-16T13:44:24Z">
            <w:rPr/>
          </w:rPrChange>
        </w:rPr>
        <w:t xml:space="preserve">q</w:t>
      </w:r>
      <w:r w:rsidDel="00000000" w:rsidR="00000000" w:rsidRPr="00000000">
        <w:rPr>
          <w:b w:val="1"/>
          <w:rtl w:val="0"/>
          <w:rPrChange w:author="Sláva" w:id="24" w:date="2023-01-16T13:44:24Z">
            <w:rPr>
              <w:vertAlign w:val="subscript"/>
            </w:rPr>
          </w:rPrChange>
        </w:rPr>
        <w:t xml:space="preserve">j</w:t>
      </w:r>
      <w:r w:rsidDel="00000000" w:rsidR="00000000" w:rsidRPr="00000000">
        <w:rPr>
          <w:b w:val="1"/>
          <w:rtl w:val="0"/>
          <w:rPrChange w:author="Sláva" w:id="24" w:date="2023-01-16T13:44:24Z">
            <w:rPr/>
          </w:rPrChange>
        </w:rPr>
        <w:t xml:space="preserve"> = e</w:t>
      </w:r>
      <w:r w:rsidDel="00000000" w:rsidR="00000000" w:rsidRPr="00000000">
        <w:rPr>
          <w:b w:val="1"/>
          <w:rtl w:val="0"/>
          <w:rPrChange w:author="Sláva" w:id="24" w:date="2023-01-16T13:44:24Z">
            <w:rPr>
              <w:vertAlign w:val="superscript"/>
            </w:rPr>
          </w:rPrChange>
        </w:rPr>
        <w:t xml:space="preserve">-</w:t>
      </w:r>
      <w:r w:rsidDel="00000000" w:rsidR="00000000" w:rsidRPr="00000000">
        <w:rPr>
          <w:b w:val="1"/>
          <w:rtl w:val="0"/>
          <w:rPrChange w:author="Sláva" w:id="24" w:date="2023-01-16T13:44:24Z">
            <w:rPr>
              <w:vertAlign w:val="superscript"/>
            </w:rPr>
          </w:rPrChange>
        </w:rPr>
        <w:t xml:space="preserve">tmax</w:t>
      </w:r>
      <w:r w:rsidDel="00000000" w:rsidR="00000000" w:rsidRPr="00000000">
        <w:rPr>
          <w:b w:val="1"/>
          <w:rtl w:val="0"/>
          <w:rPrChange w:author="Sláva" w:id="24" w:date="2023-01-16T13:44:24Z">
            <w:rPr>
              <w:vertAlign w:val="superscript"/>
            </w:rPr>
          </w:rPrChange>
        </w:rPr>
        <w:t xml:space="preserve">/θ</w:t>
      </w:r>
      <w:r w:rsidDel="00000000" w:rsidR="00000000" w:rsidRPr="00000000">
        <w:rPr>
          <w:b w:val="1"/>
          <w:rtl w:val="0"/>
          <w:rPrChange w:author="Sláva" w:id="24" w:date="2023-01-16T13:44:24Z">
            <w:rPr/>
          </w:rPrChange>
        </w:rPr>
        <w:t xml:space="preserve"> pro j = 5, 6</w:t>
      </w:r>
    </w:p>
    <w:p w:rsidR="00000000" w:rsidDel="00000000" w:rsidP="00000000" w:rsidRDefault="00000000" w:rsidRPr="00000000" w14:paraId="00000158">
      <w:pPr>
        <w:pageBreakBefore w:val="0"/>
        <w:numPr>
          <w:ilvl w:val="0"/>
          <w:numId w:val="17"/>
        </w:numPr>
        <w:ind w:left="720" w:hanging="360"/>
      </w:pPr>
      <w:r w:rsidDel="00000000" w:rsidR="00000000" w:rsidRPr="00000000">
        <w:rPr>
          <w:b w:val="1"/>
          <w:rtl w:val="0"/>
          <w:rPrChange w:author="Sláva" w:id="24" w:date="2023-01-16T13:44:24Z">
            <w:rPr/>
          </w:rPrChange>
        </w:rPr>
        <w:t xml:space="preserve">θ = (q</w:t>
      </w:r>
      <w:r w:rsidDel="00000000" w:rsidR="00000000" w:rsidRPr="00000000">
        <w:rPr>
          <w:b w:val="1"/>
          <w:rtl w:val="0"/>
          <w:rPrChange w:author="Sláva" w:id="24" w:date="2023-01-16T13:44:24Z">
            <w:rPr>
              <w:vertAlign w:val="subscript"/>
            </w:rPr>
          </w:rPrChange>
        </w:rPr>
        <w:t xml:space="preserve">1</w:t>
      </w:r>
      <w:r w:rsidDel="00000000" w:rsidR="00000000" w:rsidRPr="00000000">
        <w:rPr>
          <w:b w:val="1"/>
          <w:rtl w:val="0"/>
          <w:rPrChange w:author="Sláva" w:id="24" w:date="2023-01-16T13:44:24Z">
            <w:rPr/>
          </w:rPrChange>
        </w:rPr>
        <w:t xml:space="preserve">*t</w:t>
      </w:r>
      <w:r w:rsidDel="00000000" w:rsidR="00000000" w:rsidRPr="00000000">
        <w:rPr>
          <w:b w:val="1"/>
          <w:rtl w:val="0"/>
          <w:rPrChange w:author="Sláva" w:id="24" w:date="2023-01-16T13:44:24Z">
            <w:rPr>
              <w:vertAlign w:val="subscript"/>
            </w:rPr>
          </w:rPrChange>
        </w:rPr>
        <w:t xml:space="preserve">1</w:t>
      </w:r>
      <w:r w:rsidDel="00000000" w:rsidR="00000000" w:rsidRPr="00000000">
        <w:rPr>
          <w:b w:val="1"/>
          <w:rtl w:val="0"/>
          <w:rPrChange w:author="Sláva" w:id="24" w:date="2023-01-16T13:44:24Z">
            <w:rPr/>
          </w:rPrChange>
        </w:rPr>
        <w:t xml:space="preserve"> + q</w:t>
      </w:r>
      <w:r w:rsidDel="00000000" w:rsidR="00000000" w:rsidRPr="00000000">
        <w:rPr>
          <w:b w:val="1"/>
          <w:rtl w:val="0"/>
          <w:rPrChange w:author="Sláva" w:id="24" w:date="2023-01-16T13:44:24Z">
            <w:rPr>
              <w:vertAlign w:val="subscript"/>
            </w:rPr>
          </w:rPrChange>
        </w:rPr>
        <w:t xml:space="preserve">2</w:t>
      </w:r>
      <w:r w:rsidDel="00000000" w:rsidR="00000000" w:rsidRPr="00000000">
        <w:rPr>
          <w:b w:val="1"/>
          <w:rtl w:val="0"/>
          <w:rPrChange w:author="Sláva" w:id="24" w:date="2023-01-16T13:44:24Z">
            <w:rPr/>
          </w:rPrChange>
        </w:rPr>
        <w:t xml:space="preserve">*t</w:t>
      </w:r>
      <w:r w:rsidDel="00000000" w:rsidR="00000000" w:rsidRPr="00000000">
        <w:rPr>
          <w:b w:val="1"/>
          <w:rtl w:val="0"/>
          <w:rPrChange w:author="Sláva" w:id="24" w:date="2023-01-16T13:44:24Z">
            <w:rPr>
              <w:vertAlign w:val="subscript"/>
            </w:rPr>
          </w:rPrChange>
        </w:rPr>
        <w:t xml:space="preserve">2</w:t>
      </w:r>
      <w:r w:rsidDel="00000000" w:rsidR="00000000" w:rsidRPr="00000000">
        <w:rPr>
          <w:b w:val="1"/>
          <w:rtl w:val="0"/>
          <w:rPrChange w:author="Sláva" w:id="24" w:date="2023-01-16T13:44:24Z">
            <w:rPr/>
          </w:rPrChange>
        </w:rPr>
        <w:t xml:space="preserve"> + q</w:t>
      </w:r>
      <w:r w:rsidDel="00000000" w:rsidR="00000000" w:rsidRPr="00000000">
        <w:rPr>
          <w:b w:val="1"/>
          <w:rtl w:val="0"/>
          <w:rPrChange w:author="Sláva" w:id="24" w:date="2023-01-16T13:44:24Z">
            <w:rPr>
              <w:vertAlign w:val="subscript"/>
            </w:rPr>
          </w:rPrChange>
        </w:rPr>
        <w:t xml:space="preserve">3</w:t>
      </w:r>
      <w:r w:rsidDel="00000000" w:rsidR="00000000" w:rsidRPr="00000000">
        <w:rPr>
          <w:b w:val="1"/>
          <w:rtl w:val="0"/>
          <w:rPrChange w:author="Sláva" w:id="24" w:date="2023-01-16T13:44:24Z">
            <w:rPr/>
          </w:rPrChange>
        </w:rPr>
        <w:t xml:space="preserve">*t</w:t>
      </w:r>
      <w:r w:rsidDel="00000000" w:rsidR="00000000" w:rsidRPr="00000000">
        <w:rPr>
          <w:b w:val="1"/>
          <w:rtl w:val="0"/>
          <w:rPrChange w:author="Sláva" w:id="24" w:date="2023-01-16T13:44:24Z">
            <w:rPr>
              <w:vertAlign w:val="subscript"/>
            </w:rPr>
          </w:rPrChange>
        </w:rPr>
        <w:t xml:space="preserve">3</w:t>
      </w:r>
      <w:r w:rsidDel="00000000" w:rsidR="00000000" w:rsidRPr="00000000">
        <w:rPr>
          <w:b w:val="1"/>
          <w:rtl w:val="0"/>
          <w:rPrChange w:author="Sláva" w:id="24" w:date="2023-01-16T13:44:24Z">
            <w:rPr/>
          </w:rPrChange>
        </w:rPr>
        <w:t xml:space="preserve"> + q</w:t>
      </w:r>
      <w:r w:rsidDel="00000000" w:rsidR="00000000" w:rsidRPr="00000000">
        <w:rPr>
          <w:b w:val="1"/>
          <w:rtl w:val="0"/>
          <w:rPrChange w:author="Sláva" w:id="24" w:date="2023-01-16T13:44:24Z">
            <w:rPr>
              <w:vertAlign w:val="subscript"/>
            </w:rPr>
          </w:rPrChange>
        </w:rPr>
        <w:t xml:space="preserve">4</w:t>
      </w:r>
      <w:r w:rsidDel="00000000" w:rsidR="00000000" w:rsidRPr="00000000">
        <w:rPr>
          <w:b w:val="1"/>
          <w:rtl w:val="0"/>
          <w:rPrChange w:author="Sláva" w:id="24" w:date="2023-01-16T13:44:24Z">
            <w:rPr/>
          </w:rPrChange>
        </w:rPr>
        <w:t xml:space="preserve">*t</w:t>
      </w:r>
      <w:r w:rsidDel="00000000" w:rsidR="00000000" w:rsidRPr="00000000">
        <w:rPr>
          <w:b w:val="1"/>
          <w:rtl w:val="0"/>
          <w:rPrChange w:author="Sláva" w:id="24" w:date="2023-01-16T13:44:24Z">
            <w:rPr>
              <w:vertAlign w:val="subscript"/>
            </w:rPr>
          </w:rPrChange>
        </w:rPr>
        <w:t xml:space="preserve">4</w:t>
      </w:r>
      <w:r w:rsidDel="00000000" w:rsidR="00000000" w:rsidRPr="00000000">
        <w:rPr>
          <w:b w:val="1"/>
          <w:rtl w:val="0"/>
          <w:rPrChange w:author="Sláva" w:id="24" w:date="2023-01-16T13:44:24Z">
            <w:rPr/>
          </w:rPrChange>
        </w:rPr>
        <w:t xml:space="preserve"> + q</w:t>
      </w:r>
      <w:r w:rsidDel="00000000" w:rsidR="00000000" w:rsidRPr="00000000">
        <w:rPr>
          <w:b w:val="1"/>
          <w:rtl w:val="0"/>
          <w:rPrChange w:author="Sláva" w:id="24" w:date="2023-01-16T13:44:24Z">
            <w:rPr>
              <w:vertAlign w:val="subscript"/>
            </w:rPr>
          </w:rPrChange>
        </w:rPr>
        <w:t xml:space="preserve">5</w:t>
      </w:r>
      <w:r w:rsidDel="00000000" w:rsidR="00000000" w:rsidRPr="00000000">
        <w:rPr>
          <w:b w:val="1"/>
          <w:rtl w:val="0"/>
          <w:rPrChange w:author="Sláva" w:id="24" w:date="2023-01-16T13:44:24Z">
            <w:rPr/>
          </w:rPrChange>
        </w:rPr>
        <w:t xml:space="preserve">*t</w:t>
      </w:r>
      <w:r w:rsidDel="00000000" w:rsidR="00000000" w:rsidRPr="00000000">
        <w:rPr>
          <w:b w:val="1"/>
          <w:rtl w:val="0"/>
          <w:rPrChange w:author="Sláva" w:id="24" w:date="2023-01-16T13:44:24Z">
            <w:rPr>
              <w:vertAlign w:val="subscript"/>
            </w:rPr>
          </w:rPrChange>
        </w:rPr>
        <w:t xml:space="preserve">max</w:t>
      </w:r>
      <w:r w:rsidDel="00000000" w:rsidR="00000000" w:rsidRPr="00000000">
        <w:rPr>
          <w:b w:val="1"/>
          <w:rtl w:val="0"/>
          <w:rPrChange w:author="Sláva" w:id="24" w:date="2023-01-16T13:44:24Z">
            <w:rPr/>
          </w:rPrChange>
        </w:rPr>
        <w:t xml:space="preserve"> + q</w:t>
      </w:r>
      <w:r w:rsidDel="00000000" w:rsidR="00000000" w:rsidRPr="00000000">
        <w:rPr>
          <w:b w:val="1"/>
          <w:rtl w:val="0"/>
          <w:rPrChange w:author="Sláva" w:id="24" w:date="2023-01-16T13:44:24Z">
            <w:rPr>
              <w:vertAlign w:val="subscript"/>
            </w:rPr>
          </w:rPrChange>
        </w:rPr>
        <w:t xml:space="preserve">6</w:t>
      </w:r>
      <w:r w:rsidDel="00000000" w:rsidR="00000000" w:rsidRPr="00000000">
        <w:rPr>
          <w:b w:val="1"/>
          <w:rtl w:val="0"/>
          <w:rPrChange w:author="Sláva" w:id="24" w:date="2023-01-16T13:44:24Z">
            <w:rPr/>
          </w:rPrChange>
        </w:rPr>
        <w:t xml:space="preserve">*t</w:t>
      </w:r>
      <w:r w:rsidDel="00000000" w:rsidR="00000000" w:rsidRPr="00000000">
        <w:rPr>
          <w:b w:val="1"/>
          <w:rtl w:val="0"/>
          <w:rPrChange w:author="Sláva" w:id="24" w:date="2023-01-16T13:44:24Z">
            <w:rPr>
              <w:vertAlign w:val="subscript"/>
            </w:rPr>
          </w:rPrChange>
        </w:rPr>
        <w:t xml:space="preserve">max</w:t>
      </w:r>
      <w:r w:rsidDel="00000000" w:rsidR="00000000" w:rsidRPr="00000000">
        <w:rPr>
          <w:b w:val="1"/>
          <w:rtl w:val="0"/>
          <w:rPrChange w:author="Sláva" w:id="24" w:date="2023-01-16T13:44:24Z">
            <w:rPr/>
          </w:rPrChange>
        </w:rPr>
        <w:t xml:space="preserve">)/(Sum</w:t>
      </w:r>
      <w:r w:rsidDel="00000000" w:rsidR="00000000" w:rsidRPr="00000000">
        <w:rPr>
          <w:b w:val="1"/>
          <w:rtl w:val="0"/>
          <w:rPrChange w:author="Sláva" w:id="24" w:date="2023-01-16T13:44:24Z">
            <w:rPr>
              <w:vertAlign w:val="subscript"/>
            </w:rPr>
          </w:rPrChange>
        </w:rPr>
        <w:t xml:space="preserve">i = 1..6</w:t>
      </w:r>
      <w:r w:rsidDel="00000000" w:rsidR="00000000" w:rsidRPr="00000000">
        <w:rPr>
          <w:b w:val="1"/>
          <w:rtl w:val="0"/>
          <w:rPrChange w:author="Sláva" w:id="24" w:date="2023-01-16T13:44:24Z">
            <w:rPr/>
          </w:rPrChange>
        </w:rPr>
        <w:t xml:space="preserve"> q</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w:t>
      </w:r>
    </w:p>
    <w:p w:rsidR="00000000" w:rsidDel="00000000" w:rsidP="00000000" w:rsidRDefault="00000000" w:rsidRPr="00000000" w14:paraId="00000159">
      <w:pPr>
        <w:pageBreakBefore w:val="0"/>
        <w:ind w:left="0" w:firstLine="0"/>
        <w:rPr>
          <w:b w:val="1"/>
          <w:rPrChange w:author="Sláva" w:id="24" w:date="2023-01-16T13:44:24Z">
            <w:rPr>
              <w:b w:val="1"/>
            </w:rPr>
          </w:rPrChange>
        </w:rPr>
      </w:pPr>
      <w:r w:rsidDel="00000000" w:rsidR="00000000" w:rsidRPr="00000000">
        <w:rPr>
          <w:rtl w:val="0"/>
        </w:rPr>
      </w:r>
    </w:p>
    <w:p w:rsidR="00000000" w:rsidDel="00000000" w:rsidP="00000000" w:rsidRDefault="00000000" w:rsidRPr="00000000" w14:paraId="0000015A">
      <w:pPr>
        <w:pageBreakBefore w:val="0"/>
        <w:ind w:left="0" w:firstLine="0"/>
        <w:rPr>
          <w:b w:val="1"/>
          <w:rPrChange w:author="Sláva" w:id="24" w:date="2023-01-16T13:44:24Z">
            <w:rPr>
              <w:b w:val="1"/>
            </w:rPr>
          </w:rPrChange>
        </w:rPr>
      </w:pPr>
      <w:r w:rsidDel="00000000" w:rsidR="00000000" w:rsidRPr="00000000">
        <w:br w:type="page"/>
      </w:r>
      <w:r w:rsidDel="00000000" w:rsidR="00000000" w:rsidRPr="00000000">
        <w:rPr>
          <w:rtl w:val="0"/>
        </w:rPr>
      </w:r>
    </w:p>
    <w:p w:rsidR="00000000" w:rsidDel="00000000" w:rsidP="00000000" w:rsidRDefault="00000000" w:rsidRPr="00000000" w14:paraId="0000015B">
      <w:pPr>
        <w:pageBreakBefore w:val="0"/>
        <w:ind w:left="0" w:firstLine="0"/>
        <w:rPr>
          <w:b w:val="1"/>
          <w:rPrChange w:author="Sláva" w:id="24" w:date="2023-01-16T13:44:24Z">
            <w:rPr>
              <w:b w:val="1"/>
            </w:rPr>
          </w:rPrChange>
        </w:rPr>
      </w:pPr>
      <w:r w:rsidDel="00000000" w:rsidR="00000000" w:rsidRPr="00000000">
        <w:rPr>
          <w:b w:val="1"/>
          <w:rtl w:val="0"/>
          <w:rPrChange w:author="Sláva" w:id="24" w:date="2023-01-16T13:44:24Z">
            <w:rPr>
              <w:b w:val="1"/>
            </w:rPr>
          </w:rPrChange>
        </w:rPr>
        <w:t xml:space="preserve">c)</w:t>
      </w:r>
    </w:p>
    <w:p w:rsidR="00000000" w:rsidDel="00000000" w:rsidP="00000000" w:rsidRDefault="00000000" w:rsidRPr="00000000" w14:paraId="0000015C">
      <w:pPr>
        <w:pageBreakBefore w:val="0"/>
        <w:ind w:left="0" w:firstLine="0"/>
        <w:rPr>
          <w:b w:val="1"/>
          <w:rPrChange w:author="Sláva" w:id="24" w:date="2023-01-16T13:44:24Z">
            <w:rPr/>
          </w:rPrChange>
        </w:rPr>
      </w:pPr>
      <w:r w:rsidDel="00000000" w:rsidR="00000000" w:rsidRPr="00000000">
        <w:rPr>
          <w:b w:val="1"/>
          <w:rtl w:val="0"/>
          <w:rPrChange w:author="Sláva" w:id="24" w:date="2023-01-16T13:44:24Z">
            <w:rPr/>
          </w:rPrChange>
        </w:rPr>
        <w:t xml:space="preserve">p(fail) = </w:t>
      </w:r>
      <w:r w:rsidDel="00000000" w:rsidR="00000000" w:rsidRPr="00000000">
        <w:rPr>
          <w:b w:val="1"/>
          <w:rtl w:val="0"/>
          <w:rPrChange w:author="Sláva" w:id="24" w:date="2023-01-16T13:44:24Z">
            <w:rPr/>
          </w:rPrChange>
        </w:rPr>
        <w:t xml:space="preserve">Int</w:t>
      </w:r>
      <w:r w:rsidDel="00000000" w:rsidR="00000000" w:rsidRPr="00000000">
        <w:rPr>
          <w:b w:val="1"/>
          <w:rtl w:val="0"/>
          <w:rPrChange w:author="Sláva" w:id="24" w:date="2023-01-16T13:44:24Z">
            <w:rPr>
              <w:vertAlign w:val="subscript"/>
            </w:rPr>
          </w:rPrChange>
        </w:rPr>
        <w:t xml:space="preserve">0</w:t>
      </w:r>
      <w:r w:rsidDel="00000000" w:rsidR="00000000" w:rsidRPr="00000000">
        <w:rPr>
          <w:b w:val="1"/>
          <w:rtl w:val="0"/>
          <w:rPrChange w:author="Sláva" w:id="24" w:date="2023-01-16T13:44:24Z">
            <w:rPr>
              <w:vertAlign w:val="superscript"/>
            </w:rPr>
          </w:rPrChange>
        </w:rPr>
        <w:t xml:space="preserve">tmax</w:t>
      </w:r>
      <w:r w:rsidDel="00000000" w:rsidR="00000000" w:rsidRPr="00000000">
        <w:rPr>
          <w:b w:val="1"/>
          <w:rtl w:val="0"/>
          <w:rPrChange w:author="Sláva" w:id="24" w:date="2023-01-16T13:44:24Z">
            <w:rPr/>
          </w:rPrChange>
        </w:rPr>
        <w:t xml:space="preserve"> 1/θ * e</w:t>
      </w:r>
      <w:r w:rsidDel="00000000" w:rsidR="00000000" w:rsidRPr="00000000">
        <w:rPr>
          <w:b w:val="1"/>
          <w:rtl w:val="0"/>
          <w:rPrChange w:author="Sláva" w:id="24" w:date="2023-01-16T13:44:24Z">
            <w:rPr>
              <w:vertAlign w:val="superscript"/>
            </w:rPr>
          </w:rPrChange>
        </w:rPr>
        <w:t xml:space="preserve">-t/θ</w:t>
      </w:r>
      <w:r w:rsidDel="00000000" w:rsidR="00000000" w:rsidRPr="00000000">
        <w:rPr>
          <w:b w:val="1"/>
          <w:rtl w:val="0"/>
          <w:rPrChange w:author="Sláva" w:id="24" w:date="2023-01-16T13:44:24Z">
            <w:rPr/>
          </w:rPrChange>
        </w:rPr>
        <w:t xml:space="preserve"> dt = 1 - e</w:t>
      </w:r>
      <w:r w:rsidDel="00000000" w:rsidR="00000000" w:rsidRPr="00000000">
        <w:rPr>
          <w:b w:val="1"/>
          <w:rtl w:val="0"/>
          <w:rPrChange w:author="Sláva" w:id="24" w:date="2023-01-16T13:44:24Z">
            <w:rPr>
              <w:vertAlign w:val="superscript"/>
            </w:rPr>
          </w:rPrChange>
        </w:rPr>
        <w:t xml:space="preserve">-</w:t>
      </w:r>
      <w:r w:rsidDel="00000000" w:rsidR="00000000" w:rsidRPr="00000000">
        <w:rPr>
          <w:b w:val="1"/>
          <w:rtl w:val="0"/>
          <w:rPrChange w:author="Sláva" w:id="24" w:date="2023-01-16T13:44:24Z">
            <w:rPr>
              <w:vertAlign w:val="superscript"/>
            </w:rPr>
          </w:rPrChange>
        </w:rPr>
        <w:t xml:space="preserve">tmax</w:t>
      </w:r>
      <w:r w:rsidDel="00000000" w:rsidR="00000000" w:rsidRPr="00000000">
        <w:rPr>
          <w:b w:val="1"/>
          <w:rtl w:val="0"/>
          <w:rPrChange w:author="Sláva" w:id="24" w:date="2023-01-16T13:44:24Z">
            <w:rPr>
              <w:vertAlign w:val="superscript"/>
            </w:rPr>
          </w:rPrChange>
        </w:rPr>
        <w:t xml:space="preserve">/θ</w:t>
      </w:r>
      <w:r w:rsidDel="00000000" w:rsidR="00000000" w:rsidRPr="00000000">
        <w:rPr>
          <w:rtl w:val="0"/>
        </w:rPr>
      </w:r>
    </w:p>
    <w:p w:rsidR="00000000" w:rsidDel="00000000" w:rsidP="00000000" w:rsidRDefault="00000000" w:rsidRPr="00000000" w14:paraId="0000015D">
      <w:pPr>
        <w:pageBreakBefore w:val="0"/>
        <w:ind w:left="0" w:firstLine="0"/>
        <w:rPr>
          <w:b w:val="1"/>
          <w:rPrChange w:author="Sláva" w:id="24" w:date="2023-01-16T13:44:24Z">
            <w:rPr/>
          </w:rPrChange>
        </w:rPr>
      </w:pPr>
      <w:r w:rsidDel="00000000" w:rsidR="00000000" w:rsidRPr="00000000">
        <w:rPr>
          <w:b w:val="1"/>
          <w:rtl w:val="0"/>
          <w:rPrChange w:author="Sláva" w:id="24" w:date="2023-01-16T13:44:24Z">
            <w:rPr/>
          </w:rPrChange>
        </w:rPr>
        <w:t xml:space="preserve">p(good) = </w:t>
      </w:r>
      <w:r w:rsidDel="00000000" w:rsidR="00000000" w:rsidRPr="00000000">
        <w:rPr>
          <w:b w:val="1"/>
          <w:rtl w:val="0"/>
          <w:rPrChange w:author="Sláva" w:id="24" w:date="2023-01-16T13:44:24Z">
            <w:rPr/>
          </w:rPrChange>
        </w:rPr>
        <w:t xml:space="preserve">Int</w:t>
      </w:r>
      <w:r w:rsidDel="00000000" w:rsidR="00000000" w:rsidRPr="00000000">
        <w:rPr>
          <w:b w:val="1"/>
          <w:rtl w:val="0"/>
          <w:rPrChange w:author="Sláva" w:id="24" w:date="2023-01-16T13:44:24Z">
            <w:rPr>
              <w:vertAlign w:val="subscript"/>
            </w:rPr>
          </w:rPrChange>
        </w:rPr>
        <w:t xml:space="preserve">tmax</w:t>
      </w:r>
      <w:r w:rsidDel="00000000" w:rsidR="00000000" w:rsidRPr="00000000">
        <w:rPr>
          <w:b w:val="1"/>
          <w:rtl w:val="0"/>
          <w:rPrChange w:author="Sláva" w:id="24" w:date="2023-01-16T13:44:24Z">
            <w:rPr>
              <w:vertAlign w:val="superscript"/>
            </w:rPr>
          </w:rPrChange>
        </w:rPr>
        <w:t xml:space="preserve">inf</w:t>
      </w:r>
      <w:r w:rsidDel="00000000" w:rsidR="00000000" w:rsidRPr="00000000">
        <w:rPr>
          <w:b w:val="1"/>
          <w:rtl w:val="0"/>
          <w:rPrChange w:author="Sláva" w:id="24" w:date="2023-01-16T13:44:24Z">
            <w:rPr/>
          </w:rPrChange>
        </w:rPr>
        <w:t xml:space="preserve"> 1/θ * e</w:t>
      </w:r>
      <w:r w:rsidDel="00000000" w:rsidR="00000000" w:rsidRPr="00000000">
        <w:rPr>
          <w:b w:val="1"/>
          <w:rtl w:val="0"/>
          <w:rPrChange w:author="Sláva" w:id="24" w:date="2023-01-16T13:44:24Z">
            <w:rPr>
              <w:vertAlign w:val="superscript"/>
            </w:rPr>
          </w:rPrChange>
        </w:rPr>
        <w:t xml:space="preserve">-t/θ</w:t>
      </w:r>
      <w:r w:rsidDel="00000000" w:rsidR="00000000" w:rsidRPr="00000000">
        <w:rPr>
          <w:b w:val="1"/>
          <w:rtl w:val="0"/>
          <w:rPrChange w:author="Sláva" w:id="24" w:date="2023-01-16T13:44:24Z">
            <w:rPr/>
          </w:rPrChange>
        </w:rPr>
        <w:t xml:space="preserve"> </w:t>
      </w:r>
      <w:r w:rsidDel="00000000" w:rsidR="00000000" w:rsidRPr="00000000">
        <w:rPr>
          <w:b w:val="1"/>
          <w:rtl w:val="0"/>
          <w:rPrChange w:author="Sláva" w:id="24" w:date="2023-01-16T13:44:24Z">
            <w:rPr/>
          </w:rPrChange>
        </w:rPr>
        <w:t xml:space="preserve">dt = e</w:t>
      </w:r>
      <w:r w:rsidDel="00000000" w:rsidR="00000000" w:rsidRPr="00000000">
        <w:rPr>
          <w:b w:val="1"/>
          <w:rtl w:val="0"/>
          <w:rPrChange w:author="Sláva" w:id="24" w:date="2023-01-16T13:44:24Z">
            <w:rPr>
              <w:vertAlign w:val="superscript"/>
            </w:rPr>
          </w:rPrChange>
        </w:rPr>
        <w:t xml:space="preserve">-tmax/θ</w:t>
      </w:r>
      <w:r w:rsidDel="00000000" w:rsidR="00000000" w:rsidRPr="00000000">
        <w:rPr>
          <w:b w:val="1"/>
          <w:rtl w:val="0"/>
          <w:rPrChange w:author="Sláva" w:id="24" w:date="2023-01-16T13:44:24Z">
            <w:rPr/>
          </w:rPrChange>
        </w:rPr>
        <w:t xml:space="preserve"> </w:t>
      </w:r>
    </w:p>
    <w:p w:rsidR="00000000" w:rsidDel="00000000" w:rsidP="00000000" w:rsidRDefault="00000000" w:rsidRPr="00000000" w14:paraId="0000015E">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θ* = argmax</w:t>
      </w:r>
      <w:r w:rsidDel="00000000" w:rsidR="00000000" w:rsidRPr="00000000">
        <w:rPr>
          <w:b w:val="1"/>
          <w:rtl w:val="0"/>
          <w:rPrChange w:author="Sláva" w:id="24" w:date="2023-01-16T13:44:24Z">
            <w:rPr>
              <w:vertAlign w:val="subscript"/>
            </w:rPr>
          </w:rPrChange>
        </w:rPr>
        <w:t xml:space="preserve">θ</w:t>
      </w:r>
      <w:r w:rsidDel="00000000" w:rsidR="00000000" w:rsidRPr="00000000">
        <w:rPr>
          <w:b w:val="1"/>
          <w:rtl w:val="0"/>
          <w:rPrChange w:author="Sláva" w:id="24" w:date="2023-01-16T13:44:24Z">
            <w:rPr/>
          </w:rPrChange>
        </w:rPr>
        <w:t xml:space="preserve"> (e</w:t>
      </w:r>
      <w:r w:rsidDel="00000000" w:rsidR="00000000" w:rsidRPr="00000000">
        <w:rPr>
          <w:b w:val="1"/>
          <w:rtl w:val="0"/>
          <w:rPrChange w:author="Sláva" w:id="24" w:date="2023-01-16T13:44:24Z">
            <w:rPr>
              <w:vertAlign w:val="superscript"/>
            </w:rPr>
          </w:rPrChange>
        </w:rPr>
        <w:t xml:space="preserve">-t/θ</w:t>
      </w:r>
      <w:r w:rsidDel="00000000" w:rsidR="00000000" w:rsidRPr="00000000">
        <w:rPr>
          <w:b w:val="1"/>
          <w:rtl w:val="0"/>
          <w:rPrChange w:author="Sláva" w:id="24" w:date="2023-01-16T13:44:24Z">
            <w:rPr/>
          </w:rPrChange>
        </w:rPr>
        <w:t xml:space="preserve">)</w:t>
      </w:r>
      <w:r w:rsidDel="00000000" w:rsidR="00000000" w:rsidRPr="00000000">
        <w:rPr>
          <w:b w:val="1"/>
          <w:rtl w:val="0"/>
          <w:rPrChange w:author="Sláva" w:id="24" w:date="2023-01-16T13:44:24Z">
            <w:rPr>
              <w:vertAlign w:val="superscript"/>
            </w:rPr>
          </w:rPrChange>
        </w:rPr>
        <w:t xml:space="preserve">G</w:t>
      </w:r>
      <w:r w:rsidDel="00000000" w:rsidR="00000000" w:rsidRPr="00000000">
        <w:rPr>
          <w:b w:val="1"/>
          <w:rtl w:val="0"/>
          <w:rPrChange w:author="Sláva" w:id="24" w:date="2023-01-16T13:44:24Z">
            <w:rPr/>
          </w:rPrChange>
        </w:rPr>
        <w:t xml:space="preserve"> * (1 - e</w:t>
      </w:r>
      <w:r w:rsidDel="00000000" w:rsidR="00000000" w:rsidRPr="00000000">
        <w:rPr>
          <w:b w:val="1"/>
          <w:rtl w:val="0"/>
          <w:rPrChange w:author="Sláva" w:id="24" w:date="2023-01-16T13:44:24Z">
            <w:rPr>
              <w:vertAlign w:val="superscript"/>
            </w:rPr>
          </w:rPrChange>
        </w:rPr>
        <w:t xml:space="preserve">-t/θ</w:t>
      </w:r>
      <w:r w:rsidDel="00000000" w:rsidR="00000000" w:rsidRPr="00000000">
        <w:rPr>
          <w:b w:val="1"/>
          <w:rtl w:val="0"/>
          <w:rPrChange w:author="Sláva" w:id="24" w:date="2023-01-16T13:44:24Z">
            <w:rPr/>
          </w:rPrChange>
        </w:rPr>
        <w:t xml:space="preserve">)</w:t>
      </w:r>
      <w:r w:rsidDel="00000000" w:rsidR="00000000" w:rsidRPr="00000000">
        <w:rPr>
          <w:b w:val="1"/>
          <w:rtl w:val="0"/>
          <w:rPrChange w:author="Sláva" w:id="24" w:date="2023-01-16T13:44:24Z">
            <w:rPr>
              <w:vertAlign w:val="superscript"/>
            </w:rPr>
          </w:rPrChange>
        </w:rPr>
        <w:t xml:space="preserve">F</w:t>
      </w:r>
      <w:r w:rsidDel="00000000" w:rsidR="00000000" w:rsidRPr="00000000">
        <w:rPr>
          <w:b w:val="1"/>
          <w:rtl w:val="0"/>
          <w:rPrChange w:author="Sláva" w:id="24" w:date="2023-01-16T13:44:24Z">
            <w:rPr/>
          </w:rPrChange>
        </w:rPr>
        <w:t xml:space="preserve"> - substituujeme π = e</w:t>
      </w:r>
      <w:r w:rsidDel="00000000" w:rsidR="00000000" w:rsidRPr="00000000">
        <w:rPr>
          <w:b w:val="1"/>
          <w:rtl w:val="0"/>
          <w:rPrChange w:author="Sláva" w:id="24" w:date="2023-01-16T13:44:24Z">
            <w:rPr>
              <w:vertAlign w:val="superscript"/>
            </w:rPr>
          </w:rPrChange>
        </w:rPr>
        <w:t xml:space="preserve">-t/θ</w:t>
      </w:r>
      <w:r w:rsidDel="00000000" w:rsidR="00000000" w:rsidRPr="00000000">
        <w:rPr>
          <w:rtl w:val="0"/>
        </w:rPr>
      </w:r>
    </w:p>
    <w:p w:rsidR="00000000" w:rsidDel="00000000" w:rsidP="00000000" w:rsidRDefault="00000000" w:rsidRPr="00000000" w14:paraId="0000015F">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π* = </w:t>
      </w:r>
      <w:r w:rsidDel="00000000" w:rsidR="00000000" w:rsidRPr="00000000">
        <w:rPr>
          <w:b w:val="1"/>
          <w:rtl w:val="0"/>
          <w:rPrChange w:author="Sláva" w:id="24" w:date="2023-01-16T13:44:24Z">
            <w:rPr/>
          </w:rPrChange>
        </w:rPr>
        <w:t xml:space="preserve">argmax</w:t>
      </w:r>
      <w:commentRangeStart w:id="19"/>
      <w:r w:rsidDel="00000000" w:rsidR="00000000" w:rsidRPr="00000000">
        <w:rPr>
          <w:b w:val="1"/>
          <w:rtl w:val="0"/>
          <w:rPrChange w:author="Sláva" w:id="24" w:date="2023-01-16T13:44:24Z">
            <w:rPr>
              <w:vertAlign w:val="subscript"/>
            </w:rPr>
          </w:rPrChange>
        </w:rPr>
        <w:t xml:space="preserve">θ</w:t>
      </w:r>
      <w:commentRangeEnd w:id="19"/>
      <w:r w:rsidDel="00000000" w:rsidR="00000000" w:rsidRPr="00000000">
        <w:commentReference w:id="19"/>
      </w:r>
      <w:r w:rsidDel="00000000" w:rsidR="00000000" w:rsidRPr="00000000">
        <w:rPr>
          <w:b w:val="1"/>
          <w:rtl w:val="0"/>
          <w:rPrChange w:author="Sláva" w:id="24" w:date="2023-01-16T13:44:24Z">
            <w:rPr/>
          </w:rPrChange>
        </w:rPr>
        <w:t xml:space="preserve"> π</w:t>
      </w:r>
      <w:r w:rsidDel="00000000" w:rsidR="00000000" w:rsidRPr="00000000">
        <w:rPr>
          <w:b w:val="1"/>
          <w:rtl w:val="0"/>
          <w:rPrChange w:author="Sláva" w:id="24" w:date="2023-01-16T13:44:24Z">
            <w:rPr>
              <w:vertAlign w:val="superscript"/>
            </w:rPr>
          </w:rPrChange>
        </w:rPr>
        <w:t xml:space="preserve">G</w:t>
      </w:r>
      <w:r w:rsidDel="00000000" w:rsidR="00000000" w:rsidRPr="00000000">
        <w:rPr>
          <w:b w:val="1"/>
          <w:rtl w:val="0"/>
          <w:rPrChange w:author="Sláva" w:id="24" w:date="2023-01-16T13:44:24Z">
            <w:rPr/>
          </w:rPrChange>
        </w:rPr>
        <w:t xml:space="preserve"> * (1 - π)</w:t>
      </w:r>
      <w:r w:rsidDel="00000000" w:rsidR="00000000" w:rsidRPr="00000000">
        <w:rPr>
          <w:b w:val="1"/>
          <w:rtl w:val="0"/>
          <w:rPrChange w:author="Sláva" w:id="24" w:date="2023-01-16T13:44:24Z">
            <w:rPr>
              <w:vertAlign w:val="superscript"/>
            </w:rPr>
          </w:rPrChange>
        </w:rPr>
        <w:t xml:space="preserve">F</w:t>
      </w:r>
      <w:r w:rsidDel="00000000" w:rsidR="00000000" w:rsidRPr="00000000">
        <w:rPr>
          <w:b w:val="1"/>
          <w:rtl w:val="0"/>
          <w:rPrChange w:author="Sláva" w:id="24" w:date="2023-01-16T13:44:24Z">
            <w:rPr/>
          </w:rPrChange>
        </w:rPr>
        <w:t xml:space="preserve"> = </w:t>
      </w:r>
      <w:r w:rsidDel="00000000" w:rsidR="00000000" w:rsidRPr="00000000">
        <w:rPr>
          <w:b w:val="1"/>
          <w:rtl w:val="0"/>
          <w:rPrChange w:author="Sláva" w:id="24" w:date="2023-01-16T13:44:24Z">
            <w:rPr/>
          </w:rPrChange>
        </w:rPr>
        <w:t xml:space="preserve">argmax</w:t>
      </w:r>
      <w:commentRangeStart w:id="20"/>
      <w:r w:rsidDel="00000000" w:rsidR="00000000" w:rsidRPr="00000000">
        <w:rPr>
          <w:b w:val="1"/>
          <w:rtl w:val="0"/>
          <w:rPrChange w:author="Sláva" w:id="24" w:date="2023-01-16T13:44:24Z">
            <w:rPr>
              <w:vertAlign w:val="subscript"/>
            </w:rPr>
          </w:rPrChange>
        </w:rPr>
        <w:t xml:space="preserve">θ</w:t>
      </w:r>
      <w:commentRangeEnd w:id="20"/>
      <w:r w:rsidDel="00000000" w:rsidR="00000000" w:rsidRPr="00000000">
        <w:commentReference w:id="20"/>
      </w:r>
      <w:r w:rsidDel="00000000" w:rsidR="00000000" w:rsidRPr="00000000">
        <w:rPr>
          <w:b w:val="1"/>
          <w:rtl w:val="0"/>
          <w:rPrChange w:author="Sláva" w:id="24" w:date="2023-01-16T13:44:24Z">
            <w:rPr/>
          </w:rPrChange>
        </w:rPr>
        <w:t xml:space="preserve"> G*ln(π) + F*ln(1 - π)</w:t>
      </w:r>
    </w:p>
    <w:p w:rsidR="00000000" w:rsidDel="00000000" w:rsidP="00000000" w:rsidRDefault="00000000" w:rsidRPr="00000000" w14:paraId="00000160">
      <w:pPr>
        <w:pageBreakBefore w:val="0"/>
        <w:rPr>
          <w:b w:val="1"/>
          <w:rPrChange w:author="Sláva" w:id="24" w:date="2023-01-16T13:44:24Z">
            <w:rPr/>
          </w:rPrChange>
        </w:rPr>
      </w:pPr>
      <w:r w:rsidDel="00000000" w:rsidR="00000000" w:rsidRPr="00000000">
        <w:rPr>
          <w:rFonts w:ascii="Arial Unicode MS" w:cs="Arial Unicode MS" w:eastAsia="Arial Unicode MS" w:hAnsi="Arial Unicode MS"/>
          <w:b w:val="1"/>
          <w:rtl w:val="0"/>
          <w:rPrChange w:author="Sláva" w:id="24" w:date="2023-01-16T13:44:24Z">
            <w:rPr>
              <w:rFonts w:ascii="Arial Unicode MS" w:cs="Arial Unicode MS" w:eastAsia="Arial Unicode MS" w:hAnsi="Arial Unicode MS"/>
            </w:rPr>
          </w:rPrChange>
        </w:rPr>
        <w:t xml:space="preserve">∂l/∂π = G/π - F/(1 - π), odtud π = G/(F+G) = e</w:t>
      </w:r>
      <w:r w:rsidDel="00000000" w:rsidR="00000000" w:rsidRPr="00000000">
        <w:rPr>
          <w:b w:val="1"/>
          <w:rtl w:val="0"/>
          <w:rPrChange w:author="Sláva" w:id="24" w:date="2023-01-16T13:44:24Z">
            <w:rPr>
              <w:vertAlign w:val="superscript"/>
            </w:rPr>
          </w:rPrChange>
        </w:rPr>
        <w:t xml:space="preserve">-t/θ</w:t>
      </w:r>
      <w:r w:rsidDel="00000000" w:rsidR="00000000" w:rsidRPr="00000000">
        <w:rPr>
          <w:rtl w:val="0"/>
        </w:rPr>
      </w:r>
    </w:p>
    <w:p w:rsidR="00000000" w:rsidDel="00000000" w:rsidP="00000000" w:rsidRDefault="00000000" w:rsidRPr="00000000" w14:paraId="00000161">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θ* = t</w:t>
      </w:r>
      <w:r w:rsidDel="00000000" w:rsidR="00000000" w:rsidRPr="00000000">
        <w:rPr>
          <w:b w:val="1"/>
          <w:rtl w:val="0"/>
          <w:rPrChange w:author="Sláva" w:id="24" w:date="2023-01-16T13:44:24Z">
            <w:rPr>
              <w:vertAlign w:val="subscript"/>
            </w:rPr>
          </w:rPrChange>
        </w:rPr>
        <w:t xml:space="preserve">max</w:t>
      </w:r>
      <w:r w:rsidDel="00000000" w:rsidR="00000000" w:rsidRPr="00000000">
        <w:rPr>
          <w:b w:val="1"/>
          <w:rtl w:val="0"/>
          <w:rPrChange w:author="Sláva" w:id="24" w:date="2023-01-16T13:44:24Z">
            <w:rPr/>
          </w:rPrChange>
        </w:rPr>
        <w:t xml:space="preserve">/ln((F + G)/G)</w:t>
      </w:r>
    </w:p>
    <w:p w:rsidR="00000000" w:rsidDel="00000000" w:rsidP="00000000" w:rsidRDefault="00000000" w:rsidRPr="00000000" w14:paraId="00000162">
      <w:pPr>
        <w:pageBreakBefore w:val="0"/>
        <w:rPr>
          <w:b w:val="1"/>
          <w:rPrChange w:author="Sláva" w:id="24" w:date="2023-01-16T13:44:24Z">
            <w:rPr>
              <w:b w:val="1"/>
            </w:rPr>
          </w:rPrChange>
        </w:rPr>
      </w:pPr>
      <w:r w:rsidDel="00000000" w:rsidR="00000000" w:rsidRPr="00000000">
        <w:rPr>
          <w:rtl w:val="0"/>
        </w:rPr>
      </w:r>
    </w:p>
    <w:p w:rsidR="00000000" w:rsidDel="00000000" w:rsidP="00000000" w:rsidRDefault="00000000" w:rsidRPr="00000000" w14:paraId="00000163">
      <w:pPr>
        <w:pageBreakBefore w:val="0"/>
        <w:rPr>
          <w:b w:val="1"/>
          <w:rPrChange w:author="Sláva" w:id="24" w:date="2023-01-16T13:44:24Z">
            <w:rPr>
              <w:b w:val="1"/>
            </w:rPr>
          </w:rPrChange>
        </w:rPr>
      </w:pPr>
      <w:r w:rsidDel="00000000" w:rsidR="00000000" w:rsidRPr="00000000">
        <w:rPr>
          <w:b w:val="1"/>
          <w:rtl w:val="0"/>
          <w:rPrChange w:author="Sláva" w:id="24" w:date="2023-01-16T13:44:24Z">
            <w:rPr>
              <w:b w:val="1"/>
            </w:rPr>
          </w:rPrChange>
        </w:rPr>
        <w:t xml:space="preserve">2)</w:t>
      </w:r>
    </w:p>
    <w:p w:rsidR="00000000" w:rsidDel="00000000" w:rsidP="00000000" w:rsidRDefault="00000000" w:rsidRPr="00000000" w14:paraId="00000164">
      <w:pPr>
        <w:pageBreakBefore w:val="0"/>
        <w:rPr>
          <w:b w:val="1"/>
          <w:rPrChange w:author="Sláva" w:id="24" w:date="2023-01-16T13:44:24Z">
            <w:rPr/>
          </w:rPrChange>
        </w:rPr>
      </w:pPr>
      <w:r w:rsidDel="00000000" w:rsidR="00000000" w:rsidRPr="00000000">
        <w:rPr>
          <w:b w:val="1"/>
          <w:rPrChange w:author="Sláva" w:id="24" w:date="2023-01-16T13:44:24Z">
            <w:rPr/>
          </w:rPrChange>
        </w:rPr>
        <w:drawing>
          <wp:inline distB="114300" distT="114300" distL="114300" distR="114300">
            <wp:extent cx="5067300" cy="4210050"/>
            <wp:effectExtent b="0" l="0" r="0" t="0"/>
            <wp:docPr id="29" name="image31.jpg"/>
            <a:graphic>
              <a:graphicData uri="http://schemas.openxmlformats.org/drawingml/2006/picture">
                <pic:pic>
                  <pic:nvPicPr>
                    <pic:cNvPr id="0" name="image31.jpg"/>
                    <pic:cNvPicPr preferRelativeResize="0"/>
                  </pic:nvPicPr>
                  <pic:blipFill>
                    <a:blip r:embed="rId17"/>
                    <a:srcRect b="0" l="6312" r="5315" t="2104"/>
                    <a:stretch>
                      <a:fillRect/>
                    </a:stretch>
                  </pic:blipFill>
                  <pic:spPr>
                    <a:xfrm>
                      <a:off x="0" y="0"/>
                      <a:ext cx="506730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ageBreakBefore w:val="0"/>
        <w:rPr>
          <w:b w:val="1"/>
          <w:rPrChange w:author="Sláva" w:id="24" w:date="2023-01-16T13:44:24Z">
            <w:rPr/>
          </w:rPrChange>
        </w:rPr>
      </w:pPr>
      <w:r w:rsidDel="00000000" w:rsidR="00000000" w:rsidRPr="00000000">
        <w:br w:type="page"/>
      </w:r>
      <w:r w:rsidDel="00000000" w:rsidR="00000000" w:rsidRPr="00000000">
        <w:rPr>
          <w:rtl w:val="0"/>
        </w:rPr>
      </w:r>
    </w:p>
    <w:p w:rsidR="00000000" w:rsidDel="00000000" w:rsidP="00000000" w:rsidRDefault="00000000" w:rsidRPr="00000000" w14:paraId="00000166">
      <w:pPr>
        <w:pageBreakBefore w:val="0"/>
        <w:rPr>
          <w:b w:val="1"/>
          <w:rPrChange w:author="Sláva" w:id="24" w:date="2023-01-16T13:44:24Z">
            <w:rPr>
              <w:b w:val="1"/>
            </w:rPr>
          </w:rPrChange>
        </w:rPr>
      </w:pPr>
      <w:r w:rsidDel="00000000" w:rsidR="00000000" w:rsidRPr="00000000">
        <w:rPr>
          <w:b w:val="1"/>
          <w:rtl w:val="0"/>
          <w:rPrChange w:author="Sláva" w:id="24" w:date="2023-01-16T13:44:24Z">
            <w:rPr>
              <w:b w:val="1"/>
            </w:rPr>
          </w:rPrChange>
        </w:rPr>
        <w:t xml:space="preserve">3)</w:t>
      </w:r>
    </w:p>
    <w:p w:rsidR="00000000" w:rsidDel="00000000" w:rsidP="00000000" w:rsidRDefault="00000000" w:rsidRPr="00000000" w14:paraId="00000167">
      <w:pPr>
        <w:pageBreakBefore w:val="0"/>
        <w:rPr>
          <w:b w:val="1"/>
          <w:rPrChange w:author="Sláva" w:id="24" w:date="2023-01-16T13:44:24Z">
            <w:rPr/>
          </w:rPrChange>
        </w:rPr>
      </w:pPr>
      <w:r w:rsidDel="00000000" w:rsidR="00000000" w:rsidRPr="00000000">
        <w:rPr>
          <w:b w:val="1"/>
          <w:rPrChange w:author="Sláva" w:id="24" w:date="2023-01-16T13:44:24Z">
            <w:rPr/>
          </w:rPrChange>
        </w:rPr>
        <w:drawing>
          <wp:inline distB="114300" distT="114300" distL="114300" distR="114300">
            <wp:extent cx="5734050" cy="3387137"/>
            <wp:effectExtent b="0" l="0" r="0" t="0"/>
            <wp:docPr id="31" name="image38.jpg"/>
            <a:graphic>
              <a:graphicData uri="http://schemas.openxmlformats.org/drawingml/2006/picture">
                <pic:pic>
                  <pic:nvPicPr>
                    <pic:cNvPr id="0" name="image38.jpg"/>
                    <pic:cNvPicPr preferRelativeResize="0"/>
                  </pic:nvPicPr>
                  <pic:blipFill>
                    <a:blip r:embed="rId18"/>
                    <a:srcRect b="7634" l="0" r="0" t="13437"/>
                    <a:stretch>
                      <a:fillRect/>
                    </a:stretch>
                  </pic:blipFill>
                  <pic:spPr>
                    <a:xfrm>
                      <a:off x="0" y="0"/>
                      <a:ext cx="5734050" cy="3387137"/>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ageBreakBefore w:val="0"/>
        <w:rPr>
          <w:b w:val="1"/>
          <w:rPrChange w:author="Sláva" w:id="24" w:date="2023-01-16T13:44:24Z">
            <w:rPr>
              <w:b w:val="1"/>
            </w:rPr>
          </w:rPrChange>
        </w:rPr>
      </w:pPr>
      <w:commentRangeStart w:id="21"/>
      <w:commentRangeStart w:id="22"/>
      <w:commentRangeStart w:id="23"/>
      <w:r w:rsidDel="00000000" w:rsidR="00000000" w:rsidRPr="00000000">
        <w:rPr>
          <w:b w:val="1"/>
          <w:rtl w:val="0"/>
          <w:rPrChange w:author="Sláva" w:id="24" w:date="2023-01-16T13:44:24Z">
            <w:rPr>
              <w:b w:val="1"/>
            </w:rPr>
          </w:rPrChange>
        </w:rPr>
        <w:t xml:space="preserve">4</w:t>
      </w:r>
      <w:commentRangeEnd w:id="21"/>
      <w:r w:rsidDel="00000000" w:rsidR="00000000" w:rsidRPr="00000000">
        <w:commentReference w:id="21"/>
      </w:r>
      <w:commentRangeEnd w:id="22"/>
      <w:r w:rsidDel="00000000" w:rsidR="00000000" w:rsidRPr="00000000">
        <w:commentReference w:id="22"/>
      </w:r>
      <w:commentRangeEnd w:id="23"/>
      <w:r w:rsidDel="00000000" w:rsidR="00000000" w:rsidRPr="00000000">
        <w:commentReference w:id="23"/>
      </w:r>
      <w:r w:rsidDel="00000000" w:rsidR="00000000" w:rsidRPr="00000000">
        <w:rPr>
          <w:b w:val="1"/>
          <w:rtl w:val="0"/>
          <w:rPrChange w:author="Sláva" w:id="24" w:date="2023-01-16T13:44:24Z">
            <w:rPr>
              <w:b w:val="1"/>
            </w:rPr>
          </w:rPrChange>
        </w:rPr>
        <w:t xml:space="preserve">)</w:t>
      </w:r>
    </w:p>
    <w:p w:rsidR="00000000" w:rsidDel="00000000" w:rsidP="00000000" w:rsidRDefault="00000000" w:rsidRPr="00000000" w14:paraId="00000169">
      <w:pPr>
        <w:pageBreakBefore w:val="0"/>
        <w:rPr>
          <w:ins w:author="Bohdan Nazarenko" w:id="29" w:date="2023-01-16T16:29:23Z"/>
          <w:b w:val="1"/>
          <w:rPrChange w:author="Sláva" w:id="24" w:date="2023-01-16T13:44:24Z">
            <w:rPr/>
          </w:rPrChange>
        </w:rPr>
      </w:pPr>
      <w:r w:rsidDel="00000000" w:rsidR="00000000" w:rsidRPr="00000000">
        <w:rPr>
          <w:b w:val="1"/>
          <w:rPrChange w:author="Sláva" w:id="24" w:date="2023-01-16T13:44:24Z">
            <w:rPr/>
          </w:rPrChange>
        </w:rPr>
        <w:drawing>
          <wp:inline distB="114300" distT="114300" distL="114300" distR="114300">
            <wp:extent cx="5124450" cy="4295775"/>
            <wp:effectExtent b="0" l="0" r="0" t="0"/>
            <wp:docPr id="22" name="image25.jpg"/>
            <a:graphic>
              <a:graphicData uri="http://schemas.openxmlformats.org/drawingml/2006/picture">
                <pic:pic>
                  <pic:nvPicPr>
                    <pic:cNvPr id="0" name="image25.jpg"/>
                    <pic:cNvPicPr preferRelativeResize="0"/>
                  </pic:nvPicPr>
                  <pic:blipFill>
                    <a:blip r:embed="rId19"/>
                    <a:srcRect b="0" l="3986" r="6644" t="0"/>
                    <a:stretch>
                      <a:fillRect/>
                    </a:stretch>
                  </pic:blipFill>
                  <pic:spPr>
                    <a:xfrm>
                      <a:off x="0" y="0"/>
                      <a:ext cx="5124450" cy="4295775"/>
                    </a:xfrm>
                    <a:prstGeom prst="rect"/>
                    <a:ln/>
                  </pic:spPr>
                </pic:pic>
              </a:graphicData>
            </a:graphic>
          </wp:inline>
        </w:drawing>
      </w:r>
      <w:ins w:author="Bohdan Nazarenko" w:id="29" w:date="2023-01-16T16:29:23Z">
        <w:r w:rsidDel="00000000" w:rsidR="00000000" w:rsidRPr="00000000">
          <w:rPr>
            <w:rtl w:val="0"/>
          </w:rPr>
        </w:r>
      </w:ins>
    </w:p>
    <w:p w:rsidR="00000000" w:rsidDel="00000000" w:rsidP="00000000" w:rsidRDefault="00000000" w:rsidRPr="00000000" w14:paraId="0000016A">
      <w:pPr>
        <w:pageBreakBefore w:val="0"/>
        <w:rPr>
          <w:ins w:author="Bohdan Nazarenko" w:id="29" w:date="2023-01-16T16:29:23Z"/>
          <w:b w:val="1"/>
          <w:rPrChange w:author="Sláva" w:id="24" w:date="2023-01-16T13:44:24Z">
            <w:rPr/>
          </w:rPrChange>
        </w:rPr>
      </w:pPr>
      <w:ins w:author="Bohdan Nazarenko" w:id="29" w:date="2023-01-16T16:29:23Z">
        <w:r w:rsidDel="00000000" w:rsidR="00000000" w:rsidRPr="00000000">
          <w:rPr>
            <w:b w:val="1"/>
            <w:rtl w:val="0"/>
            <w:rPrChange w:author="Sláva" w:id="24" w:date="2023-01-16T13:44:24Z">
              <w:rPr/>
            </w:rPrChange>
          </w:rPr>
          <w:t xml:space="preserve">dle slidu pouzivame log a ne ln tak, ze</w:t>
        </w:r>
      </w:ins>
    </w:p>
    <w:p w:rsidR="00000000" w:rsidDel="00000000" w:rsidP="00000000" w:rsidRDefault="00000000" w:rsidRPr="00000000" w14:paraId="0000016B">
      <w:pPr>
        <w:pageBreakBefore w:val="0"/>
        <w:rPr>
          <w:ins w:author="Bohdan Nazarenko" w:id="29" w:date="2023-01-16T16:29:23Z"/>
          <w:b w:val="1"/>
          <w:rPrChange w:author="Sláva" w:id="24" w:date="2023-01-16T13:44:24Z">
            <w:rPr/>
          </w:rPrChange>
        </w:rPr>
      </w:pPr>
      <w:ins w:author="Bohdan Nazarenko" w:id="29" w:date="2023-01-16T16:29:23Z">
        <w:r w:rsidDel="00000000" w:rsidR="00000000" w:rsidRPr="00000000">
          <w:rPr>
            <w:b w:val="1"/>
            <w:rtl w:val="0"/>
            <w:rPrChange w:author="Sláva" w:id="24" w:date="2023-01-16T13:44:24Z">
              <w:rPr/>
            </w:rPrChange>
          </w:rPr>
          <w:t xml:space="preserve">movie </w:t>
        </w:r>
        <w:r w:rsidDel="00000000" w:rsidR="00000000" w:rsidRPr="00000000">
          <w:rPr>
            <w:b w:val="1"/>
            <w:rtl w:val="0"/>
            <w:rPrChange w:author="Sláva" w:id="24" w:date="2023-01-16T13:44:24Z">
              <w:rPr/>
            </w:rPrChange>
          </w:rPr>
          <w:t xml:space="preserve">length</w:t>
        </w:r>
        <w:r w:rsidDel="00000000" w:rsidR="00000000" w:rsidRPr="00000000">
          <w:rPr>
            <w:b w:val="1"/>
            <w:rtl w:val="0"/>
            <w:rPrChange w:author="Sláva" w:id="24" w:date="2023-01-16T13:44:24Z">
              <w:rPr/>
            </w:rPrChange>
          </w:rPr>
          <w:t xml:space="preserve">: log 2 = 1</w:t>
        </w:r>
      </w:ins>
    </w:p>
    <w:p w:rsidR="00000000" w:rsidDel="00000000" w:rsidP="00000000" w:rsidRDefault="00000000" w:rsidRPr="00000000" w14:paraId="0000016C">
      <w:pPr>
        <w:pageBreakBefore w:val="0"/>
        <w:rPr>
          <w:ins w:author="Bohdan Nazarenko" w:id="29" w:date="2023-01-16T16:29:23Z"/>
          <w:b w:val="1"/>
          <w:rPrChange w:author="Sláva" w:id="24" w:date="2023-01-16T13:44:24Z">
            <w:rPr/>
          </w:rPrChange>
        </w:rPr>
      </w:pPr>
      <w:ins w:author="Bohdan Nazarenko" w:id="29" w:date="2023-01-16T16:29:23Z">
        <w:r w:rsidDel="00000000" w:rsidR="00000000" w:rsidRPr="00000000">
          <w:rPr>
            <w:b w:val="1"/>
            <w:rtl w:val="0"/>
            <w:rPrChange w:author="Sláva" w:id="24" w:date="2023-01-16T13:44:24Z">
              <w:rPr/>
            </w:rPrChange>
          </w:rPr>
          <w:t xml:space="preserve">country:</w:t>
        </w:r>
        <w:r w:rsidDel="00000000" w:rsidR="00000000" w:rsidRPr="00000000">
          <w:rPr>
            <w:b w:val="1"/>
            <w:rtl w:val="0"/>
            <w:rPrChange w:author="Sláva" w:id="24" w:date="2023-01-16T13:44:24Z">
              <w:rPr/>
            </w:rPrChange>
          </w:rPr>
          <w:t xml:space="preserve"> log 2 = 1</w:t>
        </w:r>
      </w:ins>
    </w:p>
    <w:p w:rsidR="00000000" w:rsidDel="00000000" w:rsidP="00000000" w:rsidRDefault="00000000" w:rsidRPr="00000000" w14:paraId="0000016D">
      <w:pPr>
        <w:pageBreakBefore w:val="0"/>
        <w:rPr>
          <w:b w:val="1"/>
          <w:rPrChange w:author="Sláva" w:id="24" w:date="2023-01-16T13:44:24Z">
            <w:rPr/>
          </w:rPrChange>
        </w:rPr>
      </w:pPr>
      <w:ins w:author="Bohdan Nazarenko" w:id="29" w:date="2023-01-16T16:29:23Z">
        <w:r w:rsidDel="00000000" w:rsidR="00000000" w:rsidRPr="00000000">
          <w:rPr>
            <w:b w:val="1"/>
            <w:rtl w:val="0"/>
            <w:rPrChange w:author="Sláva" w:id="24" w:date="2023-01-16T13:44:24Z">
              <w:rPr/>
            </w:rPrChange>
          </w:rPr>
          <w:t xml:space="preserve">weather:</w:t>
        </w:r>
        <w:r w:rsidDel="00000000" w:rsidR="00000000" w:rsidRPr="00000000">
          <w:rPr>
            <w:b w:val="1"/>
            <w:rtl w:val="0"/>
            <w:rPrChange w:author="Sláva" w:id="24" w:date="2023-01-16T13:44:24Z">
              <w:rPr/>
            </w:rPrChange>
          </w:rPr>
          <w:t xml:space="preserve"> 2log 2 - 0,75 log 3 = 2 - 1,2 = 0.8, finalni odpoved je stejna</w:t>
        </w:r>
      </w:ins>
      <w:r w:rsidDel="00000000" w:rsidR="00000000" w:rsidRPr="00000000">
        <w:rPr>
          <w:rtl w:val="0"/>
        </w:rPr>
      </w:r>
    </w:p>
    <w:p w:rsidR="00000000" w:rsidDel="00000000" w:rsidP="00000000" w:rsidRDefault="00000000" w:rsidRPr="00000000" w14:paraId="0000016E">
      <w:pPr>
        <w:pageBreakBefore w:val="0"/>
        <w:ind w:left="0" w:firstLine="0"/>
        <w:rPr>
          <w:b w:val="1"/>
          <w:rPrChange w:author="Sláva" w:id="24" w:date="2023-01-16T13:44:24Z">
            <w:rPr/>
          </w:rPrChange>
        </w:rPr>
      </w:pPr>
      <w:r w:rsidDel="00000000" w:rsidR="00000000" w:rsidRPr="00000000">
        <w:rPr>
          <w:rtl w:val="0"/>
        </w:rPr>
      </w:r>
    </w:p>
    <w:p w:rsidR="00000000" w:rsidDel="00000000" w:rsidP="00000000" w:rsidRDefault="00000000" w:rsidRPr="00000000" w14:paraId="0000016F">
      <w:pPr>
        <w:pageBreakBefore w:val="0"/>
        <w:rPr>
          <w:b w:val="1"/>
          <w:rPrChange w:author="Sláva" w:id="24" w:date="2023-01-16T13:44:24Z">
            <w:rPr/>
          </w:rPrChange>
        </w:rPr>
      </w:pPr>
      <w:r w:rsidDel="00000000" w:rsidR="00000000" w:rsidRPr="00000000">
        <w:rPr>
          <w:rtl w:val="0"/>
        </w:rPr>
      </w:r>
    </w:p>
    <w:p w:rsidR="00000000" w:rsidDel="00000000" w:rsidP="00000000" w:rsidRDefault="00000000" w:rsidRPr="00000000" w14:paraId="00000170">
      <w:pPr>
        <w:pageBreakBefore w:val="0"/>
        <w:rPr>
          <w:b w:val="1"/>
          <w:rPrChange w:author="Sláva" w:id="24" w:date="2023-01-16T13:44:24Z">
            <w:rPr/>
          </w:rPrChange>
        </w:rPr>
      </w:pPr>
      <w:r w:rsidDel="00000000" w:rsidR="00000000" w:rsidRPr="00000000">
        <w:br w:type="page"/>
      </w:r>
      <w:r w:rsidDel="00000000" w:rsidR="00000000" w:rsidRPr="00000000">
        <w:rPr>
          <w:rtl w:val="0"/>
        </w:rPr>
      </w:r>
    </w:p>
    <w:p w:rsidR="00000000" w:rsidDel="00000000" w:rsidP="00000000" w:rsidRDefault="00000000" w:rsidRPr="00000000" w14:paraId="00000171">
      <w:pPr>
        <w:pageBreakBefore w:val="0"/>
        <w:rPr>
          <w:b w:val="1"/>
          <w:rPrChange w:author="Sláva" w:id="24" w:date="2023-01-16T13:44:24Z">
            <w:rPr>
              <w:b w:val="1"/>
              <w:sz w:val="28"/>
              <w:szCs w:val="28"/>
            </w:rPr>
          </w:rPrChange>
        </w:rPr>
      </w:pPr>
      <w:r w:rsidDel="00000000" w:rsidR="00000000" w:rsidRPr="00000000">
        <w:rPr>
          <w:b w:val="1"/>
          <w:rtl w:val="0"/>
          <w:rPrChange w:author="Sláva" w:id="24" w:date="2023-01-16T13:44:24Z">
            <w:rPr>
              <w:b w:val="1"/>
              <w:sz w:val="28"/>
              <w:szCs w:val="28"/>
            </w:rPr>
          </w:rPrChange>
        </w:rPr>
        <w:t xml:space="preserve">Zkouška 2017</w:t>
      </w:r>
    </w:p>
    <w:p w:rsidR="00000000" w:rsidDel="00000000" w:rsidP="00000000" w:rsidRDefault="00000000" w:rsidRPr="00000000" w14:paraId="00000172">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w:t>
      </w:r>
      <w:hyperlink r:id="rId20">
        <w:r w:rsidDel="00000000" w:rsidR="00000000" w:rsidRPr="00000000">
          <w:rPr>
            <w:b w:val="1"/>
            <w:rtl w:val="0"/>
            <w:rPrChange w:author="Sláva" w:id="24" w:date="2023-01-16T13:44:24Z">
              <w:rPr>
                <w:color w:val="1155cc"/>
                <w:u w:val="single"/>
              </w:rPr>
            </w:rPrChange>
          </w:rPr>
          <w:t xml:space="preserve">http://cmp.felk.cvut.cz/cmp/courses/recognition/Exam-questions/test_2017.01.16.pdf</w:t>
        </w:r>
      </w:hyperlink>
      <w:r w:rsidDel="00000000" w:rsidR="00000000" w:rsidRPr="00000000">
        <w:rPr>
          <w:b w:val="1"/>
          <w:rtl w:val="0"/>
          <w:rPrChange w:author="Sláva" w:id="24" w:date="2023-01-16T13:44:24Z">
            <w:rPr/>
          </w:rPrChange>
        </w:rPr>
        <w:t xml:space="preserve">)</w:t>
      </w:r>
    </w:p>
    <w:p w:rsidR="00000000" w:rsidDel="00000000" w:rsidP="00000000" w:rsidRDefault="00000000" w:rsidRPr="00000000" w14:paraId="00000173">
      <w:pPr>
        <w:pageBreakBefore w:val="0"/>
        <w:ind w:left="0" w:firstLine="0"/>
        <w:rPr>
          <w:b w:val="1"/>
          <w:rPrChange w:author="Sláva" w:id="24" w:date="2023-01-16T13:44:24Z">
            <w:rPr>
              <w:b w:val="1"/>
            </w:rPr>
          </w:rPrChange>
        </w:rPr>
      </w:pPr>
      <w:r w:rsidDel="00000000" w:rsidR="00000000" w:rsidRPr="00000000">
        <w:rPr>
          <w:b w:val="1"/>
          <w:rtl w:val="0"/>
          <w:rPrChange w:author="Sláva" w:id="24" w:date="2023-01-16T13:44:24Z">
            <w:rPr>
              <w:b w:val="1"/>
            </w:rPr>
          </w:rPrChange>
        </w:rPr>
        <w:t xml:space="preserve">1)</w:t>
      </w:r>
    </w:p>
    <w:p w:rsidR="00000000" w:rsidDel="00000000" w:rsidP="00000000" w:rsidRDefault="00000000" w:rsidRPr="00000000" w14:paraId="00000174">
      <w:pPr>
        <w:pageBreakBefore w:val="0"/>
        <w:rPr>
          <w:b w:val="1"/>
          <w:rPrChange w:author="Sláva" w:id="24" w:date="2023-01-16T13:44:24Z">
            <w:rPr/>
          </w:rPrChange>
        </w:rPr>
      </w:pPr>
      <w:r w:rsidDel="00000000" w:rsidR="00000000" w:rsidRPr="00000000">
        <w:rPr>
          <w:b w:val="1"/>
          <w:rPrChange w:author="Sláva" w:id="24" w:date="2023-01-16T13:44:24Z">
            <w:rPr/>
          </w:rPrChange>
        </w:rPr>
        <w:drawing>
          <wp:inline distB="114300" distT="114300" distL="114300" distR="114300">
            <wp:extent cx="4195763" cy="3797888"/>
            <wp:effectExtent b="0" l="0" r="0" t="0"/>
            <wp:docPr id="44" name="image45.jpg"/>
            <a:graphic>
              <a:graphicData uri="http://schemas.openxmlformats.org/drawingml/2006/picture">
                <pic:pic>
                  <pic:nvPicPr>
                    <pic:cNvPr id="0" name="image45.jpg"/>
                    <pic:cNvPicPr preferRelativeResize="0"/>
                  </pic:nvPicPr>
                  <pic:blipFill>
                    <a:blip r:embed="rId21"/>
                    <a:srcRect b="3878" l="11129" r="11794" t="2998"/>
                    <a:stretch>
                      <a:fillRect/>
                    </a:stretch>
                  </pic:blipFill>
                  <pic:spPr>
                    <a:xfrm>
                      <a:off x="0" y="0"/>
                      <a:ext cx="4195763" cy="3797888"/>
                    </a:xfrm>
                    <a:prstGeom prst="rect"/>
                    <a:ln/>
                  </pic:spPr>
                </pic:pic>
              </a:graphicData>
            </a:graphic>
          </wp:inline>
        </w:drawing>
      </w:r>
      <w:ins w:author="Martin Jonáš" w:id="30" w:date="2022-01-20T23:03:12Z">
        <w:r w:rsidDel="00000000" w:rsidR="00000000" w:rsidRPr="00000000">
          <w:rPr>
            <w:b w:val="1"/>
            <w:rtl w:val="0"/>
            <w:rPrChange w:author="Sláva" w:id="24" w:date="2023-01-16T13:44:24Z">
              <w:rPr/>
            </w:rPrChange>
          </w:rPr>
          <w:tab/>
        </w:r>
      </w:ins>
      <w:r w:rsidDel="00000000" w:rsidR="00000000" w:rsidRPr="00000000">
        <w:rPr>
          <w:rtl w:val="0"/>
        </w:rPr>
      </w:r>
    </w:p>
    <w:p w:rsidR="00000000" w:rsidDel="00000000" w:rsidP="00000000" w:rsidRDefault="00000000" w:rsidRPr="00000000" w14:paraId="00000175">
      <w:pPr>
        <w:pageBreakBefore w:val="0"/>
        <w:rPr>
          <w:b w:val="1"/>
          <w:rPrChange w:author="Sláva" w:id="24" w:date="2023-01-16T13:44:24Z">
            <w:rPr>
              <w:b w:val="1"/>
            </w:rPr>
          </w:rPrChange>
        </w:rPr>
      </w:pPr>
      <w:r w:rsidDel="00000000" w:rsidR="00000000" w:rsidRPr="00000000">
        <w:rPr>
          <w:b w:val="1"/>
          <w:rtl w:val="0"/>
          <w:rPrChange w:author="Sláva" w:id="24" w:date="2023-01-16T13:44:24Z">
            <w:rPr>
              <w:b w:val="1"/>
            </w:rPr>
          </w:rPrChange>
        </w:rPr>
        <w:t xml:space="preserve">2)</w:t>
      </w:r>
    </w:p>
    <w:p w:rsidR="00000000" w:rsidDel="00000000" w:rsidP="00000000" w:rsidRDefault="00000000" w:rsidRPr="00000000" w14:paraId="00000176">
      <w:pPr>
        <w:pageBreakBefore w:val="0"/>
        <w:rPr>
          <w:b w:val="1"/>
          <w:rPrChange w:author="Sláva" w:id="24" w:date="2023-01-16T13:44:24Z">
            <w:rPr/>
          </w:rPrChange>
        </w:rPr>
      </w:pPr>
      <w:r w:rsidDel="00000000" w:rsidR="00000000" w:rsidRPr="00000000">
        <w:rPr>
          <w:b w:val="1"/>
          <w:rPrChange w:author="Sláva" w:id="24" w:date="2023-01-16T13:44:24Z">
            <w:rPr/>
          </w:rPrChange>
        </w:rPr>
        <w:drawing>
          <wp:inline distB="114300" distT="114300" distL="114300" distR="114300">
            <wp:extent cx="4129164" cy="4138613"/>
            <wp:effectExtent b="0" l="0" r="0" t="0"/>
            <wp:docPr id="2" name="image32.jpg"/>
            <a:graphic>
              <a:graphicData uri="http://schemas.openxmlformats.org/drawingml/2006/picture">
                <pic:pic>
                  <pic:nvPicPr>
                    <pic:cNvPr id="0" name="image32.jpg"/>
                    <pic:cNvPicPr preferRelativeResize="0"/>
                  </pic:nvPicPr>
                  <pic:blipFill>
                    <a:blip r:embed="rId22"/>
                    <a:srcRect b="0" l="15116" r="10132" t="0"/>
                    <a:stretch>
                      <a:fillRect/>
                    </a:stretch>
                  </pic:blipFill>
                  <pic:spPr>
                    <a:xfrm>
                      <a:off x="0" y="0"/>
                      <a:ext cx="4129164" cy="4138613"/>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ageBreakBefore w:val="0"/>
        <w:rPr>
          <w:b w:val="1"/>
          <w:rPrChange w:author="Sláva" w:id="24" w:date="2023-01-16T13:44:24Z">
            <w:rPr>
              <w:b w:val="1"/>
            </w:rPr>
          </w:rPrChange>
        </w:rPr>
      </w:pPr>
      <w:r w:rsidDel="00000000" w:rsidR="00000000" w:rsidRPr="00000000">
        <w:rPr>
          <w:b w:val="1"/>
          <w:rtl w:val="0"/>
          <w:rPrChange w:author="Sláva" w:id="24" w:date="2023-01-16T13:44:24Z">
            <w:rPr>
              <w:b w:val="1"/>
            </w:rPr>
          </w:rPrChange>
        </w:rPr>
        <w:t xml:space="preserve">3) a), b)</w:t>
      </w:r>
    </w:p>
    <w:p w:rsidR="00000000" w:rsidDel="00000000" w:rsidP="00000000" w:rsidRDefault="00000000" w:rsidRPr="00000000" w14:paraId="00000178">
      <w:pPr>
        <w:pageBreakBefore w:val="0"/>
        <w:rPr>
          <w:b w:val="1"/>
          <w:rPrChange w:author="Sláva" w:id="24" w:date="2023-01-16T13:44:24Z">
            <w:rPr/>
          </w:rPrChange>
        </w:rPr>
      </w:pPr>
      <w:r w:rsidDel="00000000" w:rsidR="00000000" w:rsidRPr="00000000">
        <w:rPr>
          <w:b w:val="1"/>
          <w:rPrChange w:author="Sláva" w:id="24" w:date="2023-01-16T13:44:24Z">
            <w:rPr/>
          </w:rPrChange>
        </w:rPr>
        <w:drawing>
          <wp:inline distB="114300" distT="114300" distL="114300" distR="114300">
            <wp:extent cx="5172075" cy="3853862"/>
            <wp:effectExtent b="0" l="0" r="0" t="0"/>
            <wp:docPr id="42" name="image41.jpg"/>
            <a:graphic>
              <a:graphicData uri="http://schemas.openxmlformats.org/drawingml/2006/picture">
                <pic:pic>
                  <pic:nvPicPr>
                    <pic:cNvPr id="0" name="image41.jpg"/>
                    <pic:cNvPicPr preferRelativeResize="0"/>
                  </pic:nvPicPr>
                  <pic:blipFill>
                    <a:blip r:embed="rId23"/>
                    <a:srcRect b="4970" l="4817" r="4983" t="5233"/>
                    <a:stretch>
                      <a:fillRect/>
                    </a:stretch>
                  </pic:blipFill>
                  <pic:spPr>
                    <a:xfrm>
                      <a:off x="0" y="0"/>
                      <a:ext cx="5172075" cy="3853862"/>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ageBreakBefore w:val="0"/>
        <w:rPr>
          <w:b w:val="1"/>
          <w:rPrChange w:author="Sláva" w:id="24" w:date="2023-01-16T13:44:24Z">
            <w:rPr>
              <w:b w:val="1"/>
            </w:rPr>
          </w:rPrChange>
        </w:rPr>
      </w:pPr>
      <w:r w:rsidDel="00000000" w:rsidR="00000000" w:rsidRPr="00000000">
        <w:rPr>
          <w:b w:val="1"/>
          <w:rtl w:val="0"/>
          <w:rPrChange w:author="Sláva" w:id="24" w:date="2023-01-16T13:44:24Z">
            <w:rPr>
              <w:b w:val="1"/>
            </w:rPr>
          </w:rPrChange>
        </w:rPr>
        <w:t xml:space="preserve">3) c), d), e)</w:t>
      </w:r>
    </w:p>
    <w:p w:rsidR="00000000" w:rsidDel="00000000" w:rsidP="00000000" w:rsidRDefault="00000000" w:rsidRPr="00000000" w14:paraId="0000017A">
      <w:pPr>
        <w:pageBreakBefore w:val="0"/>
        <w:rPr>
          <w:b w:val="1"/>
          <w:rPrChange w:author="Sláva" w:id="24" w:date="2023-01-16T13:44:24Z">
            <w:rPr/>
          </w:rPrChange>
        </w:rPr>
      </w:pPr>
      <w:r w:rsidDel="00000000" w:rsidR="00000000" w:rsidRPr="00000000">
        <w:rPr>
          <w:b w:val="1"/>
          <w:rPrChange w:author="Sláva" w:id="24" w:date="2023-01-16T13:44:24Z">
            <w:rPr/>
          </w:rPrChange>
        </w:rPr>
        <w:drawing>
          <wp:inline distB="114300" distT="114300" distL="114300" distR="114300">
            <wp:extent cx="5553075" cy="3396349"/>
            <wp:effectExtent b="0" l="0" r="0" t="0"/>
            <wp:docPr id="45" name="image44.jpg"/>
            <a:graphic>
              <a:graphicData uri="http://schemas.openxmlformats.org/drawingml/2006/picture">
                <pic:pic>
                  <pic:nvPicPr>
                    <pic:cNvPr id="0" name="image44.jpg"/>
                    <pic:cNvPicPr preferRelativeResize="0"/>
                  </pic:nvPicPr>
                  <pic:blipFill>
                    <a:blip r:embed="rId24"/>
                    <a:srcRect b="18072" l="3156" r="0" t="2787"/>
                    <a:stretch>
                      <a:fillRect/>
                    </a:stretch>
                  </pic:blipFill>
                  <pic:spPr>
                    <a:xfrm>
                      <a:off x="0" y="0"/>
                      <a:ext cx="5553075" cy="339634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ageBreakBefore w:val="0"/>
        <w:rPr>
          <w:b w:val="1"/>
          <w:rPrChange w:author="Sláva" w:id="24" w:date="2023-01-16T13:44:24Z">
            <w:rPr/>
          </w:rPrChange>
        </w:rPr>
      </w:pPr>
      <w:r w:rsidDel="00000000" w:rsidR="00000000" w:rsidRPr="00000000">
        <w:br w:type="page"/>
      </w:r>
      <w:r w:rsidDel="00000000" w:rsidR="00000000" w:rsidRPr="00000000">
        <w:rPr>
          <w:rtl w:val="0"/>
        </w:rPr>
      </w:r>
    </w:p>
    <w:p w:rsidR="00000000" w:rsidDel="00000000" w:rsidP="00000000" w:rsidRDefault="00000000" w:rsidRPr="00000000" w14:paraId="0000017C">
      <w:pPr>
        <w:pageBreakBefore w:val="0"/>
        <w:rPr>
          <w:b w:val="1"/>
          <w:rPrChange w:author="Sláva" w:id="24" w:date="2023-01-16T13:44:24Z">
            <w:rPr>
              <w:b w:val="1"/>
            </w:rPr>
          </w:rPrChange>
        </w:rPr>
      </w:pPr>
      <w:r w:rsidDel="00000000" w:rsidR="00000000" w:rsidRPr="00000000">
        <w:rPr>
          <w:b w:val="1"/>
          <w:rtl w:val="0"/>
          <w:rPrChange w:author="Sláva" w:id="24" w:date="2023-01-16T13:44:24Z">
            <w:rPr>
              <w:b w:val="1"/>
            </w:rPr>
          </w:rPrChange>
        </w:rPr>
        <w:t xml:space="preserve">4) ?????</w:t>
      </w:r>
    </w:p>
    <w:p w:rsidR="00000000" w:rsidDel="00000000" w:rsidP="00000000" w:rsidRDefault="00000000" w:rsidRPr="00000000" w14:paraId="0000017D">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V b) zase můj odvěký nepřítel: žárovky co přežily test...</w:t>
      </w:r>
    </w:p>
    <w:p w:rsidR="00000000" w:rsidDel="00000000" w:rsidP="00000000" w:rsidRDefault="00000000" w:rsidRPr="00000000" w14:paraId="0000017E">
      <w:pPr>
        <w:pageBreakBefore w:val="0"/>
        <w:rPr>
          <w:b w:val="1"/>
          <w:rPrChange w:author="Sláva" w:id="24" w:date="2023-01-16T13:44:24Z">
            <w:rPr/>
          </w:rPrChange>
        </w:rPr>
      </w:pPr>
      <w:r w:rsidDel="00000000" w:rsidR="00000000" w:rsidRPr="00000000">
        <w:rPr>
          <w:b w:val="1"/>
          <w:rPrChange w:author="Sláva" w:id="24" w:date="2023-01-16T13:44:24Z">
            <w:rPr/>
          </w:rPrChange>
        </w:rPr>
        <w:drawing>
          <wp:inline distB="114300" distT="114300" distL="114300" distR="114300">
            <wp:extent cx="5238750" cy="2758487"/>
            <wp:effectExtent b="0" l="0" r="0" t="0"/>
            <wp:docPr id="4" name="image20.jpg"/>
            <a:graphic>
              <a:graphicData uri="http://schemas.openxmlformats.org/drawingml/2006/picture">
                <pic:pic>
                  <pic:nvPicPr>
                    <pic:cNvPr id="0" name="image20.jpg"/>
                    <pic:cNvPicPr preferRelativeResize="0"/>
                  </pic:nvPicPr>
                  <pic:blipFill>
                    <a:blip r:embed="rId25"/>
                    <a:srcRect b="19053" l="1582" r="6827" t="16329"/>
                    <a:stretch>
                      <a:fillRect/>
                    </a:stretch>
                  </pic:blipFill>
                  <pic:spPr>
                    <a:xfrm>
                      <a:off x="0" y="0"/>
                      <a:ext cx="5238750" cy="275848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7F">
      <w:pPr>
        <w:pageBreakBefore w:val="0"/>
        <w:rPr>
          <w:b w:val="1"/>
          <w:rPrChange w:author="Sláva" w:id="24" w:date="2023-01-16T13:44:24Z">
            <w:rPr>
              <w:b w:val="1"/>
              <w:sz w:val="28"/>
              <w:szCs w:val="28"/>
            </w:rPr>
          </w:rPrChange>
        </w:rPr>
      </w:pPr>
      <w:r w:rsidDel="00000000" w:rsidR="00000000" w:rsidRPr="00000000">
        <w:rPr>
          <w:b w:val="1"/>
          <w:rtl w:val="0"/>
          <w:rPrChange w:author="Sláva" w:id="24" w:date="2023-01-16T13:44:24Z">
            <w:rPr>
              <w:b w:val="1"/>
              <w:sz w:val="28"/>
              <w:szCs w:val="28"/>
            </w:rPr>
          </w:rPrChange>
        </w:rPr>
        <w:t xml:space="preserve">Zkouška 2016</w:t>
      </w:r>
    </w:p>
    <w:p w:rsidR="00000000" w:rsidDel="00000000" w:rsidP="00000000" w:rsidRDefault="00000000" w:rsidRPr="00000000" w14:paraId="00000180">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w:t>
      </w:r>
      <w:hyperlink r:id="rId26">
        <w:r w:rsidDel="00000000" w:rsidR="00000000" w:rsidRPr="00000000">
          <w:rPr>
            <w:b w:val="1"/>
            <w:rtl w:val="0"/>
            <w:rPrChange w:author="Sláva" w:id="24" w:date="2023-01-16T13:44:24Z">
              <w:rPr>
                <w:color w:val="1155cc"/>
                <w:u w:val="single"/>
              </w:rPr>
            </w:rPrChange>
          </w:rPr>
          <w:t xml:space="preserve">http://cmp.felk.cvut.cz/cmp/courses/recognition/Exam-questions/test_2016.01.21-eng.pdf</w:t>
        </w:r>
      </w:hyperlink>
      <w:r w:rsidDel="00000000" w:rsidR="00000000" w:rsidRPr="00000000">
        <w:rPr>
          <w:b w:val="1"/>
          <w:rtl w:val="0"/>
          <w:rPrChange w:author="Sláva" w:id="24" w:date="2023-01-16T13:44:24Z">
            <w:rPr/>
          </w:rPrChange>
        </w:rPr>
        <w:t xml:space="preserve">)</w:t>
      </w:r>
    </w:p>
    <w:p w:rsidR="00000000" w:rsidDel="00000000" w:rsidP="00000000" w:rsidRDefault="00000000" w:rsidRPr="00000000" w14:paraId="00000181">
      <w:pPr>
        <w:pageBreakBefore w:val="0"/>
        <w:rPr>
          <w:b w:val="1"/>
          <w:rPrChange w:author="Sláva" w:id="24" w:date="2023-01-16T13:44:24Z">
            <w:rPr>
              <w:b w:val="1"/>
            </w:rPr>
          </w:rPrChange>
        </w:rPr>
      </w:pPr>
      <w:r w:rsidDel="00000000" w:rsidR="00000000" w:rsidRPr="00000000">
        <w:rPr>
          <w:b w:val="1"/>
          <w:rtl w:val="0"/>
          <w:rPrChange w:author="Sláva" w:id="24" w:date="2023-01-16T13:44:24Z">
            <w:rPr>
              <w:b w:val="1"/>
            </w:rPr>
          </w:rPrChange>
        </w:rPr>
        <w:t xml:space="preserve">1)</w:t>
      </w:r>
    </w:p>
    <w:p w:rsidR="00000000" w:rsidDel="00000000" w:rsidP="00000000" w:rsidRDefault="00000000" w:rsidRPr="00000000" w14:paraId="00000182">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Máme pravděpodobnosti</w:t>
      </w:r>
      <w:commentRangeStart w:id="24"/>
      <w:r w:rsidDel="00000000" w:rsidR="00000000" w:rsidRPr="00000000">
        <w:rPr>
          <w:b w:val="1"/>
          <w:rtl w:val="0"/>
          <w:rPrChange w:author="Sláva" w:id="24" w:date="2023-01-16T13:44:24Z">
            <w:rPr/>
          </w:rPrChange>
        </w:rPr>
        <w:t xml:space="preserve"> </w:t>
      </w:r>
      <w:r w:rsidDel="00000000" w:rsidR="00000000" w:rsidRPr="00000000">
        <w:rPr>
          <w:b w:val="1"/>
          <w:rtl w:val="0"/>
          <w:rPrChange w:author="Sláva" w:id="24" w:date="2023-01-16T13:44:24Z">
            <w:rPr/>
          </w:rPrChange>
        </w:rPr>
        <w:t xml:space="preserve">p(x|1), p(x|2),</w:t>
      </w:r>
      <w:commentRangeEnd w:id="24"/>
      <w:r w:rsidDel="00000000" w:rsidR="00000000" w:rsidRPr="00000000">
        <w:commentReference w:id="24"/>
      </w:r>
      <w:r w:rsidDel="00000000" w:rsidR="00000000" w:rsidRPr="00000000">
        <w:rPr>
          <w:b w:val="1"/>
          <w:rtl w:val="0"/>
          <w:rPrChange w:author="Sláva" w:id="24" w:date="2023-01-16T13:44:24Z">
            <w:rPr/>
          </w:rPrChange>
        </w:rPr>
        <w:t xml:space="preserve"> p(1) a p(2)</w:t>
      </w:r>
      <w:r w:rsidDel="00000000" w:rsidR="00000000" w:rsidRPr="00000000">
        <w:rPr>
          <w:b w:val="1"/>
          <w:rtl w:val="0"/>
          <w:rPrChange w:author="Sláva" w:id="24" w:date="2023-01-16T13:44:24Z">
            <w:rPr/>
          </w:rPrChange>
        </w:rPr>
        <w:t xml:space="preserve">. x ohodnotíme jako třídy 1 iff</w:t>
      </w:r>
    </w:p>
    <w:p w:rsidR="00000000" w:rsidDel="00000000" w:rsidP="00000000" w:rsidRDefault="00000000" w:rsidRPr="00000000" w14:paraId="00000183">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p(x|1)*p(1) &gt; p(x|2)*p(2)  iff  p(x|1)*p(1)/(p(x|2)*p(2)) &gt; 1 iff  ln(p(x|1)*p(1)/(p(x|2)*p(2))) &gt; 0.</w:t>
      </w:r>
    </w:p>
    <w:p w:rsidR="00000000" w:rsidDel="00000000" w:rsidP="00000000" w:rsidRDefault="00000000" w:rsidRPr="00000000" w14:paraId="00000184">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Pokud je funkce ln(p(x|1)*p(1)/(p(x|2)*p(2))) lineární, problém se zjednoduší na hledání optimálních lineárně dělících parametrů </w:t>
      </w:r>
      <w:r w:rsidDel="00000000" w:rsidR="00000000" w:rsidRPr="00000000">
        <w:rPr>
          <w:b w:val="1"/>
          <w:rtl w:val="0"/>
          <w:rPrChange w:author="Sláva" w:id="24" w:date="2023-01-16T13:44:24Z">
            <w:rPr/>
          </w:rPrChange>
        </w:rPr>
        <w:t xml:space="preserve">w a</w:t>
      </w:r>
      <w:r w:rsidDel="00000000" w:rsidR="00000000" w:rsidRPr="00000000">
        <w:rPr>
          <w:b w:val="1"/>
          <w:rtl w:val="0"/>
          <w:rPrChange w:author="Sláva" w:id="24" w:date="2023-01-16T13:44:24Z">
            <w:rPr/>
          </w:rPrChange>
        </w:rPr>
        <w:t xml:space="preserve"> b. Pak:</w:t>
      </w:r>
    </w:p>
    <w:p w:rsidR="00000000" w:rsidDel="00000000" w:rsidP="00000000" w:rsidRDefault="00000000" w:rsidRPr="00000000" w14:paraId="00000185">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x ohodnotíme jako 1  iff  w</w:t>
      </w:r>
      <w:r w:rsidDel="00000000" w:rsidR="00000000" w:rsidRPr="00000000">
        <w:rPr>
          <w:b w:val="1"/>
          <w:rtl w:val="0"/>
          <w:rPrChange w:author="Sláva" w:id="24" w:date="2023-01-16T13:44:24Z">
            <w:rPr>
              <w:vertAlign w:val="superscript"/>
            </w:rPr>
          </w:rPrChange>
        </w:rPr>
        <w:t xml:space="preserve">T</w:t>
      </w:r>
      <w:r w:rsidDel="00000000" w:rsidR="00000000" w:rsidRPr="00000000">
        <w:rPr>
          <w:b w:val="1"/>
          <w:rtl w:val="0"/>
          <w:rPrChange w:author="Sláva" w:id="24" w:date="2023-01-16T13:44:24Z">
            <w:rPr/>
          </w:rPrChange>
        </w:rPr>
        <w:t xml:space="preserve">x + b &gt; 0 (iff w</w:t>
      </w:r>
      <w:r w:rsidDel="00000000" w:rsidR="00000000" w:rsidRPr="00000000">
        <w:rPr>
          <w:b w:val="1"/>
          <w:rtl w:val="0"/>
          <w:rPrChange w:author="Sláva" w:id="24" w:date="2023-01-16T13:44:24Z">
            <w:rPr>
              <w:vertAlign w:val="superscript"/>
            </w:rPr>
          </w:rPrChange>
        </w:rPr>
        <w:t xml:space="preserve">T</w:t>
      </w:r>
      <w:r w:rsidDel="00000000" w:rsidR="00000000" w:rsidRPr="00000000">
        <w:rPr>
          <w:b w:val="1"/>
          <w:rtl w:val="0"/>
          <w:rPrChange w:author="Sláva" w:id="24" w:date="2023-01-16T13:44:24Z">
            <w:rPr/>
          </w:rPrChange>
        </w:rPr>
        <w:t xml:space="preserve">x &gt; 0 po úpravě trénovací množiny)</w:t>
      </w:r>
    </w:p>
    <w:p w:rsidR="00000000" w:rsidDel="00000000" w:rsidP="00000000" w:rsidRDefault="00000000" w:rsidRPr="00000000" w14:paraId="00000186">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Algoritmus:</w:t>
      </w:r>
    </w:p>
    <w:p w:rsidR="00000000" w:rsidDel="00000000" w:rsidP="00000000" w:rsidRDefault="00000000" w:rsidRPr="00000000" w14:paraId="00000187">
      <w:pPr>
        <w:pageBreakBefore w:val="0"/>
        <w:numPr>
          <w:ilvl w:val="0"/>
          <w:numId w:val="10"/>
        </w:numPr>
        <w:ind w:left="720" w:hanging="360"/>
        <w:rPr>
          <w:u w:val="none"/>
        </w:rPr>
      </w:pPr>
      <w:r w:rsidDel="00000000" w:rsidR="00000000" w:rsidRPr="00000000">
        <w:rPr>
          <w:b w:val="1"/>
          <w:rtl w:val="0"/>
          <w:rPrChange w:author="Sláva" w:id="24" w:date="2023-01-16T13:44:24Z">
            <w:rPr/>
          </w:rPrChange>
        </w:rPr>
        <w:t xml:space="preserve">upravíme trénovací množinu {(x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y</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w:t>
      </w:r>
      <w:r w:rsidDel="00000000" w:rsidR="00000000" w:rsidRPr="00000000">
        <w:rPr>
          <w:b w:val="1"/>
          <w:rtl w:val="0"/>
          <w:rPrChange w:author="Sláva" w:id="24" w:date="2023-01-16T13:44:24Z">
            <w:rPr/>
          </w:rPrChange>
        </w:rPr>
        <w:t xml:space="preserve">}, x z R</w:t>
      </w:r>
      <w:r w:rsidDel="00000000" w:rsidR="00000000" w:rsidRPr="00000000">
        <w:rPr>
          <w:b w:val="1"/>
          <w:rtl w:val="0"/>
          <w:rPrChange w:author="Sláva" w:id="24" w:date="2023-01-16T13:44:24Z">
            <w:rPr>
              <w:vertAlign w:val="superscript"/>
            </w:rPr>
          </w:rPrChange>
        </w:rPr>
        <w:t xml:space="preserve">D</w:t>
      </w:r>
      <w:r w:rsidDel="00000000" w:rsidR="00000000" w:rsidRPr="00000000">
        <w:rPr>
          <w:b w:val="1"/>
          <w:rtl w:val="0"/>
          <w:rPrChange w:author="Sláva" w:id="24" w:date="2023-01-16T13:44:24Z">
            <w:rPr/>
          </w:rPrChange>
        </w:rPr>
        <w:t xml:space="preserve">, y = +-1, na {y</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w:t>
      </w:r>
      <w:r w:rsidDel="00000000" w:rsidR="00000000" w:rsidRPr="00000000">
        <w:rPr>
          <w:b w:val="1"/>
          <w:rtl w:val="0"/>
          <w:rPrChange w:author="Sláva" w:id="24" w:date="2023-01-16T13:44:24Z">
            <w:rPr/>
          </w:rPrChange>
        </w:rPr>
        <w:t xml:space="preserve">(x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,1)}. Init w z R</w:t>
      </w:r>
      <w:r w:rsidDel="00000000" w:rsidR="00000000" w:rsidRPr="00000000">
        <w:rPr>
          <w:b w:val="1"/>
          <w:rtl w:val="0"/>
          <w:rPrChange w:author="Sláva" w:id="24" w:date="2023-01-16T13:44:24Z">
            <w:rPr>
              <w:vertAlign w:val="superscript"/>
            </w:rPr>
          </w:rPrChange>
        </w:rPr>
        <w:t xml:space="preserve">D+1</w:t>
      </w:r>
      <w:r w:rsidDel="00000000" w:rsidR="00000000" w:rsidRPr="00000000">
        <w:rPr>
          <w:b w:val="1"/>
          <w:rtl w:val="0"/>
          <w:rPrChange w:author="Sláva" w:id="24" w:date="2023-01-16T13:44:24Z">
            <w:rPr/>
          </w:rPrChange>
        </w:rPr>
        <w:t xml:space="preserve"> </w:t>
      </w:r>
    </w:p>
    <w:p w:rsidR="00000000" w:rsidDel="00000000" w:rsidP="00000000" w:rsidRDefault="00000000" w:rsidRPr="00000000" w14:paraId="00000188">
      <w:pPr>
        <w:pageBreakBefore w:val="0"/>
        <w:numPr>
          <w:ilvl w:val="0"/>
          <w:numId w:val="10"/>
        </w:numPr>
        <w:ind w:left="720" w:hanging="360"/>
        <w:rPr>
          <w:u w:val="none"/>
        </w:rPr>
      </w:pPr>
      <w:r w:rsidDel="00000000" w:rsidR="00000000" w:rsidRPr="00000000">
        <w:rPr>
          <w:b w:val="1"/>
          <w:rtl w:val="0"/>
          <w:rPrChange w:author="Sláva" w:id="24" w:date="2023-01-16T13:44:24Z">
            <w:rPr/>
          </w:rPrChange>
        </w:rPr>
        <w:t xml:space="preserve">minimalizujeme funkci E(w) = -l(w) = Sum</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ln(1 + e</w:t>
      </w:r>
      <w:r w:rsidDel="00000000" w:rsidR="00000000" w:rsidRPr="00000000">
        <w:rPr>
          <w:b w:val="1"/>
          <w:rtl w:val="0"/>
          <w:rPrChange w:author="Sláva" w:id="24" w:date="2023-01-16T13:44:24Z">
            <w:rPr>
              <w:vertAlign w:val="superscript"/>
            </w:rPr>
          </w:rPrChange>
        </w:rPr>
        <w:t xml:space="preserve">-</w:t>
      </w:r>
      <w:r w:rsidDel="00000000" w:rsidR="00000000" w:rsidRPr="00000000">
        <w:rPr>
          <w:b w:val="1"/>
          <w:rtl w:val="0"/>
          <w:rPrChange w:author="Sláva" w:id="24" w:date="2023-01-16T13:44:24Z">
            <w:rPr>
              <w:vertAlign w:val="superscript"/>
            </w:rPr>
          </w:rPrChange>
        </w:rPr>
        <w:t xml:space="preserve">wx</w:t>
      </w:r>
      <w:r w:rsidDel="00000000" w:rsidR="00000000" w:rsidRPr="00000000">
        <w:rPr>
          <w:b w:val="1"/>
          <w:rtl w:val="0"/>
          <w:rPrChange w:author="Sláva" w:id="24" w:date="2023-01-16T13:44:24Z">
            <w:rPr/>
          </w:rPrChange>
        </w:rPr>
        <w:t xml:space="preserve">)</w:t>
      </w:r>
    </w:p>
    <w:p w:rsidR="00000000" w:rsidDel="00000000" w:rsidP="00000000" w:rsidRDefault="00000000" w:rsidRPr="00000000" w14:paraId="00000189">
      <w:pPr>
        <w:pageBreakBefore w:val="0"/>
        <w:ind w:left="720" w:firstLine="0"/>
        <w:rPr>
          <w:b w:val="1"/>
          <w:rPrChange w:author="Sláva" w:id="24" w:date="2023-01-16T13:44:24Z">
            <w:rPr/>
          </w:rPrChange>
        </w:rPr>
      </w:pPr>
      <w:r w:rsidDel="00000000" w:rsidR="00000000" w:rsidRPr="00000000">
        <w:rPr>
          <w:b w:val="1"/>
          <w:rtl w:val="0"/>
          <w:rPrChange w:author="Sláva" w:id="24" w:date="2023-01-16T13:44:24Z">
            <w:rPr/>
          </w:rPrChange>
        </w:rPr>
        <w:t xml:space="preserve">Vypočítáme gradient ∇</w:t>
      </w:r>
      <w:r w:rsidDel="00000000" w:rsidR="00000000" w:rsidRPr="00000000">
        <w:rPr>
          <w:b w:val="1"/>
          <w:rtl w:val="0"/>
          <w:rPrChange w:author="Sláva" w:id="24" w:date="2023-01-16T13:44:24Z">
            <w:rPr>
              <w:vertAlign w:val="subscript"/>
            </w:rPr>
          </w:rPrChange>
        </w:rPr>
        <w:t xml:space="preserve">w</w:t>
      </w:r>
      <w:r w:rsidDel="00000000" w:rsidR="00000000" w:rsidRPr="00000000">
        <w:rPr>
          <w:b w:val="1"/>
          <w:rtl w:val="0"/>
          <w:rPrChange w:author="Sláva" w:id="24" w:date="2023-01-16T13:44:24Z">
            <w:rPr/>
          </w:rPrChange>
        </w:rPr>
        <w:t xml:space="preserve">E = - Sum</w:t>
      </w:r>
      <w:r w:rsidDel="00000000" w:rsidR="00000000" w:rsidRPr="00000000">
        <w:rPr>
          <w:b w:val="1"/>
          <w:rtl w:val="0"/>
          <w:rPrChange w:author="Sláva" w:id="24" w:date="2023-01-16T13:44:24Z">
            <w:rPr>
              <w:vertAlign w:val="subscript"/>
            </w:rPr>
          </w:rPrChange>
        </w:rPr>
        <w:t xml:space="preserve">i </w:t>
      </w:r>
      <w:r w:rsidDel="00000000" w:rsidR="00000000" w:rsidRPr="00000000">
        <w:rPr>
          <w:b w:val="1"/>
          <w:rtl w:val="0"/>
          <w:rPrChange w:author="Sláva" w:id="24" w:date="2023-01-16T13:44:24Z">
            <w:rPr/>
          </w:rPrChange>
        </w:rPr>
        <w:t xml:space="preserve">x*e</w:t>
      </w:r>
      <w:r w:rsidDel="00000000" w:rsidR="00000000" w:rsidRPr="00000000">
        <w:rPr>
          <w:b w:val="1"/>
          <w:rtl w:val="0"/>
          <w:rPrChange w:author="Sláva" w:id="24" w:date="2023-01-16T13:44:24Z">
            <w:rPr>
              <w:vertAlign w:val="superscript"/>
            </w:rPr>
          </w:rPrChange>
        </w:rPr>
        <w:t xml:space="preserve">-</w:t>
      </w:r>
      <w:r w:rsidDel="00000000" w:rsidR="00000000" w:rsidRPr="00000000">
        <w:rPr>
          <w:b w:val="1"/>
          <w:rtl w:val="0"/>
          <w:rPrChange w:author="Sláva" w:id="24" w:date="2023-01-16T13:44:24Z">
            <w:rPr>
              <w:vertAlign w:val="superscript"/>
            </w:rPr>
          </w:rPrChange>
        </w:rPr>
        <w:t xml:space="preserve">wx</w:t>
      </w:r>
      <w:r w:rsidDel="00000000" w:rsidR="00000000" w:rsidRPr="00000000">
        <w:rPr>
          <w:b w:val="1"/>
          <w:rtl w:val="0"/>
          <w:rPrChange w:author="Sláva" w:id="24" w:date="2023-01-16T13:44:24Z">
            <w:rPr/>
          </w:rPrChange>
        </w:rPr>
        <w:t xml:space="preserve">/(1 + e</w:t>
      </w:r>
      <w:r w:rsidDel="00000000" w:rsidR="00000000" w:rsidRPr="00000000">
        <w:rPr>
          <w:b w:val="1"/>
          <w:rtl w:val="0"/>
          <w:rPrChange w:author="Sláva" w:id="24" w:date="2023-01-16T13:44:24Z">
            <w:rPr>
              <w:vertAlign w:val="superscript"/>
            </w:rPr>
          </w:rPrChange>
        </w:rPr>
        <w:t xml:space="preserve">-</w:t>
      </w:r>
      <w:r w:rsidDel="00000000" w:rsidR="00000000" w:rsidRPr="00000000">
        <w:rPr>
          <w:b w:val="1"/>
          <w:rtl w:val="0"/>
          <w:rPrChange w:author="Sláva" w:id="24" w:date="2023-01-16T13:44:24Z">
            <w:rPr>
              <w:vertAlign w:val="superscript"/>
            </w:rPr>
          </w:rPrChange>
        </w:rPr>
        <w:t xml:space="preserve">wx</w:t>
      </w:r>
      <w:r w:rsidDel="00000000" w:rsidR="00000000" w:rsidRPr="00000000">
        <w:rPr>
          <w:b w:val="1"/>
          <w:rtl w:val="0"/>
          <w:rPrChange w:author="Sláva" w:id="24" w:date="2023-01-16T13:44:24Z">
            <w:rPr/>
          </w:rPrChange>
        </w:rPr>
        <w:t xml:space="preserve">)</w:t>
      </w:r>
    </w:p>
    <w:p w:rsidR="00000000" w:rsidDel="00000000" w:rsidP="00000000" w:rsidRDefault="00000000" w:rsidRPr="00000000" w14:paraId="0000018A">
      <w:pPr>
        <w:pageBreakBefore w:val="0"/>
        <w:ind w:left="720" w:firstLine="0"/>
        <w:rPr>
          <w:b w:val="1"/>
          <w:rPrChange w:author="Sláva" w:id="24" w:date="2023-01-16T13:44:24Z">
            <w:rPr/>
          </w:rPrChange>
        </w:rPr>
      </w:pPr>
      <w:r w:rsidDel="00000000" w:rsidR="00000000" w:rsidRPr="00000000">
        <w:rPr>
          <w:rFonts w:ascii="Arial Unicode MS" w:cs="Arial Unicode MS" w:eastAsia="Arial Unicode MS" w:hAnsi="Arial Unicode MS"/>
          <w:b w:val="1"/>
          <w:rtl w:val="0"/>
          <w:rPrChange w:author="Sláva" w:id="24" w:date="2023-01-16T13:44:24Z">
            <w:rPr>
              <w:rFonts w:ascii="Arial Unicode MS" w:cs="Arial Unicode MS" w:eastAsia="Arial Unicode MS" w:hAnsi="Arial Unicode MS"/>
            </w:rPr>
          </w:rPrChange>
        </w:rPr>
        <w:t xml:space="preserve">Updatujeme w := w - μ*∇</w:t>
      </w:r>
      <w:r w:rsidDel="00000000" w:rsidR="00000000" w:rsidRPr="00000000">
        <w:rPr>
          <w:b w:val="1"/>
          <w:rtl w:val="0"/>
          <w:rPrChange w:author="Sláva" w:id="24" w:date="2023-01-16T13:44:24Z">
            <w:rPr>
              <w:vertAlign w:val="subscript"/>
            </w:rPr>
          </w:rPrChange>
        </w:rPr>
        <w:t xml:space="preserve">w</w:t>
      </w:r>
      <w:r w:rsidDel="00000000" w:rsidR="00000000" w:rsidRPr="00000000">
        <w:rPr>
          <w:b w:val="1"/>
          <w:rtl w:val="0"/>
          <w:rPrChange w:author="Sláva" w:id="24" w:date="2023-01-16T13:44:24Z">
            <w:rPr/>
          </w:rPrChange>
        </w:rPr>
        <w:t xml:space="preserve">E (jdeme</w:t>
      </w:r>
      <w:r w:rsidDel="00000000" w:rsidR="00000000" w:rsidRPr="00000000">
        <w:rPr>
          <w:b w:val="1"/>
          <w:rtl w:val="0"/>
          <w:rPrChange w:author="Sláva" w:id="24" w:date="2023-01-16T13:44:24Z">
            <w:rPr/>
          </w:rPrChange>
        </w:rPr>
        <w:t xml:space="preserve"> </w:t>
      </w:r>
      <w:r w:rsidDel="00000000" w:rsidR="00000000" w:rsidRPr="00000000">
        <w:rPr>
          <w:b w:val="1"/>
          <w:rtl w:val="0"/>
          <w:rPrChange w:author="Sláva" w:id="24" w:date="2023-01-16T13:44:24Z">
            <w:rPr/>
          </w:rPrChange>
        </w:rPr>
        <w:t xml:space="preserve">proti směru gradientu, protože minimalizujeme E)</w:t>
      </w:r>
    </w:p>
    <w:p w:rsidR="00000000" w:rsidDel="00000000" w:rsidP="00000000" w:rsidRDefault="00000000" w:rsidRPr="00000000" w14:paraId="0000018B">
      <w:pPr>
        <w:pageBreakBefore w:val="0"/>
        <w:numPr>
          <w:ilvl w:val="0"/>
          <w:numId w:val="10"/>
        </w:numPr>
        <w:ind w:left="720" w:hanging="360"/>
        <w:rPr>
          <w:u w:val="none"/>
        </w:rPr>
      </w:pPr>
      <w:r w:rsidDel="00000000" w:rsidR="00000000" w:rsidRPr="00000000">
        <w:rPr>
          <w:b w:val="1"/>
          <w:rtl w:val="0"/>
          <w:rPrChange w:author="Sláva" w:id="24" w:date="2023-01-16T13:44:24Z">
            <w:rPr/>
          </w:rPrChange>
        </w:rPr>
        <w:t xml:space="preserve">Opakujeme krok 2)</w:t>
      </w:r>
    </w:p>
    <w:p w:rsidR="00000000" w:rsidDel="00000000" w:rsidP="00000000" w:rsidRDefault="00000000" w:rsidRPr="00000000" w14:paraId="0000018C">
      <w:pPr>
        <w:pageBreakBefore w:val="0"/>
        <w:ind w:left="0" w:firstLine="0"/>
        <w:rPr>
          <w:b w:val="1"/>
          <w:rPrChange w:author="Sláva" w:id="24" w:date="2023-01-16T13:44:24Z">
            <w:rPr/>
          </w:rPrChange>
        </w:rPr>
      </w:pPr>
      <w:r w:rsidDel="00000000" w:rsidR="00000000" w:rsidRPr="00000000">
        <w:rPr>
          <w:b w:val="1"/>
          <w:rtl w:val="0"/>
          <w:rPrChange w:author="Sláva" w:id="24" w:date="2023-01-16T13:44:24Z">
            <w:rPr/>
          </w:rPrChange>
        </w:rPr>
        <w:t xml:space="preserve">S konkrétními hodnotami:</w:t>
      </w:r>
    </w:p>
    <w:p w:rsidR="00000000" w:rsidDel="00000000" w:rsidP="00000000" w:rsidRDefault="00000000" w:rsidRPr="00000000" w14:paraId="0000018D">
      <w:pPr>
        <w:pageBreakBefore w:val="0"/>
        <w:numPr>
          <w:ilvl w:val="0"/>
          <w:numId w:val="33"/>
        </w:numPr>
        <w:ind w:left="720" w:hanging="360"/>
        <w:rPr>
          <w:u w:val="none"/>
        </w:rPr>
      </w:pPr>
      <w:r w:rsidDel="00000000" w:rsidR="00000000" w:rsidRPr="00000000">
        <w:rPr>
          <w:b w:val="1"/>
          <w:rtl w:val="0"/>
          <w:rPrChange w:author="Sláva" w:id="24" w:date="2023-01-16T13:44:24Z">
            <w:rPr/>
          </w:rPrChange>
        </w:rPr>
        <w:t xml:space="preserve">Získáme T = {(</w:t>
      </w:r>
      <w:ins w:author="Jan Neumann" w:id="31" w:date="2021-01-18T16:05:14Z">
        <w:del w:author="Bohdan Nazarenko" w:id="32" w:date="2023-01-16T13:21:20Z">
          <w:commentRangeStart w:id="25"/>
          <w:commentRangeStart w:id="26"/>
          <w:commentRangeStart w:id="27"/>
          <w:commentRangeStart w:id="28"/>
          <w:commentRangeStart w:id="29"/>
          <w:commentRangeStart w:id="30"/>
          <w:commentRangeStart w:id="31"/>
          <w:commentRangeStart w:id="32"/>
          <w:commentRangeStart w:id="33"/>
          <w:commentRangeStart w:id="34"/>
          <w:commentRangeStart w:id="35"/>
          <w:r w:rsidDel="00000000" w:rsidR="00000000" w:rsidRPr="00000000">
            <w:rPr>
              <w:b w:val="1"/>
              <w:rtl w:val="0"/>
              <w:rPrChange w:author="Sláva" w:id="24" w:date="2023-01-16T13:44:24Z">
                <w:rPr/>
              </w:rPrChange>
            </w:rPr>
            <w:delText xml:space="preserve">-</w:delText>
          </w:r>
        </w:del>
      </w:ins>
      <w:commentRangeEnd w:id="25"/>
      <w:r w:rsidDel="00000000" w:rsidR="00000000" w:rsidRPr="00000000">
        <w:commentReference w:id="25"/>
      </w:r>
      <w:commentRangeEnd w:id="26"/>
      <w:r w:rsidDel="00000000" w:rsidR="00000000" w:rsidRPr="00000000">
        <w:commentReference w:id="26"/>
      </w:r>
      <w:commentRangeEnd w:id="27"/>
      <w:r w:rsidDel="00000000" w:rsidR="00000000" w:rsidRPr="00000000">
        <w:commentReference w:id="27"/>
      </w:r>
      <w:commentRangeEnd w:id="28"/>
      <w:r w:rsidDel="00000000" w:rsidR="00000000" w:rsidRPr="00000000">
        <w:commentReference w:id="28"/>
      </w:r>
      <w:commentRangeEnd w:id="29"/>
      <w:r w:rsidDel="00000000" w:rsidR="00000000" w:rsidRPr="00000000">
        <w:commentReference w:id="29"/>
      </w:r>
      <w:commentRangeEnd w:id="30"/>
      <w:r w:rsidDel="00000000" w:rsidR="00000000" w:rsidRPr="00000000">
        <w:commentReference w:id="30"/>
      </w:r>
      <w:commentRangeEnd w:id="31"/>
      <w:r w:rsidDel="00000000" w:rsidR="00000000" w:rsidRPr="00000000">
        <w:commentReference w:id="31"/>
      </w:r>
      <w:commentRangeEnd w:id="32"/>
      <w:r w:rsidDel="00000000" w:rsidR="00000000" w:rsidRPr="00000000">
        <w:commentReference w:id="32"/>
      </w:r>
      <w:commentRangeEnd w:id="33"/>
      <w:r w:rsidDel="00000000" w:rsidR="00000000" w:rsidRPr="00000000">
        <w:commentReference w:id="33"/>
      </w:r>
      <w:commentRangeEnd w:id="34"/>
      <w:r w:rsidDel="00000000" w:rsidR="00000000" w:rsidRPr="00000000">
        <w:commentReference w:id="34"/>
      </w:r>
      <w:commentRangeEnd w:id="35"/>
      <w:r w:rsidDel="00000000" w:rsidR="00000000" w:rsidRPr="00000000">
        <w:commentReference w:id="35"/>
      </w:r>
      <w:r w:rsidDel="00000000" w:rsidR="00000000" w:rsidRPr="00000000">
        <w:rPr>
          <w:b w:val="1"/>
          <w:rtl w:val="0"/>
          <w:rPrChange w:author="Sláva" w:id="24" w:date="2023-01-16T13:44:24Z">
            <w:rPr/>
          </w:rPrChange>
        </w:rPr>
        <w:t xml:space="preserve">1, -1), (2, -1), (0, 1), (2, 1)}, w = (0, 0)</w:t>
      </w:r>
    </w:p>
    <w:p w:rsidR="00000000" w:rsidDel="00000000" w:rsidP="00000000" w:rsidRDefault="00000000" w:rsidRPr="00000000" w14:paraId="0000018E">
      <w:pPr>
        <w:pageBreakBefore w:val="0"/>
        <w:numPr>
          <w:ilvl w:val="0"/>
          <w:numId w:val="33"/>
        </w:numPr>
        <w:ind w:left="720" w:hanging="360"/>
      </w:pPr>
      <w:r w:rsidDel="00000000" w:rsidR="00000000" w:rsidRPr="00000000">
        <w:rPr>
          <w:rFonts w:ascii="Arial Unicode MS" w:cs="Arial Unicode MS" w:eastAsia="Arial Unicode MS" w:hAnsi="Arial Unicode MS"/>
          <w:b w:val="1"/>
          <w:rtl w:val="0"/>
          <w:rPrChange w:author="Sláva" w:id="24" w:date="2023-01-16T13:44:24Z">
            <w:rPr>
              <w:rFonts w:ascii="Arial Unicode MS" w:cs="Arial Unicode MS" w:eastAsia="Arial Unicode MS" w:hAnsi="Arial Unicode MS"/>
            </w:rPr>
          </w:rPrChange>
        </w:rPr>
        <w:t xml:space="preserve">∇</w:t>
      </w:r>
      <w:r w:rsidDel="00000000" w:rsidR="00000000" w:rsidRPr="00000000">
        <w:rPr>
          <w:b w:val="1"/>
          <w:rtl w:val="0"/>
          <w:rPrChange w:author="Sláva" w:id="24" w:date="2023-01-16T13:44:24Z">
            <w:rPr>
              <w:vertAlign w:val="subscript"/>
            </w:rPr>
          </w:rPrChange>
        </w:rPr>
        <w:t xml:space="preserve">w</w:t>
      </w:r>
      <w:r w:rsidDel="00000000" w:rsidR="00000000" w:rsidRPr="00000000">
        <w:rPr>
          <w:b w:val="1"/>
          <w:rtl w:val="0"/>
          <w:rPrChange w:author="Sláva" w:id="24" w:date="2023-01-16T13:44:24Z">
            <w:rPr/>
          </w:rPrChange>
        </w:rPr>
        <w:t xml:space="preserve">E = - Sum</w:t>
      </w:r>
      <w:r w:rsidDel="00000000" w:rsidR="00000000" w:rsidRPr="00000000">
        <w:rPr>
          <w:b w:val="1"/>
          <w:rtl w:val="0"/>
          <w:rPrChange w:author="Sláva" w:id="24" w:date="2023-01-16T13:44:24Z">
            <w:rPr>
              <w:vertAlign w:val="subscript"/>
            </w:rPr>
          </w:rPrChange>
        </w:rPr>
        <w:t xml:space="preserve">i </w:t>
      </w:r>
      <w:r w:rsidDel="00000000" w:rsidR="00000000" w:rsidRPr="00000000">
        <w:rPr>
          <w:b w:val="1"/>
          <w:rtl w:val="0"/>
          <w:rPrChange w:author="Sláva" w:id="24" w:date="2023-01-16T13:44:24Z">
            <w:rPr/>
          </w:rPrChange>
        </w:rPr>
        <w:t xml:space="preserve">x*e</w:t>
      </w:r>
      <w:r w:rsidDel="00000000" w:rsidR="00000000" w:rsidRPr="00000000">
        <w:rPr>
          <w:b w:val="1"/>
          <w:rtl w:val="0"/>
          <w:rPrChange w:author="Sláva" w:id="24" w:date="2023-01-16T13:44:24Z">
            <w:rPr>
              <w:vertAlign w:val="superscript"/>
            </w:rPr>
          </w:rPrChange>
        </w:rPr>
        <w:t xml:space="preserve">-</w:t>
      </w:r>
      <w:r w:rsidDel="00000000" w:rsidR="00000000" w:rsidRPr="00000000">
        <w:rPr>
          <w:b w:val="1"/>
          <w:rtl w:val="0"/>
          <w:rPrChange w:author="Sláva" w:id="24" w:date="2023-01-16T13:44:24Z">
            <w:rPr>
              <w:vertAlign w:val="superscript"/>
            </w:rPr>
          </w:rPrChange>
        </w:rPr>
        <w:t xml:space="preserve">wx</w:t>
      </w:r>
      <w:r w:rsidDel="00000000" w:rsidR="00000000" w:rsidRPr="00000000">
        <w:rPr>
          <w:b w:val="1"/>
          <w:rtl w:val="0"/>
          <w:rPrChange w:author="Sláva" w:id="24" w:date="2023-01-16T13:44:24Z">
            <w:rPr/>
          </w:rPrChange>
        </w:rPr>
        <w:t xml:space="preserve">/(1 + e</w:t>
      </w:r>
      <w:r w:rsidDel="00000000" w:rsidR="00000000" w:rsidRPr="00000000">
        <w:rPr>
          <w:b w:val="1"/>
          <w:rtl w:val="0"/>
          <w:rPrChange w:author="Sláva" w:id="24" w:date="2023-01-16T13:44:24Z">
            <w:rPr>
              <w:vertAlign w:val="superscript"/>
            </w:rPr>
          </w:rPrChange>
        </w:rPr>
        <w:t xml:space="preserve">-</w:t>
      </w:r>
      <w:r w:rsidDel="00000000" w:rsidR="00000000" w:rsidRPr="00000000">
        <w:rPr>
          <w:b w:val="1"/>
          <w:rtl w:val="0"/>
          <w:rPrChange w:author="Sláva" w:id="24" w:date="2023-01-16T13:44:24Z">
            <w:rPr>
              <w:vertAlign w:val="superscript"/>
            </w:rPr>
          </w:rPrChange>
        </w:rPr>
        <w:t xml:space="preserve">wx</w:t>
      </w:r>
      <w:r w:rsidDel="00000000" w:rsidR="00000000" w:rsidRPr="00000000">
        <w:rPr>
          <w:b w:val="1"/>
          <w:rtl w:val="0"/>
          <w:rPrChange w:author="Sláva" w:id="24" w:date="2023-01-16T13:44:24Z">
            <w:rPr/>
          </w:rPrChange>
        </w:rPr>
        <w:t xml:space="preserve">) = -</w:t>
      </w:r>
      <w:r w:rsidDel="00000000" w:rsidR="00000000" w:rsidRPr="00000000">
        <w:rPr>
          <w:b w:val="1"/>
          <w:rtl w:val="0"/>
          <w:rPrChange w:author="Sláva" w:id="24" w:date="2023-01-16T13:44:24Z">
            <w:rPr/>
          </w:rPrChange>
        </w:rPr>
        <w:t xml:space="preserve">½</w:t>
      </w:r>
      <w:r w:rsidDel="00000000" w:rsidR="00000000" w:rsidRPr="00000000">
        <w:rPr>
          <w:b w:val="1"/>
          <w:rtl w:val="0"/>
          <w:rPrChange w:author="Sláva" w:id="24" w:date="2023-01-16T13:44:24Z">
            <w:rPr/>
          </w:rPrChange>
        </w:rPr>
        <w:t xml:space="preserve">((1, -1) + (2, -1) + (0, 1) + (2, 1)) (e</w:t>
      </w:r>
      <w:r w:rsidDel="00000000" w:rsidR="00000000" w:rsidRPr="00000000">
        <w:rPr>
          <w:b w:val="1"/>
          <w:rtl w:val="0"/>
          <w:rPrChange w:author="Sláva" w:id="24" w:date="2023-01-16T13:44:24Z">
            <w:rPr>
              <w:vertAlign w:val="superscript"/>
            </w:rPr>
          </w:rPrChange>
        </w:rPr>
        <w:t xml:space="preserve">-</w:t>
      </w:r>
      <w:r w:rsidDel="00000000" w:rsidR="00000000" w:rsidRPr="00000000">
        <w:rPr>
          <w:b w:val="1"/>
          <w:rtl w:val="0"/>
          <w:rPrChange w:author="Sláva" w:id="24" w:date="2023-01-16T13:44:24Z">
            <w:rPr>
              <w:vertAlign w:val="superscript"/>
            </w:rPr>
          </w:rPrChange>
        </w:rPr>
        <w:t xml:space="preserve">wx</w:t>
      </w:r>
      <w:r w:rsidDel="00000000" w:rsidR="00000000" w:rsidRPr="00000000">
        <w:rPr>
          <w:b w:val="1"/>
          <w:rtl w:val="0"/>
          <w:rPrChange w:author="Sláva" w:id="24" w:date="2023-01-16T13:44:24Z">
            <w:rPr/>
          </w:rPrChange>
        </w:rPr>
        <w:t xml:space="preserve"> je teď vždy 0)</w:t>
      </w:r>
    </w:p>
    <w:p w:rsidR="00000000" w:rsidDel="00000000" w:rsidP="00000000" w:rsidRDefault="00000000" w:rsidRPr="00000000" w14:paraId="0000018F">
      <w:pPr>
        <w:pageBreakBefore w:val="0"/>
        <w:ind w:left="720" w:firstLine="0"/>
        <w:rPr>
          <w:b w:val="1"/>
          <w:rPrChange w:author="Sláva" w:id="24" w:date="2023-01-16T13:44:24Z">
            <w:rPr/>
          </w:rPrChange>
        </w:rPr>
      </w:pPr>
      <w:r w:rsidDel="00000000" w:rsidR="00000000" w:rsidRPr="00000000">
        <w:rPr>
          <w:rFonts w:ascii="Arial Unicode MS" w:cs="Arial Unicode MS" w:eastAsia="Arial Unicode MS" w:hAnsi="Arial Unicode MS"/>
          <w:b w:val="1"/>
          <w:rtl w:val="0"/>
          <w:rPrChange w:author="Sláva" w:id="24" w:date="2023-01-16T13:44:24Z">
            <w:rPr>
              <w:rFonts w:ascii="Arial Unicode MS" w:cs="Arial Unicode MS" w:eastAsia="Arial Unicode MS" w:hAnsi="Arial Unicode MS"/>
            </w:rPr>
          </w:rPrChange>
        </w:rPr>
        <w:t xml:space="preserve">∇</w:t>
      </w:r>
      <w:r w:rsidDel="00000000" w:rsidR="00000000" w:rsidRPr="00000000">
        <w:rPr>
          <w:b w:val="1"/>
          <w:rtl w:val="0"/>
          <w:rPrChange w:author="Sláva" w:id="24" w:date="2023-01-16T13:44:24Z">
            <w:rPr>
              <w:vertAlign w:val="subscript"/>
            </w:rPr>
          </w:rPrChange>
        </w:rPr>
        <w:t xml:space="preserve">w</w:t>
      </w:r>
      <w:r w:rsidDel="00000000" w:rsidR="00000000" w:rsidRPr="00000000">
        <w:rPr>
          <w:b w:val="1"/>
          <w:rtl w:val="0"/>
          <w:rPrChange w:author="Sláva" w:id="24" w:date="2023-01-16T13:44:24Z">
            <w:rPr/>
          </w:rPrChange>
        </w:rPr>
        <w:t xml:space="preserve">E = -½(5, 0) = (-2.5, 0)</w:t>
      </w:r>
    </w:p>
    <w:p w:rsidR="00000000" w:rsidDel="00000000" w:rsidP="00000000" w:rsidRDefault="00000000" w:rsidRPr="00000000" w14:paraId="00000190">
      <w:pPr>
        <w:pageBreakBefore w:val="0"/>
        <w:ind w:left="720" w:firstLine="0"/>
        <w:rPr>
          <w:b w:val="1"/>
          <w:rPrChange w:author="Sláva" w:id="24" w:date="2023-01-16T13:44:24Z">
            <w:rPr/>
          </w:rPrChange>
        </w:rPr>
      </w:pPr>
      <w:r w:rsidDel="00000000" w:rsidR="00000000" w:rsidRPr="00000000">
        <w:rPr>
          <w:b w:val="1"/>
          <w:rtl w:val="0"/>
          <w:rPrChange w:author="Sláva" w:id="24" w:date="2023-01-16T13:44:24Z">
            <w:rPr/>
          </w:rPrChange>
        </w:rPr>
        <w:t xml:space="preserve">w = (0, 0) - 1*(-2.5, 0) = (2.5, </w:t>
      </w:r>
      <w:commentRangeStart w:id="36"/>
      <w:r w:rsidDel="00000000" w:rsidR="00000000" w:rsidRPr="00000000">
        <w:rPr>
          <w:b w:val="1"/>
          <w:rtl w:val="0"/>
          <w:rPrChange w:author="Sláva" w:id="24" w:date="2023-01-16T13:44:24Z">
            <w:rPr/>
          </w:rPrChange>
        </w:rPr>
        <w:t xml:space="preserve">0</w:t>
      </w:r>
      <w:commentRangeEnd w:id="36"/>
      <w:r w:rsidDel="00000000" w:rsidR="00000000" w:rsidRPr="00000000">
        <w:commentReference w:id="36"/>
      </w:r>
      <w:r w:rsidDel="00000000" w:rsidR="00000000" w:rsidRPr="00000000">
        <w:rPr>
          <w:b w:val="1"/>
          <w:rtl w:val="0"/>
          <w:rPrChange w:author="Sláva" w:id="24" w:date="2023-01-16T13:44:24Z">
            <w:rPr/>
          </w:rPrChange>
        </w:rPr>
        <w:t xml:space="preserve">) </w:t>
      </w:r>
    </w:p>
    <w:p w:rsidR="00000000" w:rsidDel="00000000" w:rsidP="00000000" w:rsidRDefault="00000000" w:rsidRPr="00000000" w14:paraId="00000191">
      <w:pPr>
        <w:pageBreakBefore w:val="0"/>
        <w:numPr>
          <w:ilvl w:val="0"/>
          <w:numId w:val="33"/>
        </w:numPr>
        <w:ind w:left="720" w:hanging="360"/>
        <w:rPr>
          <w:u w:val="none"/>
        </w:rPr>
      </w:pPr>
      <w:r w:rsidDel="00000000" w:rsidR="00000000" w:rsidRPr="00000000">
        <w:rPr>
          <w:b w:val="1"/>
          <w:rtl w:val="0"/>
          <w:rPrChange w:author="Sláva" w:id="24" w:date="2023-01-16T13:44:24Z">
            <w:rPr/>
          </w:rPrChange>
        </w:rPr>
        <w:t xml:space="preserve">Podle přednášky: Pokud </w:t>
      </w:r>
      <w:r w:rsidDel="00000000" w:rsidR="00000000" w:rsidRPr="00000000">
        <w:rPr>
          <w:b w:val="1"/>
          <w:rtl w:val="0"/>
          <w:rPrChange w:author="Sláva" w:id="24" w:date="2023-01-16T13:44:24Z">
            <w:rPr/>
          </w:rPrChange>
        </w:rPr>
        <w:t xml:space="preserve">E</w:t>
      </w:r>
      <w:r w:rsidDel="00000000" w:rsidR="00000000" w:rsidRPr="00000000">
        <w:rPr>
          <w:b w:val="1"/>
          <w:rtl w:val="0"/>
          <w:rPrChange w:author="Sláva" w:id="24" w:date="2023-01-16T13:44:24Z">
            <w:rPr/>
          </w:rPrChange>
        </w:rPr>
        <w:t xml:space="preserve">(</w:t>
      </w:r>
      <w:r w:rsidDel="00000000" w:rsidR="00000000" w:rsidRPr="00000000">
        <w:rPr>
          <w:b w:val="1"/>
          <w:rtl w:val="0"/>
          <w:rPrChange w:author="Sláva" w:id="24" w:date="2023-01-16T13:44:24Z">
            <w:rPr/>
          </w:rPrChange>
        </w:rPr>
        <w:t xml:space="preserve">w</w:t>
      </w:r>
      <w:r w:rsidDel="00000000" w:rsidR="00000000" w:rsidRPr="00000000">
        <w:rPr>
          <w:b w:val="1"/>
          <w:rtl w:val="0"/>
          <w:rPrChange w:author="Sláva" w:id="24" w:date="2023-01-16T13:44:24Z">
            <w:rPr>
              <w:vertAlign w:val="subscript"/>
            </w:rPr>
          </w:rPrChange>
        </w:rPr>
        <w:t xml:space="preserve">nové</w:t>
      </w:r>
      <w:r w:rsidDel="00000000" w:rsidR="00000000" w:rsidRPr="00000000">
        <w:rPr>
          <w:b w:val="1"/>
          <w:rtl w:val="0"/>
          <w:rPrChange w:author="Sláva" w:id="24" w:date="2023-01-16T13:44:24Z">
            <w:rPr/>
          </w:rPrChange>
        </w:rPr>
        <w:t xml:space="preserve">) &lt; E(w</w:t>
      </w:r>
      <w:r w:rsidDel="00000000" w:rsidR="00000000" w:rsidRPr="00000000">
        <w:rPr>
          <w:b w:val="1"/>
          <w:rtl w:val="0"/>
          <w:rPrChange w:author="Sláva" w:id="24" w:date="2023-01-16T13:44:24Z">
            <w:rPr>
              <w:vertAlign w:val="subscript"/>
            </w:rPr>
          </w:rPrChange>
        </w:rPr>
        <w:t xml:space="preserve">staré</w:t>
      </w:r>
      <w:r w:rsidDel="00000000" w:rsidR="00000000" w:rsidRPr="00000000">
        <w:rPr>
          <w:b w:val="1"/>
          <w:rtl w:val="0"/>
          <w:rPrChange w:author="Sláva" w:id="24" w:date="2023-01-16T13:44:24Z">
            <w:rPr/>
          </w:rPrChange>
        </w:rPr>
        <w:t xml:space="preserve">), tak step = 2*step, jinak: step = step/2</w:t>
      </w:r>
    </w:p>
    <w:p w:rsidR="00000000" w:rsidDel="00000000" w:rsidP="00000000" w:rsidRDefault="00000000" w:rsidRPr="00000000" w14:paraId="00000192">
      <w:pPr>
        <w:pageBreakBefore w:val="0"/>
        <w:ind w:left="0" w:firstLine="0"/>
        <w:rPr>
          <w:b w:val="1"/>
          <w:rPrChange w:author="Sláva" w:id="24" w:date="2023-01-16T13:44:24Z">
            <w:rPr>
              <w:b w:val="1"/>
            </w:rPr>
          </w:rPrChange>
        </w:rPr>
      </w:pPr>
      <w:r w:rsidDel="00000000" w:rsidR="00000000" w:rsidRPr="00000000">
        <w:rPr>
          <w:b w:val="1"/>
          <w:rtl w:val="0"/>
          <w:rPrChange w:author="Sláva" w:id="24" w:date="2023-01-16T13:44:24Z">
            <w:rPr>
              <w:b w:val="1"/>
            </w:rPr>
          </w:rPrChange>
        </w:rPr>
        <w:t xml:space="preserve">2)</w:t>
      </w:r>
    </w:p>
    <w:p w:rsidR="00000000" w:rsidDel="00000000" w:rsidP="00000000" w:rsidRDefault="00000000" w:rsidRPr="00000000" w14:paraId="00000193">
      <w:pPr>
        <w:pageBreakBefore w:val="0"/>
        <w:ind w:left="0" w:firstLine="0"/>
        <w:rPr>
          <w:b w:val="1"/>
          <w:rPrChange w:author="Sláva" w:id="24" w:date="2023-01-16T13:44:24Z">
            <w:rPr/>
          </w:rPrChange>
        </w:rPr>
      </w:pPr>
      <w:r w:rsidDel="00000000" w:rsidR="00000000" w:rsidRPr="00000000">
        <w:rPr>
          <w:b w:val="1"/>
          <w:rPrChange w:author="Sláva" w:id="24" w:date="2023-01-16T13:44:24Z">
            <w:rPr/>
          </w:rPrChange>
        </w:rPr>
        <w:drawing>
          <wp:inline distB="114300" distT="114300" distL="114300" distR="114300">
            <wp:extent cx="4124325" cy="4158118"/>
            <wp:effectExtent b="0" l="0" r="0" t="0"/>
            <wp:docPr id="16" name="image24.jpg"/>
            <a:graphic>
              <a:graphicData uri="http://schemas.openxmlformats.org/drawingml/2006/picture">
                <pic:pic>
                  <pic:nvPicPr>
                    <pic:cNvPr id="0" name="image24.jpg"/>
                    <pic:cNvPicPr preferRelativeResize="0"/>
                  </pic:nvPicPr>
                  <pic:blipFill>
                    <a:blip r:embed="rId27"/>
                    <a:srcRect b="1525" l="14636" r="13526" t="1652"/>
                    <a:stretch>
                      <a:fillRect/>
                    </a:stretch>
                  </pic:blipFill>
                  <pic:spPr>
                    <a:xfrm>
                      <a:off x="0" y="0"/>
                      <a:ext cx="4124325" cy="4158118"/>
                    </a:xfrm>
                    <a:prstGeom prst="rect"/>
                    <a:ln/>
                  </pic:spPr>
                </pic:pic>
              </a:graphicData>
            </a:graphic>
          </wp:inline>
        </w:drawing>
      </w:r>
      <w:ins w:author="Tomáš Horych" w:id="33" w:date="2022-01-09T16:41:14Z">
        <w:del w:author="Marek Vedral" w:id="34" w:date="2023-01-10T15:39:30Z">
          <w:r w:rsidDel="00000000" w:rsidR="00000000" w:rsidRPr="00000000">
            <w:rPr>
              <w:b w:val="1"/>
              <w:rtl w:val="0"/>
              <w:rPrChange w:author="Sláva" w:id="24" w:date="2023-01-16T13:44:24Z">
                <w:rPr/>
              </w:rPrChange>
            </w:rPr>
            <w:tab/>
          </w:r>
        </w:del>
      </w:ins>
      <w:r w:rsidDel="00000000" w:rsidR="00000000" w:rsidRPr="00000000">
        <w:rPr>
          <w:rtl w:val="0"/>
        </w:rPr>
      </w:r>
    </w:p>
    <w:p w:rsidR="00000000" w:rsidDel="00000000" w:rsidP="00000000" w:rsidRDefault="00000000" w:rsidRPr="00000000" w14:paraId="00000194">
      <w:pPr>
        <w:pageBreakBefore w:val="0"/>
        <w:ind w:left="0" w:firstLine="0"/>
        <w:rPr>
          <w:b w:val="1"/>
          <w:rPrChange w:author="Sláva" w:id="24" w:date="2023-01-16T13:44:24Z">
            <w:rPr/>
          </w:rPrChange>
        </w:rPr>
      </w:pPr>
      <w:r w:rsidDel="00000000" w:rsidR="00000000" w:rsidRPr="00000000">
        <w:rPr>
          <w:b w:val="1"/>
          <w:rPrChange w:author="Sláva" w:id="24" w:date="2023-01-16T13:44:24Z">
            <w:rPr/>
          </w:rPrChange>
        </w:rPr>
        <w:drawing>
          <wp:inline distB="114300" distT="114300" distL="114300" distR="114300">
            <wp:extent cx="5316008" cy="2876550"/>
            <wp:effectExtent b="0" l="0" r="0" t="0"/>
            <wp:docPr id="39" name="image42.jpg"/>
            <a:graphic>
              <a:graphicData uri="http://schemas.openxmlformats.org/drawingml/2006/picture">
                <pic:pic>
                  <pic:nvPicPr>
                    <pic:cNvPr id="0" name="image42.jpg"/>
                    <pic:cNvPicPr preferRelativeResize="0"/>
                  </pic:nvPicPr>
                  <pic:blipFill>
                    <a:blip r:embed="rId28"/>
                    <a:srcRect b="18009" l="4669" r="2638" t="14970"/>
                    <a:stretch>
                      <a:fillRect/>
                    </a:stretch>
                  </pic:blipFill>
                  <pic:spPr>
                    <a:xfrm>
                      <a:off x="0" y="0"/>
                      <a:ext cx="5316008"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ageBreakBefore w:val="0"/>
        <w:ind w:left="0" w:firstLine="0"/>
        <w:rPr>
          <w:b w:val="1"/>
          <w:rPrChange w:author="Sláva" w:id="24" w:date="2023-01-16T13:44:24Z">
            <w:rPr/>
          </w:rPrChange>
        </w:rPr>
      </w:pPr>
      <w:r w:rsidDel="00000000" w:rsidR="00000000" w:rsidRPr="00000000">
        <w:rPr>
          <w:b w:val="1"/>
          <w:rPrChange w:author="Sláva" w:id="24" w:date="2023-01-16T13:44:24Z">
            <w:rPr/>
          </w:rPrChange>
        </w:rPr>
        <w:drawing>
          <wp:inline distB="114300" distT="114300" distL="114300" distR="114300">
            <wp:extent cx="4867275" cy="4096024"/>
            <wp:effectExtent b="0" l="0" r="0" t="0"/>
            <wp:docPr id="33" name="image37.jpg"/>
            <a:graphic>
              <a:graphicData uri="http://schemas.openxmlformats.org/drawingml/2006/picture">
                <pic:pic>
                  <pic:nvPicPr>
                    <pic:cNvPr id="0" name="image37.jpg"/>
                    <pic:cNvPicPr preferRelativeResize="0"/>
                  </pic:nvPicPr>
                  <pic:blipFill>
                    <a:blip r:embed="rId29"/>
                    <a:srcRect b="3322" l="10760" r="4246" t="1238"/>
                    <a:stretch>
                      <a:fillRect/>
                    </a:stretch>
                  </pic:blipFill>
                  <pic:spPr>
                    <a:xfrm>
                      <a:off x="0" y="0"/>
                      <a:ext cx="4867275" cy="4096024"/>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pageBreakBefore w:val="0"/>
        <w:ind w:left="0" w:firstLine="0"/>
        <w:rPr>
          <w:b w:val="1"/>
          <w:rPrChange w:author="Sláva" w:id="24" w:date="2023-01-16T13:44:24Z">
            <w:rPr/>
          </w:rPrChange>
        </w:rPr>
      </w:pPr>
      <w:r w:rsidDel="00000000" w:rsidR="00000000" w:rsidRPr="00000000">
        <w:rPr>
          <w:rtl w:val="0"/>
        </w:rPr>
      </w:r>
    </w:p>
    <w:p w:rsidR="00000000" w:rsidDel="00000000" w:rsidP="00000000" w:rsidRDefault="00000000" w:rsidRPr="00000000" w14:paraId="00000197">
      <w:pPr>
        <w:pageBreakBefore w:val="0"/>
        <w:ind w:left="0" w:firstLine="0"/>
        <w:rPr>
          <w:b w:val="1"/>
          <w:rPrChange w:author="Sláva" w:id="24" w:date="2023-01-16T13:44:24Z">
            <w:rPr>
              <w:b w:val="1"/>
            </w:rPr>
          </w:rPrChange>
        </w:rPr>
      </w:pPr>
      <w:r w:rsidDel="00000000" w:rsidR="00000000" w:rsidRPr="00000000">
        <w:br w:type="page"/>
      </w:r>
      <w:r w:rsidDel="00000000" w:rsidR="00000000" w:rsidRPr="00000000">
        <w:rPr>
          <w:rtl w:val="0"/>
        </w:rPr>
      </w:r>
    </w:p>
    <w:p w:rsidR="00000000" w:rsidDel="00000000" w:rsidP="00000000" w:rsidRDefault="00000000" w:rsidRPr="00000000" w14:paraId="00000198">
      <w:pPr>
        <w:pageBreakBefore w:val="0"/>
        <w:ind w:left="0" w:firstLine="0"/>
        <w:rPr>
          <w:b w:val="1"/>
          <w:rPrChange w:author="Sláva" w:id="24" w:date="2023-01-16T13:44:24Z">
            <w:rPr>
              <w:b w:val="1"/>
            </w:rPr>
          </w:rPrChange>
        </w:rPr>
      </w:pPr>
      <w:r w:rsidDel="00000000" w:rsidR="00000000" w:rsidRPr="00000000">
        <w:rPr>
          <w:b w:val="1"/>
          <w:rtl w:val="0"/>
          <w:rPrChange w:author="Sláva" w:id="24" w:date="2023-01-16T13:44:24Z">
            <w:rPr>
              <w:b w:val="1"/>
            </w:rPr>
          </w:rPrChange>
        </w:rPr>
        <w:t xml:space="preserve">3)</w:t>
      </w:r>
    </w:p>
    <w:p w:rsidR="00000000" w:rsidDel="00000000" w:rsidP="00000000" w:rsidRDefault="00000000" w:rsidRPr="00000000" w14:paraId="00000199">
      <w:pPr>
        <w:pageBreakBefore w:val="0"/>
        <w:ind w:left="0" w:firstLine="0"/>
        <w:rPr>
          <w:b w:val="1"/>
          <w:rPrChange w:author="Sláva" w:id="24" w:date="2023-01-16T13:44:24Z">
            <w:rPr/>
          </w:rPrChange>
        </w:rPr>
      </w:pPr>
      <w:r w:rsidDel="00000000" w:rsidR="00000000" w:rsidRPr="00000000">
        <w:rPr>
          <w:b w:val="1"/>
          <w:rtl w:val="0"/>
          <w:rPrChange w:author="Sláva" w:id="24" w:date="2023-01-16T13:44:24Z">
            <w:rPr/>
          </w:rPrChange>
        </w:rPr>
        <w:t xml:space="preserve">SVM:</w:t>
      </w:r>
    </w:p>
    <w:p w:rsidR="00000000" w:rsidDel="00000000" w:rsidP="00000000" w:rsidRDefault="00000000" w:rsidRPr="00000000" w14:paraId="0000019A">
      <w:pPr>
        <w:pageBreakBefore w:val="0"/>
        <w:numPr>
          <w:ilvl w:val="0"/>
          <w:numId w:val="11"/>
        </w:numPr>
        <w:ind w:left="720" w:hanging="360"/>
        <w:rPr>
          <w:u w:val="none"/>
        </w:rPr>
      </w:pPr>
      <w:r w:rsidDel="00000000" w:rsidR="00000000" w:rsidRPr="00000000">
        <w:rPr>
          <w:b w:val="1"/>
          <w:rtl w:val="0"/>
          <w:rPrChange w:author="Sláva" w:id="24" w:date="2023-01-16T13:44:24Z">
            <w:rPr/>
          </w:rPrChange>
        </w:rPr>
        <w:t xml:space="preserve">jen pro data z R</w:t>
      </w:r>
      <w:r w:rsidDel="00000000" w:rsidR="00000000" w:rsidRPr="00000000">
        <w:rPr>
          <w:b w:val="1"/>
          <w:rtl w:val="0"/>
          <w:rPrChange w:author="Sláva" w:id="24" w:date="2023-01-16T13:44:24Z">
            <w:rPr>
              <w:vertAlign w:val="superscript"/>
            </w:rPr>
          </w:rPrChange>
        </w:rPr>
        <w:t xml:space="preserve">D</w:t>
      </w:r>
      <w:r w:rsidDel="00000000" w:rsidR="00000000" w:rsidRPr="00000000">
        <w:rPr>
          <w:rtl w:val="0"/>
        </w:rPr>
      </w:r>
    </w:p>
    <w:p w:rsidR="00000000" w:rsidDel="00000000" w:rsidP="00000000" w:rsidRDefault="00000000" w:rsidRPr="00000000" w14:paraId="0000019B">
      <w:pPr>
        <w:pageBreakBefore w:val="0"/>
        <w:numPr>
          <w:ilvl w:val="0"/>
          <w:numId w:val="11"/>
        </w:numPr>
        <w:ind w:left="720" w:hanging="360"/>
        <w:rPr>
          <w:u w:val="none"/>
        </w:rPr>
      </w:pPr>
      <w:r w:rsidDel="00000000" w:rsidR="00000000" w:rsidRPr="00000000">
        <w:rPr>
          <w:b w:val="1"/>
          <w:rtl w:val="0"/>
          <w:rPrChange w:author="Sláva" w:id="24" w:date="2023-01-16T13:44:24Z">
            <w:rPr/>
          </w:rPrChange>
        </w:rPr>
        <w:t xml:space="preserve">trénovací množina může být libovolně velká, při klasifikaci se nevyužívá, pouze se z její části (tzv. support vektorů) vypočítá lineární klasifikátor q(x) = sign(w</w:t>
      </w:r>
      <w:r w:rsidDel="00000000" w:rsidR="00000000" w:rsidRPr="00000000">
        <w:rPr>
          <w:b w:val="1"/>
          <w:rtl w:val="0"/>
          <w:rPrChange w:author="Sláva" w:id="24" w:date="2023-01-16T13:44:24Z">
            <w:rPr>
              <w:vertAlign w:val="superscript"/>
            </w:rPr>
          </w:rPrChange>
        </w:rPr>
        <w:t xml:space="preserve">T</w:t>
      </w:r>
      <w:r w:rsidDel="00000000" w:rsidR="00000000" w:rsidRPr="00000000">
        <w:rPr>
          <w:b w:val="1"/>
          <w:rtl w:val="0"/>
          <w:rPrChange w:author="Sláva" w:id="24" w:date="2023-01-16T13:44:24Z">
            <w:rPr/>
          </w:rPrChange>
        </w:rPr>
        <w:t xml:space="preserve">x)</w:t>
      </w:r>
    </w:p>
    <w:p w:rsidR="00000000" w:rsidDel="00000000" w:rsidP="00000000" w:rsidRDefault="00000000" w:rsidRPr="00000000" w14:paraId="0000019C">
      <w:pPr>
        <w:pageBreakBefore w:val="0"/>
        <w:numPr>
          <w:ilvl w:val="0"/>
          <w:numId w:val="11"/>
        </w:numPr>
        <w:ind w:left="720" w:hanging="360"/>
        <w:rPr>
          <w:u w:val="none"/>
        </w:rPr>
      </w:pPr>
      <w:r w:rsidDel="00000000" w:rsidR="00000000" w:rsidRPr="00000000">
        <w:rPr>
          <w:b w:val="1"/>
          <w:rtl w:val="0"/>
          <w:rPrChange w:author="Sláva" w:id="24" w:date="2023-01-16T13:44:24Z">
            <w:rPr/>
          </w:rPrChange>
        </w:rPr>
        <w:t xml:space="preserve">dobře generalizuje, jelikož minimalizuje VC dimenzi maximalizací margin mezi třídami dat, díky konvexnosti rozhodovací funkce a QP optimalizaci nalezne globální optimum</w:t>
      </w:r>
    </w:p>
    <w:p w:rsidR="00000000" w:rsidDel="00000000" w:rsidP="00000000" w:rsidRDefault="00000000" w:rsidRPr="00000000" w14:paraId="0000019D">
      <w:pPr>
        <w:pageBreakBefore w:val="0"/>
        <w:numPr>
          <w:ilvl w:val="0"/>
          <w:numId w:val="11"/>
        </w:numPr>
        <w:ind w:left="720" w:hanging="360"/>
        <w:rPr>
          <w:u w:val="none"/>
        </w:rPr>
      </w:pPr>
      <w:r w:rsidDel="00000000" w:rsidR="00000000" w:rsidRPr="00000000">
        <w:rPr>
          <w:b w:val="1"/>
          <w:rtl w:val="0"/>
          <w:rPrChange w:author="Sláva" w:id="24" w:date="2023-01-16T13:44:24Z">
            <w:rPr/>
          </w:rPrChange>
        </w:rPr>
        <w:t xml:space="preserve">při učení stačí uchovávat skalární součiny všech 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pro klasifikaci stačí uchovávat jediný vektor w z R</w:t>
      </w:r>
      <w:r w:rsidDel="00000000" w:rsidR="00000000" w:rsidRPr="00000000">
        <w:rPr>
          <w:b w:val="1"/>
          <w:rtl w:val="0"/>
          <w:rPrChange w:author="Sláva" w:id="24" w:date="2023-01-16T13:44:24Z">
            <w:rPr>
              <w:vertAlign w:val="superscript"/>
            </w:rPr>
          </w:rPrChange>
        </w:rPr>
        <w:t xml:space="preserve">D</w:t>
      </w:r>
      <w:r w:rsidDel="00000000" w:rsidR="00000000" w:rsidRPr="00000000">
        <w:rPr>
          <w:rtl w:val="0"/>
        </w:rPr>
      </w:r>
    </w:p>
    <w:p w:rsidR="00000000" w:rsidDel="00000000" w:rsidP="00000000" w:rsidRDefault="00000000" w:rsidRPr="00000000" w14:paraId="0000019E">
      <w:pPr>
        <w:pageBreakBefore w:val="0"/>
        <w:numPr>
          <w:ilvl w:val="0"/>
          <w:numId w:val="11"/>
        </w:numPr>
        <w:ind w:left="720" w:hanging="360"/>
        <w:rPr>
          <w:u w:val="none"/>
        </w:rPr>
      </w:pPr>
      <w:r w:rsidDel="00000000" w:rsidR="00000000" w:rsidRPr="00000000">
        <w:rPr>
          <w:b w:val="1"/>
          <w:rtl w:val="0"/>
          <w:rPrChange w:author="Sláva" w:id="24" w:date="2023-01-16T13:44:24Z">
            <w:rPr/>
          </w:rPrChange>
        </w:rPr>
        <w:t xml:space="preserve">učení je závislé na velikosti trénovací množiny a rychlosti konvergence QP optimalizace, která kriticky závisí na počáteční inicializaci</w:t>
      </w:r>
    </w:p>
    <w:p w:rsidR="00000000" w:rsidDel="00000000" w:rsidP="00000000" w:rsidRDefault="00000000" w:rsidRPr="00000000" w14:paraId="0000019F">
      <w:pPr>
        <w:pageBreakBefore w:val="0"/>
        <w:numPr>
          <w:ilvl w:val="0"/>
          <w:numId w:val="11"/>
        </w:numPr>
        <w:ind w:left="720" w:hanging="360"/>
        <w:rPr>
          <w:u w:val="none"/>
        </w:rPr>
      </w:pPr>
      <w:r w:rsidDel="00000000" w:rsidR="00000000" w:rsidRPr="00000000">
        <w:rPr>
          <w:b w:val="1"/>
          <w:rtl w:val="0"/>
          <w:rPrChange w:author="Sláva" w:id="24" w:date="2023-01-16T13:44:24Z">
            <w:rPr/>
          </w:rPrChange>
        </w:rPr>
        <w:t xml:space="preserve">vliv odchýlených hodnot lze regulovat velikostí ztráty za špatně klasifikovaný bod C, ta určuje směr “úzký margin bez špatně klasifikovaných bodů (vyšší C)” vs “širší margin se špatně klasifikovanými body (nižší C)”</w:t>
      </w:r>
    </w:p>
    <w:p w:rsidR="00000000" w:rsidDel="00000000" w:rsidP="00000000" w:rsidRDefault="00000000" w:rsidRPr="00000000" w14:paraId="000001A0">
      <w:pPr>
        <w:pageBreakBefore w:val="0"/>
        <w:ind w:left="0" w:firstLine="0"/>
        <w:rPr>
          <w:b w:val="1"/>
          <w:rPrChange w:author="Sláva" w:id="24" w:date="2023-01-16T13:44:24Z">
            <w:rPr/>
          </w:rPrChange>
        </w:rPr>
      </w:pPr>
      <w:r w:rsidDel="00000000" w:rsidR="00000000" w:rsidRPr="00000000">
        <w:rPr>
          <w:b w:val="1"/>
          <w:rtl w:val="0"/>
          <w:rPrChange w:author="Sláva" w:id="24" w:date="2023-01-16T13:44:24Z">
            <w:rPr/>
          </w:rPrChange>
        </w:rPr>
        <w:t xml:space="preserve">DT:</w:t>
      </w:r>
    </w:p>
    <w:p w:rsidR="00000000" w:rsidDel="00000000" w:rsidP="00000000" w:rsidRDefault="00000000" w:rsidRPr="00000000" w14:paraId="000001A1">
      <w:pPr>
        <w:pageBreakBefore w:val="0"/>
        <w:numPr>
          <w:ilvl w:val="0"/>
          <w:numId w:val="22"/>
        </w:numPr>
        <w:ind w:left="720" w:hanging="360"/>
        <w:rPr>
          <w:u w:val="none"/>
        </w:rPr>
      </w:pPr>
      <w:r w:rsidDel="00000000" w:rsidR="00000000" w:rsidRPr="00000000">
        <w:rPr>
          <w:b w:val="1"/>
          <w:rtl w:val="0"/>
          <w:rPrChange w:author="Sláva" w:id="24" w:date="2023-01-16T13:44:24Z">
            <w:rPr/>
          </w:rPrChange>
        </w:rPr>
        <w:t xml:space="preserve">pro jakékoliv prostory, i nenumerické, s různými hodnotami/měřítky v různých dimenzích, apod.</w:t>
      </w:r>
    </w:p>
    <w:p w:rsidR="00000000" w:rsidDel="00000000" w:rsidP="00000000" w:rsidRDefault="00000000" w:rsidRPr="00000000" w14:paraId="000001A2">
      <w:pPr>
        <w:pageBreakBefore w:val="0"/>
        <w:numPr>
          <w:ilvl w:val="0"/>
          <w:numId w:val="22"/>
        </w:numPr>
        <w:ind w:left="720" w:hanging="360"/>
        <w:rPr>
          <w:u w:val="none"/>
        </w:rPr>
      </w:pPr>
      <w:r w:rsidDel="00000000" w:rsidR="00000000" w:rsidRPr="00000000">
        <w:rPr>
          <w:b w:val="1"/>
          <w:rtl w:val="0"/>
          <w:rPrChange w:author="Sláva" w:id="24" w:date="2023-01-16T13:44:24Z">
            <w:rPr/>
          </w:rPrChange>
        </w:rPr>
        <w:t xml:space="preserve">trénovací množina může být libovolně velká, při klasifikaci se nevyužívá (klasifikace je sublineární vůči dimenzi dat)</w:t>
      </w:r>
    </w:p>
    <w:p w:rsidR="00000000" w:rsidDel="00000000" w:rsidP="00000000" w:rsidRDefault="00000000" w:rsidRPr="00000000" w14:paraId="000001A3">
      <w:pPr>
        <w:pageBreakBefore w:val="0"/>
        <w:numPr>
          <w:ilvl w:val="0"/>
          <w:numId w:val="22"/>
        </w:numPr>
        <w:ind w:left="720" w:hanging="360"/>
        <w:rPr>
          <w:u w:val="none"/>
        </w:rPr>
      </w:pPr>
      <w:r w:rsidDel="00000000" w:rsidR="00000000" w:rsidRPr="00000000">
        <w:rPr>
          <w:b w:val="1"/>
          <w:rtl w:val="0"/>
          <w:rPrChange w:author="Sláva" w:id="24" w:date="2023-01-16T13:44:24Z">
            <w:rPr/>
          </w:rPrChange>
        </w:rPr>
        <w:t xml:space="preserve">žádné záruky na generalizaci/optimalitu řešení</w:t>
      </w:r>
    </w:p>
    <w:p w:rsidR="00000000" w:rsidDel="00000000" w:rsidP="00000000" w:rsidRDefault="00000000" w:rsidRPr="00000000" w14:paraId="000001A4">
      <w:pPr>
        <w:pageBreakBefore w:val="0"/>
        <w:numPr>
          <w:ilvl w:val="0"/>
          <w:numId w:val="22"/>
        </w:numPr>
        <w:ind w:left="720" w:hanging="360"/>
        <w:rPr>
          <w:u w:val="none"/>
        </w:rPr>
      </w:pPr>
      <w:r w:rsidDel="00000000" w:rsidR="00000000" w:rsidRPr="00000000">
        <w:rPr>
          <w:b w:val="1"/>
          <w:rtl w:val="0"/>
          <w:rPrChange w:author="Sláva" w:id="24" w:date="2023-01-16T13:44:24Z">
            <w:rPr/>
          </w:rPrChange>
        </w:rPr>
        <w:t xml:space="preserve">při učení je potřeba uchovávat veškerá data, při klasifikaci pak již DT samotný (posloupnost otázek/rozhodnutí)</w:t>
      </w:r>
    </w:p>
    <w:p w:rsidR="00000000" w:rsidDel="00000000" w:rsidP="00000000" w:rsidRDefault="00000000" w:rsidRPr="00000000" w14:paraId="000001A5">
      <w:pPr>
        <w:pageBreakBefore w:val="0"/>
        <w:numPr>
          <w:ilvl w:val="0"/>
          <w:numId w:val="22"/>
        </w:numPr>
        <w:ind w:left="720" w:hanging="360"/>
        <w:rPr>
          <w:u w:val="none"/>
        </w:rPr>
      </w:pPr>
      <w:r w:rsidDel="00000000" w:rsidR="00000000" w:rsidRPr="00000000">
        <w:rPr>
          <w:b w:val="1"/>
          <w:rtl w:val="0"/>
          <w:rPrChange w:author="Sláva" w:id="24" w:date="2023-01-16T13:44:24Z">
            <w:rPr/>
          </w:rPrChange>
        </w:rPr>
        <w:t xml:space="preserve">učení je závislé na složitosti stromu, respektive nic jako učení neprobíhá, strom je pouze sestaven, při stavbě stromu lze dodržovat určitá pravidla pro jeho obecně lepší klasifikaci (TDIDT)</w:t>
      </w:r>
    </w:p>
    <w:p w:rsidR="00000000" w:rsidDel="00000000" w:rsidP="00000000" w:rsidRDefault="00000000" w:rsidRPr="00000000" w14:paraId="000001A6">
      <w:pPr>
        <w:pageBreakBefore w:val="0"/>
        <w:numPr>
          <w:ilvl w:val="0"/>
          <w:numId w:val="22"/>
        </w:numPr>
        <w:ind w:left="720" w:hanging="360"/>
        <w:rPr>
          <w:u w:val="none"/>
        </w:rPr>
      </w:pPr>
      <w:r w:rsidDel="00000000" w:rsidR="00000000" w:rsidRPr="00000000">
        <w:rPr>
          <w:b w:val="1"/>
          <w:rtl w:val="0"/>
          <w:rPrChange w:author="Sláva" w:id="24" w:date="2023-01-16T13:44:24Z">
            <w:rPr/>
          </w:rPrChange>
        </w:rPr>
        <w:t xml:space="preserve">odchýlené hodnoty lze jednoduše odchytávat jako speciální větve stromu</w:t>
      </w:r>
    </w:p>
    <w:p w:rsidR="00000000" w:rsidDel="00000000" w:rsidP="00000000" w:rsidRDefault="00000000" w:rsidRPr="00000000" w14:paraId="000001A7">
      <w:pPr>
        <w:pageBreakBefore w:val="0"/>
        <w:ind w:left="0" w:firstLine="0"/>
        <w:rPr>
          <w:b w:val="1"/>
          <w:rPrChange w:author="Sláva" w:id="24" w:date="2023-01-16T13:44:24Z">
            <w:rPr/>
          </w:rPrChange>
        </w:rPr>
      </w:pPr>
      <w:r w:rsidDel="00000000" w:rsidR="00000000" w:rsidRPr="00000000">
        <w:rPr>
          <w:rtl w:val="0"/>
        </w:rPr>
      </w:r>
    </w:p>
    <w:p w:rsidR="00000000" w:rsidDel="00000000" w:rsidP="00000000" w:rsidRDefault="00000000" w:rsidRPr="00000000" w14:paraId="000001A8">
      <w:pPr>
        <w:pageBreakBefore w:val="0"/>
        <w:ind w:left="0" w:firstLine="0"/>
        <w:rPr>
          <w:b w:val="1"/>
          <w:rPrChange w:author="Sláva" w:id="24" w:date="2023-01-16T13:44:24Z">
            <w:rPr>
              <w:b w:val="1"/>
            </w:rPr>
          </w:rPrChange>
        </w:rPr>
      </w:pPr>
      <w:r w:rsidDel="00000000" w:rsidR="00000000" w:rsidRPr="00000000">
        <w:rPr>
          <w:b w:val="1"/>
          <w:rtl w:val="0"/>
          <w:rPrChange w:author="Sláva" w:id="24" w:date="2023-01-16T13:44:24Z">
            <w:rPr>
              <w:b w:val="1"/>
            </w:rPr>
          </w:rPrChange>
        </w:rPr>
        <w:t xml:space="preserve">4)</w:t>
      </w:r>
    </w:p>
    <w:p w:rsidR="00000000" w:rsidDel="00000000" w:rsidP="00000000" w:rsidRDefault="00000000" w:rsidRPr="00000000" w14:paraId="000001A9">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Máme množinu B slabých klasifikátorů h(x). Vybíráme T slabých klasifikátorů z B do silného klasifikátoru H(x) = sign(</w:t>
      </w:r>
      <w:r w:rsidDel="00000000" w:rsidR="00000000" w:rsidRPr="00000000">
        <w:rPr>
          <w:b w:val="1"/>
          <w:rtl w:val="0"/>
          <w:rPrChange w:author="Sláva" w:id="24" w:date="2023-01-16T13:44:24Z">
            <w:rPr/>
          </w:rPrChange>
        </w:rPr>
        <w:t xml:space="preserve">Sum</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vertAlign w:val="subscript"/>
            </w:rPr>
          </w:rPrChange>
        </w:rPr>
        <w:t xml:space="preserve">=1..T</w:t>
      </w:r>
      <w:r w:rsidDel="00000000" w:rsidR="00000000" w:rsidRPr="00000000">
        <w:rPr>
          <w:b w:val="1"/>
          <w:rtl w:val="0"/>
          <w:rPrChange w:author="Sláva" w:id="24" w:date="2023-01-16T13:44:24Z">
            <w:rPr/>
          </w:rPrChange>
        </w:rPr>
        <w:t xml:space="preserve"> α</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h</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(x)), kde α</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 jsou nezáporné váhy.</w:t>
      </w:r>
    </w:p>
    <w:p w:rsidR="00000000" w:rsidDel="00000000" w:rsidP="00000000" w:rsidRDefault="00000000" w:rsidRPr="00000000" w14:paraId="000001AA">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Algoritmus:</w:t>
      </w:r>
    </w:p>
    <w:p w:rsidR="00000000" w:rsidDel="00000000" w:rsidP="00000000" w:rsidRDefault="00000000" w:rsidRPr="00000000" w14:paraId="000001AB">
      <w:pPr>
        <w:pageBreakBefore w:val="0"/>
        <w:numPr>
          <w:ilvl w:val="0"/>
          <w:numId w:val="19"/>
        </w:numPr>
        <w:ind w:left="720" w:hanging="360"/>
        <w:rPr>
          <w:u w:val="none"/>
        </w:rPr>
      </w:pPr>
      <w:r w:rsidDel="00000000" w:rsidR="00000000" w:rsidRPr="00000000">
        <w:rPr>
          <w:b w:val="1"/>
          <w:rtl w:val="0"/>
          <w:rPrChange w:author="Sláva" w:id="24" w:date="2023-01-16T13:44:24Z">
            <w:rPr/>
          </w:rPrChange>
        </w:rPr>
        <w:t xml:space="preserve">K trénovacím datům (x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y</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přidáme váhu D</w:t>
      </w:r>
      <w:r w:rsidDel="00000000" w:rsidR="00000000" w:rsidRPr="00000000">
        <w:rPr>
          <w:b w:val="1"/>
          <w:rtl w:val="0"/>
          <w:rPrChange w:author="Sláva" w:id="24" w:date="2023-01-16T13:44:24Z">
            <w:rPr>
              <w:vertAlign w:val="subscript"/>
            </w:rPr>
          </w:rPrChange>
        </w:rPr>
        <w:t xml:space="preserve">1</w:t>
      </w:r>
      <w:r w:rsidDel="00000000" w:rsidR="00000000" w:rsidRPr="00000000">
        <w:rPr>
          <w:b w:val="1"/>
          <w:rtl w:val="0"/>
          <w:rPrChange w:author="Sláva" w:id="24" w:date="2023-01-16T13:44:24Z">
            <w:rPr/>
          </w:rPrChange>
        </w:rPr>
        <w:t xml:space="preserve">(i) = 1/N, 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z R</w:t>
      </w:r>
      <w:r w:rsidDel="00000000" w:rsidR="00000000" w:rsidRPr="00000000">
        <w:rPr>
          <w:b w:val="1"/>
          <w:rtl w:val="0"/>
          <w:rPrChange w:author="Sláva" w:id="24" w:date="2023-01-16T13:44:24Z">
            <w:rPr>
              <w:vertAlign w:val="superscript"/>
            </w:rPr>
          </w:rPrChange>
        </w:rPr>
        <w:t xml:space="preserve">D</w:t>
      </w:r>
      <w:r w:rsidDel="00000000" w:rsidR="00000000" w:rsidRPr="00000000">
        <w:rPr>
          <w:b w:val="1"/>
          <w:rtl w:val="0"/>
          <w:rPrChange w:author="Sláva" w:id="24" w:date="2023-01-16T13:44:24Z">
            <w:rPr/>
          </w:rPrChange>
        </w:rPr>
        <w:t xml:space="preserve">, y</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 +-1, N = počet dat,</w:t>
      </w:r>
    </w:p>
    <w:p w:rsidR="00000000" w:rsidDel="00000000" w:rsidP="00000000" w:rsidRDefault="00000000" w:rsidRPr="00000000" w14:paraId="000001AC">
      <w:pPr>
        <w:pageBreakBefore w:val="0"/>
        <w:ind w:left="720" w:firstLine="0"/>
        <w:rPr>
          <w:b w:val="1"/>
          <w:rPrChange w:author="Sláva" w:id="24" w:date="2023-01-16T13:44:24Z">
            <w:rPr/>
          </w:rPrChange>
        </w:rPr>
      </w:pPr>
      <w:r w:rsidDel="00000000" w:rsidR="00000000" w:rsidRPr="00000000">
        <w:rPr>
          <w:b w:val="1"/>
          <w:rtl w:val="0"/>
          <w:rPrChange w:author="Sláva" w:id="24" w:date="2023-01-16T13:44:24Z">
            <w:rPr/>
          </w:rPrChange>
        </w:rPr>
        <w:t xml:space="preserve">t = 1</w:t>
      </w:r>
    </w:p>
    <w:p w:rsidR="00000000" w:rsidDel="00000000" w:rsidP="00000000" w:rsidRDefault="00000000" w:rsidRPr="00000000" w14:paraId="000001AD">
      <w:pPr>
        <w:pageBreakBefore w:val="0"/>
        <w:numPr>
          <w:ilvl w:val="0"/>
          <w:numId w:val="19"/>
        </w:numPr>
        <w:ind w:left="720" w:hanging="360"/>
        <w:rPr>
          <w:u w:val="none"/>
        </w:rPr>
      </w:pPr>
      <w:r w:rsidDel="00000000" w:rsidR="00000000" w:rsidRPr="00000000">
        <w:rPr>
          <w:b w:val="1"/>
          <w:rtl w:val="0"/>
          <w:rPrChange w:author="Sláva" w:id="24" w:date="2023-01-16T13:44:24Z">
            <w:rPr/>
          </w:rPrChange>
        </w:rPr>
        <w:t xml:space="preserve">Najdeme nejlepší slabý klasifikátor z B minimalizací vážené ztráty:</w:t>
      </w:r>
    </w:p>
    <w:p w:rsidR="00000000" w:rsidDel="00000000" w:rsidP="00000000" w:rsidRDefault="00000000" w:rsidRPr="00000000" w14:paraId="000001AE">
      <w:pPr>
        <w:pageBreakBefore w:val="0"/>
        <w:ind w:left="0" w:firstLine="0"/>
        <w:rPr>
          <w:b w:val="1"/>
          <w:rPrChange w:author="Sláva" w:id="24" w:date="2023-01-16T13:44:24Z">
            <w:rPr/>
          </w:rPrChange>
        </w:rPr>
      </w:pPr>
      <w:r w:rsidDel="00000000" w:rsidR="00000000" w:rsidRPr="00000000">
        <w:rPr>
          <w:b w:val="1"/>
          <w:rtl w:val="0"/>
          <w:rPrChange w:author="Sláva" w:id="24" w:date="2023-01-16T13:44:24Z">
            <w:rPr/>
          </w:rPrChange>
        </w:rPr>
        <w:tab/>
        <w:t xml:space="preserve">h</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 = argmin</w:t>
      </w:r>
      <w:r w:rsidDel="00000000" w:rsidR="00000000" w:rsidRPr="00000000">
        <w:rPr>
          <w:b w:val="1"/>
          <w:rtl w:val="0"/>
          <w:rPrChange w:author="Sláva" w:id="24" w:date="2023-01-16T13:44:24Z">
            <w:rPr>
              <w:vertAlign w:val="subscript"/>
            </w:rPr>
          </w:rPrChange>
        </w:rPr>
        <w:t xml:space="preserve">h z B</w:t>
      </w:r>
      <w:r w:rsidDel="00000000" w:rsidR="00000000" w:rsidRPr="00000000">
        <w:rPr>
          <w:b w:val="1"/>
          <w:rtl w:val="0"/>
          <w:rPrChange w:author="Sláva" w:id="24" w:date="2023-01-16T13:44:24Z">
            <w:rPr/>
          </w:rPrChange>
        </w:rPr>
        <w:t xml:space="preserve"> є</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(h), kde є</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(h) = Sum</w:t>
      </w:r>
      <w:r w:rsidDel="00000000" w:rsidR="00000000" w:rsidRPr="00000000">
        <w:rPr>
          <w:b w:val="1"/>
          <w:rtl w:val="0"/>
          <w:rPrChange w:author="Sláva" w:id="24" w:date="2023-01-16T13:44:24Z">
            <w:rPr>
              <w:vertAlign w:val="subscript"/>
            </w:rPr>
          </w:rPrChange>
        </w:rPr>
        <w:t xml:space="preserve">i: h(i) != yi</w:t>
      </w:r>
      <w:r w:rsidDel="00000000" w:rsidR="00000000" w:rsidRPr="00000000">
        <w:rPr>
          <w:b w:val="1"/>
          <w:rtl w:val="0"/>
          <w:rPrChange w:author="Sláva" w:id="24" w:date="2023-01-16T13:44:24Z">
            <w:rPr/>
          </w:rPrChange>
        </w:rPr>
        <w:t xml:space="preserve"> D</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(i)</w:t>
      </w:r>
    </w:p>
    <w:p w:rsidR="00000000" w:rsidDel="00000000" w:rsidP="00000000" w:rsidRDefault="00000000" w:rsidRPr="00000000" w14:paraId="000001AF">
      <w:pPr>
        <w:pageBreakBefore w:val="0"/>
        <w:numPr>
          <w:ilvl w:val="0"/>
          <w:numId w:val="19"/>
        </w:numPr>
        <w:ind w:left="720" w:hanging="360"/>
        <w:rPr>
          <w:u w:val="none"/>
        </w:rPr>
      </w:pPr>
      <w:r w:rsidDel="00000000" w:rsidR="00000000" w:rsidRPr="00000000">
        <w:rPr>
          <w:b w:val="1"/>
          <w:rtl w:val="0"/>
          <w:rPrChange w:author="Sláva" w:id="24" w:date="2023-01-16T13:44:24Z">
            <w:rPr/>
          </w:rPrChange>
        </w:rPr>
        <w:t xml:space="preserve">Pokud є</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 &gt;= ½, ukonči (další klasifikátory už nepřináší zlepšení)</w:t>
      </w:r>
    </w:p>
    <w:p w:rsidR="00000000" w:rsidDel="00000000" w:rsidP="00000000" w:rsidRDefault="00000000" w:rsidRPr="00000000" w14:paraId="000001B0">
      <w:pPr>
        <w:pageBreakBefore w:val="0"/>
        <w:numPr>
          <w:ilvl w:val="0"/>
          <w:numId w:val="19"/>
        </w:numPr>
        <w:ind w:left="720" w:hanging="360"/>
        <w:rPr>
          <w:u w:val="none"/>
        </w:rPr>
      </w:pPr>
      <w:r w:rsidDel="00000000" w:rsidR="00000000" w:rsidRPr="00000000">
        <w:rPr>
          <w:b w:val="1"/>
          <w:rtl w:val="0"/>
          <w:rPrChange w:author="Sláva" w:id="24" w:date="2023-01-16T13:44:24Z">
            <w:rPr/>
          </w:rPrChange>
        </w:rPr>
        <w:t xml:space="preserve">Váha klasifikátoru h</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 je α</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 = ½ ln((1 - є</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)/є</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 (α</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 &gt; 0 protože є</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 &lt; ½)</w:t>
      </w:r>
    </w:p>
    <w:p w:rsidR="00000000" w:rsidDel="00000000" w:rsidP="00000000" w:rsidRDefault="00000000" w:rsidRPr="00000000" w14:paraId="000001B1">
      <w:pPr>
        <w:pageBreakBefore w:val="0"/>
        <w:numPr>
          <w:ilvl w:val="0"/>
          <w:numId w:val="19"/>
        </w:numPr>
        <w:ind w:left="720" w:hanging="360"/>
        <w:rPr>
          <w:u w:val="none"/>
        </w:rPr>
      </w:pPr>
      <w:r w:rsidDel="00000000" w:rsidR="00000000" w:rsidRPr="00000000">
        <w:rPr>
          <w:b w:val="1"/>
          <w:rtl w:val="0"/>
          <w:rPrChange w:author="Sláva" w:id="24" w:date="2023-01-16T13:44:24Z">
            <w:rPr/>
          </w:rPrChange>
        </w:rPr>
        <w:t xml:space="preserve">Přepočítáme váhy bodů: D</w:t>
      </w:r>
      <w:r w:rsidDel="00000000" w:rsidR="00000000" w:rsidRPr="00000000">
        <w:rPr>
          <w:b w:val="1"/>
          <w:rtl w:val="0"/>
          <w:rPrChange w:author="Sláva" w:id="24" w:date="2023-01-16T13:44:24Z">
            <w:rPr>
              <w:vertAlign w:val="subscript"/>
            </w:rPr>
          </w:rPrChange>
        </w:rPr>
        <w:t xml:space="preserve">t+1</w:t>
      </w:r>
      <w:r w:rsidDel="00000000" w:rsidR="00000000" w:rsidRPr="00000000">
        <w:rPr>
          <w:b w:val="1"/>
          <w:rtl w:val="0"/>
          <w:rPrChange w:author="Sláva" w:id="24" w:date="2023-01-16T13:44:24Z">
            <w:rPr/>
          </w:rPrChange>
        </w:rPr>
        <w:t xml:space="preserve">(</w:t>
      </w:r>
      <w:r w:rsidDel="00000000" w:rsidR="00000000" w:rsidRPr="00000000">
        <w:rPr>
          <w:b w:val="1"/>
          <w:rtl w:val="0"/>
          <w:rPrChange w:author="Sláva" w:id="24" w:date="2023-01-16T13:44:24Z">
            <w:rPr/>
          </w:rPrChange>
        </w:rPr>
        <w:t xml:space="preserve">i</w:t>
      </w:r>
      <w:r w:rsidDel="00000000" w:rsidR="00000000" w:rsidRPr="00000000">
        <w:rPr>
          <w:b w:val="1"/>
          <w:rtl w:val="0"/>
          <w:rPrChange w:author="Sláva" w:id="24" w:date="2023-01-16T13:44:24Z">
            <w:rPr/>
          </w:rPrChange>
        </w:rPr>
        <w:t xml:space="preserve">) = </w:t>
      </w:r>
      <w:r w:rsidDel="00000000" w:rsidR="00000000" w:rsidRPr="00000000">
        <w:rPr>
          <w:b w:val="1"/>
          <w:rtl w:val="0"/>
          <w:rPrChange w:author="Sláva" w:id="24" w:date="2023-01-16T13:44:24Z">
            <w:rPr/>
          </w:rPrChange>
        </w:rPr>
        <w:t xml:space="preserve">D</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(i</w:t>
      </w:r>
      <w:r w:rsidDel="00000000" w:rsidR="00000000" w:rsidRPr="00000000">
        <w:rPr>
          <w:b w:val="1"/>
          <w:rtl w:val="0"/>
          <w:rPrChange w:author="Sláva" w:id="24" w:date="2023-01-16T13:44:24Z">
            <w:rPr/>
          </w:rPrChange>
        </w:rPr>
        <w:t xml:space="preserve">)*exp(-α</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h</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w:t>
      </w:r>
      <w:ins w:author="The Lachtan" w:id="35" w:date="2025-01-15T19:58:31Z">
        <w:r w:rsidDel="00000000" w:rsidR="00000000" w:rsidRPr="00000000">
          <w:rPr>
            <w:b w:val="1"/>
            <w:rtl w:val="0"/>
            <w:rPrChange w:author="Sláva" w:id="24" w:date="2023-01-16T13:44:24Z">
              <w:rPr/>
            </w:rPrChange>
          </w:rPr>
          <w:t xml:space="preserve">/.;;;;;;;;;;;;;;</w:t>
        </w:r>
      </w:ins>
      <w:r w:rsidDel="00000000" w:rsidR="00000000" w:rsidRPr="00000000">
        <w:rPr>
          <w:b w:val="1"/>
          <w:rtl w:val="0"/>
          <w:rPrChange w:author="Sláva" w:id="24" w:date="2023-01-16T13:44:24Z">
            <w:rPr/>
          </w:rPrChange>
        </w:rPr>
        <w:t xml:space="preserve">x)</w:t>
      </w:r>
      <w:r w:rsidDel="00000000" w:rsidR="00000000" w:rsidRPr="00000000">
        <w:rPr>
          <w:b w:val="1"/>
          <w:rtl w:val="0"/>
          <w:rPrChange w:author="Sláva" w:id="24" w:date="2023-01-16T13:44:24Z">
            <w:rPr/>
          </w:rPrChange>
        </w:rPr>
        <w:t xml:space="preserve">y</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 </w:t>
      </w:r>
      <w:r w:rsidDel="00000000" w:rsidR="00000000" w:rsidRPr="00000000">
        <w:rPr>
          <w:b w:val="1"/>
          <w:rtl w:val="0"/>
          <w:rPrChange w:author="Sláva" w:id="24" w:date="2023-01-16T13:44:24Z">
            <w:rPr/>
          </w:rPrChange>
        </w:rPr>
        <w:t xml:space="preserve">Z</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 kde </w:t>
      </w:r>
      <w:r w:rsidDel="00000000" w:rsidR="00000000" w:rsidRPr="00000000">
        <w:rPr>
          <w:b w:val="1"/>
          <w:rtl w:val="0"/>
          <w:rPrChange w:author="Sláva" w:id="24" w:date="2023-01-16T13:44:24Z">
            <w:rPr/>
          </w:rPrChange>
        </w:rPr>
        <w:t xml:space="preserve">Z</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 je normalizační konstanta, aby </w:t>
      </w:r>
      <w:r w:rsidDel="00000000" w:rsidR="00000000" w:rsidRPr="00000000">
        <w:rPr>
          <w:b w:val="1"/>
          <w:rtl w:val="0"/>
          <w:rPrChange w:author="Sláva" w:id="24" w:date="2023-01-16T13:44:24Z">
            <w:rPr/>
          </w:rPrChange>
        </w:rPr>
        <w:t xml:space="preserve">D</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(i</w:t>
      </w:r>
      <w:r w:rsidDel="00000000" w:rsidR="00000000" w:rsidRPr="00000000">
        <w:rPr>
          <w:b w:val="1"/>
          <w:rtl w:val="0"/>
          <w:rPrChange w:author="Sláva" w:id="24" w:date="2023-01-16T13:44:24Z">
            <w:rPr/>
          </w:rPrChange>
        </w:rPr>
        <w:t xml:space="preserve">) bylo rozdělení, Z</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 = Sum</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w:t>
      </w:r>
      <w:r w:rsidDel="00000000" w:rsidR="00000000" w:rsidRPr="00000000">
        <w:rPr>
          <w:b w:val="1"/>
          <w:rtl w:val="0"/>
          <w:rPrChange w:author="Sláva" w:id="24" w:date="2023-01-16T13:44:24Z">
            <w:rPr/>
          </w:rPrChange>
        </w:rPr>
        <w:t xml:space="preserve">D</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(i</w:t>
      </w:r>
      <w:r w:rsidDel="00000000" w:rsidR="00000000" w:rsidRPr="00000000">
        <w:rPr>
          <w:b w:val="1"/>
          <w:rtl w:val="0"/>
          <w:rPrChange w:author="Sláva" w:id="24" w:date="2023-01-16T13:44:24Z">
            <w:rPr/>
          </w:rPrChange>
        </w:rPr>
        <w:t xml:space="preserve">)*exp(-α</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h</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(x)</w:t>
      </w:r>
      <w:r w:rsidDel="00000000" w:rsidR="00000000" w:rsidRPr="00000000">
        <w:rPr>
          <w:b w:val="1"/>
          <w:rtl w:val="0"/>
          <w:rPrChange w:author="Sláva" w:id="24" w:date="2023-01-16T13:44:24Z">
            <w:rPr/>
          </w:rPrChange>
        </w:rPr>
        <w:t xml:space="preserve">y</w:t>
      </w:r>
      <w:r w:rsidDel="00000000" w:rsidR="00000000" w:rsidRPr="00000000">
        <w:rPr>
          <w:b w:val="1"/>
          <w:rtl w:val="0"/>
          <w:rPrChange w:author="Sláva" w:id="24" w:date="2023-01-16T13:44:24Z">
            <w:rPr>
              <w:vertAlign w:val="subscript"/>
            </w:rPr>
          </w:rPrChange>
        </w:rPr>
        <w:t xml:space="preserve">i</w:t>
      </w:r>
      <w:r w:rsidDel="00000000" w:rsidR="00000000" w:rsidRPr="00000000">
        <w:rPr>
          <w:rFonts w:ascii="Arial Unicode MS" w:cs="Arial Unicode MS" w:eastAsia="Arial Unicode MS" w:hAnsi="Arial Unicode MS"/>
          <w:b w:val="1"/>
          <w:rtl w:val="0"/>
          <w:rPrChange w:author="Sláva" w:id="24" w:date="2023-01-16T13:44:24Z">
            <w:rPr>
              <w:rFonts w:ascii="Arial Unicode MS" w:cs="Arial Unicode MS" w:eastAsia="Arial Unicode MS" w:hAnsi="Arial Unicode MS"/>
            </w:rPr>
          </w:rPrChange>
        </w:rPr>
        <w:t xml:space="preserve">) = 2*√(є</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(1 - є</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w:t>
      </w:r>
    </w:p>
    <w:p w:rsidR="00000000" w:rsidDel="00000000" w:rsidP="00000000" w:rsidRDefault="00000000" w:rsidRPr="00000000" w14:paraId="000001B2">
      <w:pPr>
        <w:pageBreakBefore w:val="0"/>
        <w:ind w:left="720" w:firstLine="0"/>
        <w:rPr>
          <w:b w:val="1"/>
          <w:rPrChange w:author="Sláva" w:id="24" w:date="2023-01-16T13:44:24Z">
            <w:rPr/>
          </w:rPrChange>
        </w:rPr>
      </w:pPr>
      <w:r w:rsidDel="00000000" w:rsidR="00000000" w:rsidRPr="00000000">
        <w:rPr>
          <w:b w:val="1"/>
          <w:rtl w:val="0"/>
          <w:rPrChange w:author="Sláva" w:id="24" w:date="2023-01-16T13:44:24Z">
            <w:rPr/>
          </w:rPrChange>
        </w:rPr>
        <w:t xml:space="preserve">Váhy špatně klasifikovaných se zvětší, správně klasifikovaných se sníží.</w:t>
      </w:r>
    </w:p>
    <w:p w:rsidR="00000000" w:rsidDel="00000000" w:rsidP="00000000" w:rsidRDefault="00000000" w:rsidRPr="00000000" w14:paraId="000001B3">
      <w:pPr>
        <w:pageBreakBefore w:val="0"/>
        <w:numPr>
          <w:ilvl w:val="0"/>
          <w:numId w:val="19"/>
        </w:numPr>
        <w:ind w:left="720" w:hanging="360"/>
        <w:rPr>
          <w:u w:val="none"/>
        </w:rPr>
      </w:pPr>
      <w:r w:rsidDel="00000000" w:rsidR="00000000" w:rsidRPr="00000000">
        <w:rPr>
          <w:b w:val="1"/>
          <w:rtl w:val="0"/>
          <w:rPrChange w:author="Sláva" w:id="24" w:date="2023-01-16T13:44:24Z">
            <w:rPr/>
          </w:rPrChange>
        </w:rPr>
        <w:t xml:space="preserve">Pokud t &lt; T, jdi na 2)</w:t>
      </w:r>
    </w:p>
    <w:p w:rsidR="00000000" w:rsidDel="00000000" w:rsidP="00000000" w:rsidRDefault="00000000" w:rsidRPr="00000000" w14:paraId="000001B4">
      <w:pPr>
        <w:pageBreakBefore w:val="0"/>
        <w:ind w:left="0" w:firstLine="0"/>
        <w:rPr>
          <w:b w:val="1"/>
          <w:rPrChange w:author="Sláva" w:id="24" w:date="2023-01-16T13:44:24Z">
            <w:rPr/>
          </w:rPrChange>
        </w:rPr>
      </w:pPr>
      <w:r w:rsidDel="00000000" w:rsidR="00000000" w:rsidRPr="00000000">
        <w:rPr>
          <w:b w:val="1"/>
          <w:rtl w:val="0"/>
          <w:rPrChange w:author="Sláva" w:id="24" w:date="2023-01-16T13:44:24Z">
            <w:rPr/>
          </w:rPrChange>
        </w:rPr>
        <w:t xml:space="preserve">Odvození α</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 chceme minimalizovat Z</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w:t>
      </w:r>
    </w:p>
    <w:p w:rsidR="00000000" w:rsidDel="00000000" w:rsidP="00000000" w:rsidRDefault="00000000" w:rsidRPr="00000000" w14:paraId="000001B5">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Z</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 = Sum</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w:t>
      </w:r>
      <w:r w:rsidDel="00000000" w:rsidR="00000000" w:rsidRPr="00000000">
        <w:rPr>
          <w:b w:val="1"/>
          <w:rtl w:val="0"/>
          <w:rPrChange w:author="Sláva" w:id="24" w:date="2023-01-16T13:44:24Z">
            <w:rPr/>
          </w:rPrChange>
        </w:rPr>
        <w:t xml:space="preserve">D</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(i</w:t>
      </w:r>
      <w:r w:rsidDel="00000000" w:rsidR="00000000" w:rsidRPr="00000000">
        <w:rPr>
          <w:b w:val="1"/>
          <w:rtl w:val="0"/>
          <w:rPrChange w:author="Sláva" w:id="24" w:date="2023-01-16T13:44:24Z">
            <w:rPr/>
          </w:rPrChange>
        </w:rPr>
        <w:t xml:space="preserve">)*exp(-α</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h</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(x)</w:t>
      </w:r>
      <w:r w:rsidDel="00000000" w:rsidR="00000000" w:rsidRPr="00000000">
        <w:rPr>
          <w:b w:val="1"/>
          <w:rtl w:val="0"/>
          <w:rPrChange w:author="Sláva" w:id="24" w:date="2023-01-16T13:44:24Z">
            <w:rPr/>
          </w:rPrChange>
        </w:rPr>
        <w:t xml:space="preserve">y</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 Sum</w:t>
      </w:r>
      <w:r w:rsidDel="00000000" w:rsidR="00000000" w:rsidRPr="00000000">
        <w:rPr>
          <w:b w:val="1"/>
          <w:rtl w:val="0"/>
          <w:rPrChange w:author="Sláva" w:id="24" w:date="2023-01-16T13:44:24Z">
            <w:rPr>
              <w:vertAlign w:val="subscript"/>
            </w:rPr>
          </w:rPrChange>
        </w:rPr>
        <w:t xml:space="preserve">i: ht(x) != </w:t>
      </w:r>
      <w:r w:rsidDel="00000000" w:rsidR="00000000" w:rsidRPr="00000000">
        <w:rPr>
          <w:b w:val="1"/>
          <w:rtl w:val="0"/>
          <w:rPrChange w:author="Sláva" w:id="24" w:date="2023-01-16T13:44:24Z">
            <w:rPr>
              <w:vertAlign w:val="subscript"/>
            </w:rPr>
          </w:rPrChange>
        </w:rPr>
        <w:t xml:space="preserve">yi</w:t>
      </w:r>
      <w:r w:rsidDel="00000000" w:rsidR="00000000" w:rsidRPr="00000000">
        <w:rPr>
          <w:b w:val="1"/>
          <w:rtl w:val="0"/>
          <w:rPrChange w:author="Sláva" w:id="24" w:date="2023-01-16T13:44:24Z">
            <w:rPr/>
          </w:rPrChange>
        </w:rPr>
        <w:t xml:space="preserve"> </w:t>
      </w:r>
      <w:r w:rsidDel="00000000" w:rsidR="00000000" w:rsidRPr="00000000">
        <w:rPr>
          <w:b w:val="1"/>
          <w:rtl w:val="0"/>
          <w:rPrChange w:author="Sláva" w:id="24" w:date="2023-01-16T13:44:24Z">
            <w:rPr/>
          </w:rPrChange>
        </w:rPr>
        <w:t xml:space="preserve">D</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(i</w:t>
      </w:r>
      <w:r w:rsidDel="00000000" w:rsidR="00000000" w:rsidRPr="00000000">
        <w:rPr>
          <w:b w:val="1"/>
          <w:rtl w:val="0"/>
          <w:rPrChange w:author="Sláva" w:id="24" w:date="2023-01-16T13:44:24Z">
            <w:rPr/>
          </w:rPrChange>
        </w:rPr>
        <w:t xml:space="preserve">)*e</w:t>
      </w:r>
      <w:r w:rsidDel="00000000" w:rsidR="00000000" w:rsidRPr="00000000">
        <w:rPr>
          <w:b w:val="1"/>
          <w:rtl w:val="0"/>
          <w:rPrChange w:author="Sláva" w:id="24" w:date="2023-01-16T13:44:24Z">
            <w:rPr>
              <w:vertAlign w:val="superscript"/>
            </w:rPr>
          </w:rPrChange>
        </w:rPr>
        <w:t xml:space="preserve">αt</w:t>
      </w:r>
      <w:r w:rsidDel="00000000" w:rsidR="00000000" w:rsidRPr="00000000">
        <w:rPr>
          <w:b w:val="1"/>
          <w:rtl w:val="0"/>
          <w:rPrChange w:author="Sláva" w:id="24" w:date="2023-01-16T13:44:24Z">
            <w:rPr/>
          </w:rPrChange>
        </w:rPr>
        <w:t xml:space="preserve"> + Sum</w:t>
      </w:r>
      <w:r w:rsidDel="00000000" w:rsidR="00000000" w:rsidRPr="00000000">
        <w:rPr>
          <w:b w:val="1"/>
          <w:rtl w:val="0"/>
          <w:rPrChange w:author="Sláva" w:id="24" w:date="2023-01-16T13:44:24Z">
            <w:rPr>
              <w:vertAlign w:val="subscript"/>
            </w:rPr>
          </w:rPrChange>
        </w:rPr>
        <w:t xml:space="preserve">i: ht(x) = </w:t>
      </w:r>
      <w:r w:rsidDel="00000000" w:rsidR="00000000" w:rsidRPr="00000000">
        <w:rPr>
          <w:b w:val="1"/>
          <w:rtl w:val="0"/>
          <w:rPrChange w:author="Sláva" w:id="24" w:date="2023-01-16T13:44:24Z">
            <w:rPr>
              <w:vertAlign w:val="subscript"/>
            </w:rPr>
          </w:rPrChange>
        </w:rPr>
        <w:t xml:space="preserve">yi</w:t>
      </w:r>
      <w:r w:rsidDel="00000000" w:rsidR="00000000" w:rsidRPr="00000000">
        <w:rPr>
          <w:b w:val="1"/>
          <w:rtl w:val="0"/>
          <w:rPrChange w:author="Sláva" w:id="24" w:date="2023-01-16T13:44:24Z">
            <w:rPr/>
          </w:rPrChange>
        </w:rPr>
        <w:t xml:space="preserve"> </w:t>
      </w:r>
      <w:r w:rsidDel="00000000" w:rsidR="00000000" w:rsidRPr="00000000">
        <w:rPr>
          <w:b w:val="1"/>
          <w:rtl w:val="0"/>
          <w:rPrChange w:author="Sláva" w:id="24" w:date="2023-01-16T13:44:24Z">
            <w:rPr/>
          </w:rPrChange>
        </w:rPr>
        <w:t xml:space="preserve">D</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(i</w:t>
      </w:r>
      <w:r w:rsidDel="00000000" w:rsidR="00000000" w:rsidRPr="00000000">
        <w:rPr>
          <w:b w:val="1"/>
          <w:rtl w:val="0"/>
          <w:rPrChange w:author="Sláva" w:id="24" w:date="2023-01-16T13:44:24Z">
            <w:rPr/>
          </w:rPrChange>
        </w:rPr>
        <w:t xml:space="preserve">)*e</w:t>
      </w:r>
      <w:r w:rsidDel="00000000" w:rsidR="00000000" w:rsidRPr="00000000">
        <w:rPr>
          <w:b w:val="1"/>
          <w:rtl w:val="0"/>
          <w:rPrChange w:author="Sláva" w:id="24" w:date="2023-01-16T13:44:24Z">
            <w:rPr>
              <w:vertAlign w:val="superscript"/>
            </w:rPr>
          </w:rPrChange>
        </w:rPr>
        <w:t xml:space="preserve">-αt</w:t>
      </w:r>
      <w:r w:rsidDel="00000000" w:rsidR="00000000" w:rsidRPr="00000000">
        <w:rPr>
          <w:rtl w:val="0"/>
        </w:rPr>
      </w:r>
    </w:p>
    <w:p w:rsidR="00000000" w:rsidDel="00000000" w:rsidP="00000000" w:rsidRDefault="00000000" w:rsidRPr="00000000" w14:paraId="000001B6">
      <w:pPr>
        <w:pageBreakBefore w:val="0"/>
        <w:rPr>
          <w:b w:val="1"/>
          <w:rPrChange w:author="Sláva" w:id="24" w:date="2023-01-16T13:44:24Z">
            <w:rPr/>
          </w:rPrChange>
        </w:rPr>
      </w:pPr>
      <w:r w:rsidDel="00000000" w:rsidR="00000000" w:rsidRPr="00000000">
        <w:rPr>
          <w:rFonts w:ascii="Arial Unicode MS" w:cs="Arial Unicode MS" w:eastAsia="Arial Unicode MS" w:hAnsi="Arial Unicode MS"/>
          <w:b w:val="1"/>
          <w:rtl w:val="0"/>
          <w:rPrChange w:author="Sláva" w:id="24" w:date="2023-01-16T13:44:24Z">
            <w:rPr>
              <w:rFonts w:ascii="Arial Unicode MS" w:cs="Arial Unicode MS" w:eastAsia="Arial Unicode MS" w:hAnsi="Arial Unicode MS"/>
            </w:rPr>
          </w:rPrChange>
        </w:rPr>
        <w:t xml:space="preserve">∂Z</w:t>
      </w:r>
      <w:r w:rsidDel="00000000" w:rsidR="00000000" w:rsidRPr="00000000">
        <w:rPr>
          <w:b w:val="1"/>
          <w:rtl w:val="0"/>
          <w:rPrChange w:author="Sláva" w:id="24" w:date="2023-01-16T13:44:24Z">
            <w:rPr>
              <w:vertAlign w:val="subscript"/>
            </w:rPr>
          </w:rPrChange>
        </w:rPr>
        <w:t xml:space="preserve">t</w:t>
      </w:r>
      <w:r w:rsidDel="00000000" w:rsidR="00000000" w:rsidRPr="00000000">
        <w:rPr>
          <w:rFonts w:ascii="Arial Unicode MS" w:cs="Arial Unicode MS" w:eastAsia="Arial Unicode MS" w:hAnsi="Arial Unicode MS"/>
          <w:b w:val="1"/>
          <w:rtl w:val="0"/>
          <w:rPrChange w:author="Sláva" w:id="24" w:date="2023-01-16T13:44:24Z">
            <w:rPr>
              <w:rFonts w:ascii="Arial Unicode MS" w:cs="Arial Unicode MS" w:eastAsia="Arial Unicode MS" w:hAnsi="Arial Unicode MS"/>
            </w:rPr>
          </w:rPrChange>
        </w:rPr>
        <w:t xml:space="preserve">/∂α</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 = Sum</w:t>
      </w:r>
      <w:r w:rsidDel="00000000" w:rsidR="00000000" w:rsidRPr="00000000">
        <w:rPr>
          <w:b w:val="1"/>
          <w:rtl w:val="0"/>
          <w:rPrChange w:author="Sláva" w:id="24" w:date="2023-01-16T13:44:24Z">
            <w:rPr>
              <w:vertAlign w:val="subscript"/>
            </w:rPr>
          </w:rPrChange>
        </w:rPr>
        <w:t xml:space="preserve">i: ht(x) != </w:t>
      </w:r>
      <w:r w:rsidDel="00000000" w:rsidR="00000000" w:rsidRPr="00000000">
        <w:rPr>
          <w:b w:val="1"/>
          <w:rtl w:val="0"/>
          <w:rPrChange w:author="Sláva" w:id="24" w:date="2023-01-16T13:44:24Z">
            <w:rPr>
              <w:vertAlign w:val="subscript"/>
            </w:rPr>
          </w:rPrChange>
        </w:rPr>
        <w:t xml:space="preserve">yi</w:t>
      </w:r>
      <w:r w:rsidDel="00000000" w:rsidR="00000000" w:rsidRPr="00000000">
        <w:rPr>
          <w:b w:val="1"/>
          <w:rtl w:val="0"/>
          <w:rPrChange w:author="Sláva" w:id="24" w:date="2023-01-16T13:44:24Z">
            <w:rPr/>
          </w:rPrChange>
        </w:rPr>
        <w:t xml:space="preserve"> </w:t>
      </w:r>
      <w:r w:rsidDel="00000000" w:rsidR="00000000" w:rsidRPr="00000000">
        <w:rPr>
          <w:b w:val="1"/>
          <w:rtl w:val="0"/>
          <w:rPrChange w:author="Sláva" w:id="24" w:date="2023-01-16T13:44:24Z">
            <w:rPr/>
          </w:rPrChange>
        </w:rPr>
        <w:t xml:space="preserve">D</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(i</w:t>
      </w:r>
      <w:r w:rsidDel="00000000" w:rsidR="00000000" w:rsidRPr="00000000">
        <w:rPr>
          <w:b w:val="1"/>
          <w:rtl w:val="0"/>
          <w:rPrChange w:author="Sláva" w:id="24" w:date="2023-01-16T13:44:24Z">
            <w:rPr/>
          </w:rPrChange>
        </w:rPr>
        <w:t xml:space="preserve">)*e</w:t>
      </w:r>
      <w:r w:rsidDel="00000000" w:rsidR="00000000" w:rsidRPr="00000000">
        <w:rPr>
          <w:b w:val="1"/>
          <w:rtl w:val="0"/>
          <w:rPrChange w:author="Sláva" w:id="24" w:date="2023-01-16T13:44:24Z">
            <w:rPr>
              <w:vertAlign w:val="superscript"/>
            </w:rPr>
          </w:rPrChange>
        </w:rPr>
        <w:t xml:space="preserve">αt</w:t>
      </w:r>
      <w:r w:rsidDel="00000000" w:rsidR="00000000" w:rsidRPr="00000000">
        <w:rPr>
          <w:b w:val="1"/>
          <w:rtl w:val="0"/>
          <w:rPrChange w:author="Sláva" w:id="24" w:date="2023-01-16T13:44:24Z">
            <w:rPr/>
          </w:rPrChange>
        </w:rPr>
        <w:t xml:space="preserve"> + Sum</w:t>
      </w:r>
      <w:r w:rsidDel="00000000" w:rsidR="00000000" w:rsidRPr="00000000">
        <w:rPr>
          <w:b w:val="1"/>
          <w:rtl w:val="0"/>
          <w:rPrChange w:author="Sláva" w:id="24" w:date="2023-01-16T13:44:24Z">
            <w:rPr>
              <w:vertAlign w:val="subscript"/>
            </w:rPr>
          </w:rPrChange>
        </w:rPr>
        <w:t xml:space="preserve">i: ht(x) = </w:t>
      </w:r>
      <w:r w:rsidDel="00000000" w:rsidR="00000000" w:rsidRPr="00000000">
        <w:rPr>
          <w:b w:val="1"/>
          <w:rtl w:val="0"/>
          <w:rPrChange w:author="Sláva" w:id="24" w:date="2023-01-16T13:44:24Z">
            <w:rPr>
              <w:vertAlign w:val="subscript"/>
            </w:rPr>
          </w:rPrChange>
        </w:rPr>
        <w:t xml:space="preserve">yi</w:t>
      </w:r>
      <w:r w:rsidDel="00000000" w:rsidR="00000000" w:rsidRPr="00000000">
        <w:rPr>
          <w:b w:val="1"/>
          <w:rtl w:val="0"/>
          <w:rPrChange w:author="Sláva" w:id="24" w:date="2023-01-16T13:44:24Z">
            <w:rPr/>
          </w:rPrChange>
        </w:rPr>
        <w:t xml:space="preserve"> </w:t>
      </w:r>
      <w:r w:rsidDel="00000000" w:rsidR="00000000" w:rsidRPr="00000000">
        <w:rPr>
          <w:b w:val="1"/>
          <w:rtl w:val="0"/>
          <w:rPrChange w:author="Sláva" w:id="24" w:date="2023-01-16T13:44:24Z">
            <w:rPr/>
          </w:rPrChange>
        </w:rPr>
        <w:t xml:space="preserve">D</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(i</w:t>
      </w:r>
      <w:r w:rsidDel="00000000" w:rsidR="00000000" w:rsidRPr="00000000">
        <w:rPr>
          <w:b w:val="1"/>
          <w:rtl w:val="0"/>
          <w:rPrChange w:author="Sláva" w:id="24" w:date="2023-01-16T13:44:24Z">
            <w:rPr/>
          </w:rPrChange>
        </w:rPr>
        <w:t xml:space="preserve">)*e</w:t>
      </w:r>
      <w:r w:rsidDel="00000000" w:rsidR="00000000" w:rsidRPr="00000000">
        <w:rPr>
          <w:b w:val="1"/>
          <w:rtl w:val="0"/>
          <w:rPrChange w:author="Sláva" w:id="24" w:date="2023-01-16T13:44:24Z">
            <w:rPr>
              <w:vertAlign w:val="superscript"/>
            </w:rPr>
          </w:rPrChange>
        </w:rPr>
        <w:t xml:space="preserve">-αt</w:t>
      </w:r>
      <w:r w:rsidDel="00000000" w:rsidR="00000000" w:rsidRPr="00000000">
        <w:rPr>
          <w:b w:val="1"/>
          <w:rtl w:val="0"/>
          <w:rPrChange w:author="Sláva" w:id="24" w:date="2023-01-16T13:44:24Z">
            <w:rPr/>
          </w:rPrChange>
        </w:rPr>
        <w:t xml:space="preserve">*(-1</w:t>
      </w:r>
      <w:r w:rsidDel="00000000" w:rsidR="00000000" w:rsidRPr="00000000">
        <w:rPr>
          <w:b w:val="1"/>
          <w:rtl w:val="0"/>
          <w:rPrChange w:author="Sláva" w:id="24" w:date="2023-01-16T13:44:24Z">
            <w:rPr/>
          </w:rPrChange>
        </w:rPr>
        <w:t xml:space="preserve">) = 0</w:t>
      </w:r>
    </w:p>
    <w:p w:rsidR="00000000" w:rsidDel="00000000" w:rsidP="00000000" w:rsidRDefault="00000000" w:rsidRPr="00000000" w14:paraId="000001B7">
      <w:pPr>
        <w:pageBreakBefore w:val="0"/>
        <w:rPr>
          <w:b w:val="1"/>
          <w:rPrChange w:author="Sláva" w:id="24" w:date="2023-01-16T13:44:24Z">
            <w:rPr/>
          </w:rPrChange>
        </w:rPr>
      </w:pPr>
      <w:r w:rsidDel="00000000" w:rsidR="00000000" w:rsidRPr="00000000">
        <w:rPr>
          <w:rFonts w:ascii="Arial Unicode MS" w:cs="Arial Unicode MS" w:eastAsia="Arial Unicode MS" w:hAnsi="Arial Unicode MS"/>
          <w:b w:val="1"/>
          <w:rtl w:val="0"/>
          <w:rPrChange w:author="Sláva" w:id="24" w:date="2023-01-16T13:44:24Z">
            <w:rPr>
              <w:rFonts w:ascii="Arial Unicode MS" w:cs="Arial Unicode MS" w:eastAsia="Arial Unicode MS" w:hAnsi="Arial Unicode MS"/>
            </w:rPr>
          </w:rPrChange>
        </w:rPr>
        <w:t xml:space="preserve">∂Z</w:t>
      </w:r>
      <w:r w:rsidDel="00000000" w:rsidR="00000000" w:rsidRPr="00000000">
        <w:rPr>
          <w:b w:val="1"/>
          <w:rtl w:val="0"/>
          <w:rPrChange w:author="Sláva" w:id="24" w:date="2023-01-16T13:44:24Z">
            <w:rPr>
              <w:vertAlign w:val="subscript"/>
            </w:rPr>
          </w:rPrChange>
        </w:rPr>
        <w:t xml:space="preserve">t</w:t>
      </w:r>
      <w:r w:rsidDel="00000000" w:rsidR="00000000" w:rsidRPr="00000000">
        <w:rPr>
          <w:rFonts w:ascii="Arial Unicode MS" w:cs="Arial Unicode MS" w:eastAsia="Arial Unicode MS" w:hAnsi="Arial Unicode MS"/>
          <w:b w:val="1"/>
          <w:rtl w:val="0"/>
          <w:rPrChange w:author="Sláva" w:id="24" w:date="2023-01-16T13:44:24Z">
            <w:rPr>
              <w:rFonts w:ascii="Arial Unicode MS" w:cs="Arial Unicode MS" w:eastAsia="Arial Unicode MS" w:hAnsi="Arial Unicode MS"/>
            </w:rPr>
          </w:rPrChange>
        </w:rPr>
        <w:t xml:space="preserve">/∂α</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 = є</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*e</w:t>
      </w:r>
      <w:r w:rsidDel="00000000" w:rsidR="00000000" w:rsidRPr="00000000">
        <w:rPr>
          <w:b w:val="1"/>
          <w:rtl w:val="0"/>
          <w:rPrChange w:author="Sláva" w:id="24" w:date="2023-01-16T13:44:24Z">
            <w:rPr>
              <w:vertAlign w:val="superscript"/>
            </w:rPr>
          </w:rPrChange>
        </w:rPr>
        <w:t xml:space="preserve">αt</w:t>
      </w:r>
      <w:r w:rsidDel="00000000" w:rsidR="00000000" w:rsidRPr="00000000">
        <w:rPr>
          <w:b w:val="1"/>
          <w:rtl w:val="0"/>
          <w:rPrChange w:author="Sláva" w:id="24" w:date="2023-01-16T13:44:24Z">
            <w:rPr/>
          </w:rPrChange>
        </w:rPr>
        <w:t xml:space="preserve"> - (1 - є</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)*e</w:t>
      </w:r>
      <w:r w:rsidDel="00000000" w:rsidR="00000000" w:rsidRPr="00000000">
        <w:rPr>
          <w:b w:val="1"/>
          <w:rtl w:val="0"/>
          <w:rPrChange w:author="Sláva" w:id="24" w:date="2023-01-16T13:44:24Z">
            <w:rPr>
              <w:vertAlign w:val="superscript"/>
            </w:rPr>
          </w:rPrChange>
        </w:rPr>
        <w:t xml:space="preserve">-αt</w:t>
      </w:r>
      <w:r w:rsidDel="00000000" w:rsidR="00000000" w:rsidRPr="00000000">
        <w:rPr>
          <w:b w:val="1"/>
          <w:rtl w:val="0"/>
          <w:rPrChange w:author="Sláva" w:id="24" w:date="2023-01-16T13:44:24Z">
            <w:rPr/>
          </w:rPrChange>
        </w:rPr>
        <w:t xml:space="preserve"> = 0, odtud: є</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*e</w:t>
      </w:r>
      <w:r w:rsidDel="00000000" w:rsidR="00000000" w:rsidRPr="00000000">
        <w:rPr>
          <w:b w:val="1"/>
          <w:rtl w:val="0"/>
          <w:rPrChange w:author="Sláva" w:id="24" w:date="2023-01-16T13:44:24Z">
            <w:rPr>
              <w:vertAlign w:val="superscript"/>
            </w:rPr>
          </w:rPrChange>
        </w:rPr>
        <w:t xml:space="preserve">αt</w:t>
      </w:r>
      <w:r w:rsidDel="00000000" w:rsidR="00000000" w:rsidRPr="00000000">
        <w:rPr>
          <w:b w:val="1"/>
          <w:rtl w:val="0"/>
          <w:rPrChange w:author="Sláva" w:id="24" w:date="2023-01-16T13:44:24Z">
            <w:rPr/>
          </w:rPrChange>
        </w:rPr>
        <w:t xml:space="preserve"> = (1 - є</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)*e</w:t>
      </w:r>
      <w:r w:rsidDel="00000000" w:rsidR="00000000" w:rsidRPr="00000000">
        <w:rPr>
          <w:b w:val="1"/>
          <w:rtl w:val="0"/>
          <w:rPrChange w:author="Sláva" w:id="24" w:date="2023-01-16T13:44:24Z">
            <w:rPr>
              <w:vertAlign w:val="superscript"/>
            </w:rPr>
          </w:rPrChange>
        </w:rPr>
        <w:t xml:space="preserve">-αt</w:t>
      </w:r>
      <w:r w:rsidDel="00000000" w:rsidR="00000000" w:rsidRPr="00000000">
        <w:rPr>
          <w:rtl w:val="0"/>
        </w:rPr>
      </w:r>
    </w:p>
    <w:p w:rsidR="00000000" w:rsidDel="00000000" w:rsidP="00000000" w:rsidRDefault="00000000" w:rsidRPr="00000000" w14:paraId="000001B8">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e</w:t>
      </w:r>
      <w:r w:rsidDel="00000000" w:rsidR="00000000" w:rsidRPr="00000000">
        <w:rPr>
          <w:b w:val="1"/>
          <w:rtl w:val="0"/>
          <w:rPrChange w:author="Sláva" w:id="24" w:date="2023-01-16T13:44:24Z">
            <w:rPr>
              <w:vertAlign w:val="superscript"/>
            </w:rPr>
          </w:rPrChange>
        </w:rPr>
        <w:t xml:space="preserve">2*αt</w:t>
      </w:r>
      <w:r w:rsidDel="00000000" w:rsidR="00000000" w:rsidRPr="00000000">
        <w:rPr>
          <w:b w:val="1"/>
          <w:rtl w:val="0"/>
          <w:rPrChange w:author="Sláva" w:id="24" w:date="2023-01-16T13:44:24Z">
            <w:rPr/>
          </w:rPrChange>
        </w:rPr>
        <w:t xml:space="preserve"> = (1 - є</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)/є</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 odtud: α</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 = ½ ln((1 - є</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)/є</w:t>
      </w:r>
      <w:r w:rsidDel="00000000" w:rsidR="00000000" w:rsidRPr="00000000">
        <w:rPr>
          <w:b w:val="1"/>
          <w:rtl w:val="0"/>
          <w:rPrChange w:author="Sláva" w:id="24" w:date="2023-01-16T13:44:24Z">
            <w:rPr>
              <w:vertAlign w:val="subscript"/>
            </w:rPr>
          </w:rPrChange>
        </w:rPr>
        <w:t xml:space="preserve">t</w:t>
      </w:r>
      <w:r w:rsidDel="00000000" w:rsidR="00000000" w:rsidRPr="00000000">
        <w:rPr>
          <w:b w:val="1"/>
          <w:rtl w:val="0"/>
          <w:rPrChange w:author="Sláva" w:id="24" w:date="2023-01-16T13:44:24Z">
            <w:rPr/>
          </w:rPrChange>
        </w:rPr>
        <w:t xml:space="preserve">)</w:t>
      </w:r>
    </w:p>
    <w:p w:rsidR="00000000" w:rsidDel="00000000" w:rsidP="00000000" w:rsidRDefault="00000000" w:rsidRPr="00000000" w14:paraId="000001B9">
      <w:pPr>
        <w:pageBreakBefore w:val="0"/>
        <w:rPr>
          <w:b w:val="1"/>
          <w:rPrChange w:author="Sláva" w:id="24" w:date="2023-01-16T13:44:24Z">
            <w:rPr/>
          </w:rPrChange>
        </w:rPr>
      </w:pPr>
      <w:commentRangeStart w:id="37"/>
      <w:commentRangeStart w:id="38"/>
      <w:r w:rsidDel="00000000" w:rsidR="00000000" w:rsidRPr="00000000">
        <w:rPr>
          <w:b w:val="1"/>
          <w:rPrChange w:author="Sláva" w:id="24" w:date="2023-01-16T13:44:24Z">
            <w:rPr/>
          </w:rPrChange>
        </w:rPr>
        <w:drawing>
          <wp:inline distB="114300" distT="114300" distL="114300" distR="114300">
            <wp:extent cx="4933950" cy="4248150"/>
            <wp:effectExtent b="0" l="0" r="0" t="0"/>
            <wp:docPr id="12" name="image28.jpg"/>
            <a:graphic>
              <a:graphicData uri="http://schemas.openxmlformats.org/drawingml/2006/picture">
                <pic:pic>
                  <pic:nvPicPr>
                    <pic:cNvPr id="0" name="image28.jpg"/>
                    <pic:cNvPicPr preferRelativeResize="0"/>
                  </pic:nvPicPr>
                  <pic:blipFill>
                    <a:blip r:embed="rId30"/>
                    <a:srcRect b="1108" l="6146" r="7788" t="0"/>
                    <a:stretch>
                      <a:fillRect/>
                    </a:stretch>
                  </pic:blipFill>
                  <pic:spPr>
                    <a:xfrm>
                      <a:off x="0" y="0"/>
                      <a:ext cx="4933950" cy="4248150"/>
                    </a:xfrm>
                    <a:prstGeom prst="rect"/>
                    <a:ln/>
                  </pic:spPr>
                </pic:pic>
              </a:graphicData>
            </a:graphic>
          </wp:inline>
        </w:drawing>
      </w:r>
      <w:commentRangeEnd w:id="37"/>
      <w:r w:rsidDel="00000000" w:rsidR="00000000" w:rsidRPr="00000000">
        <w:commentReference w:id="37"/>
      </w:r>
      <w:commentRangeEnd w:id="38"/>
      <w:r w:rsidDel="00000000" w:rsidR="00000000" w:rsidRPr="00000000">
        <w:commentReference w:id="38"/>
      </w:r>
      <w:r w:rsidDel="00000000" w:rsidR="00000000" w:rsidRPr="00000000">
        <w:rPr>
          <w:rtl w:val="0"/>
        </w:rPr>
      </w:r>
    </w:p>
    <w:p w:rsidR="00000000" w:rsidDel="00000000" w:rsidP="00000000" w:rsidRDefault="00000000" w:rsidRPr="00000000" w14:paraId="000001BA">
      <w:pPr>
        <w:pageBreakBefore w:val="0"/>
        <w:rPr>
          <w:b w:val="1"/>
          <w:rPrChange w:author="Sláva" w:id="24" w:date="2023-01-16T13:44:24Z">
            <w:rPr/>
          </w:rPrChange>
        </w:rPr>
      </w:pPr>
      <w:r w:rsidDel="00000000" w:rsidR="00000000" w:rsidRPr="00000000">
        <w:rPr>
          <w:b w:val="1"/>
          <w:rPrChange w:author="Sláva" w:id="24" w:date="2023-01-16T13:44:24Z">
            <w:rPr/>
          </w:rPrChange>
        </w:rPr>
        <w:drawing>
          <wp:inline distB="114300" distT="114300" distL="114300" distR="114300">
            <wp:extent cx="5284258" cy="2914650"/>
            <wp:effectExtent b="0" l="0" r="0" t="0"/>
            <wp:docPr id="41" name="image43.jpg"/>
            <a:graphic>
              <a:graphicData uri="http://schemas.openxmlformats.org/drawingml/2006/picture">
                <pic:pic>
                  <pic:nvPicPr>
                    <pic:cNvPr id="0" name="image43.jpg"/>
                    <pic:cNvPicPr preferRelativeResize="0"/>
                  </pic:nvPicPr>
                  <pic:blipFill>
                    <a:blip r:embed="rId31"/>
                    <a:srcRect b="20699" l="5961" r="1864" t="11585"/>
                    <a:stretch>
                      <a:fillRect/>
                    </a:stretch>
                  </pic:blipFill>
                  <pic:spPr>
                    <a:xfrm>
                      <a:off x="0" y="0"/>
                      <a:ext cx="5284258" cy="29146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B">
      <w:pPr>
        <w:pageBreakBefore w:val="0"/>
        <w:rPr>
          <w:b w:val="1"/>
          <w:rPrChange w:author="Sláva" w:id="24" w:date="2023-01-16T13:44:24Z">
            <w:rPr>
              <w:b w:val="1"/>
              <w:sz w:val="28"/>
              <w:szCs w:val="28"/>
            </w:rPr>
          </w:rPrChange>
        </w:rPr>
      </w:pPr>
      <w:r w:rsidDel="00000000" w:rsidR="00000000" w:rsidRPr="00000000">
        <w:rPr>
          <w:b w:val="1"/>
          <w:rtl w:val="0"/>
          <w:rPrChange w:author="Sláva" w:id="24" w:date="2023-01-16T13:44:24Z">
            <w:rPr>
              <w:b w:val="1"/>
              <w:sz w:val="28"/>
              <w:szCs w:val="28"/>
            </w:rPr>
          </w:rPrChange>
        </w:rPr>
        <w:t xml:space="preserve">Zkouška 2015</w:t>
      </w:r>
    </w:p>
    <w:p w:rsidR="00000000" w:rsidDel="00000000" w:rsidP="00000000" w:rsidRDefault="00000000" w:rsidRPr="00000000" w14:paraId="000001BC">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w:t>
      </w:r>
      <w:del w:author="Anonymous" w:id="36" w:date="2024-01-23T12:22:38Z">
        <w:r w:rsidDel="00000000" w:rsidR="00000000" w:rsidRPr="00000000">
          <w:rPr>
            <w:b w:val="1"/>
            <w:rtl w:val="0"/>
            <w:rPrChange w:author="Sláva" w:id="24" w:date="2023-01-16T13:44:24Z">
              <w:rPr/>
            </w:rPrChange>
          </w:rPr>
          <w:delText xml:space="preserve">http://cmp.felk.cvut.cz/cmp/courses/recognition/Exam-questions/test_2015.01.09-eng.pdf</w:delText>
        </w:r>
      </w:del>
      <w:ins w:author="Anonymous" w:id="36" w:date="2024-01-23T12:22:38Z">
        <w:r w:rsidDel="00000000" w:rsidR="00000000" w:rsidRPr="00000000">
          <w:fldChar w:fldCharType="begin"/>
        </w:r>
        <w:r w:rsidDel="00000000" w:rsidR="00000000" w:rsidRPr="00000000">
          <w:instrText xml:space="preserve">HYPERLINK "http://cmp.felk.cvut.cz/cmp/courses/recognition/Exam-questions/test_2015.01.09-eng.pdf"</w:instrText>
        </w:r>
        <w:r w:rsidDel="00000000" w:rsidR="00000000" w:rsidRPr="00000000">
          <w:fldChar w:fldCharType="separate"/>
        </w:r>
        <w:r w:rsidDel="00000000" w:rsidR="00000000" w:rsidRPr="00000000">
          <w:rPr>
            <w:b w:val="1"/>
            <w:rtl w:val="0"/>
            <w:rPrChange w:author="Sláva" w:id="24" w:date="2023-01-16T13:44:24Z">
              <w:rPr>
                <w:color w:val="1155cc"/>
                <w:u w:val="single"/>
              </w:rPr>
            </w:rPrChange>
          </w:rPr>
          <w:t xml:space="preserve">http://cmp.felk.cvut.cz/cmp/courses/recognition/Exam-questions/test_2015.01.09-eng.pdf</w:t>
        </w:r>
        <w:r w:rsidDel="00000000" w:rsidR="00000000" w:rsidRPr="00000000">
          <w:fldChar w:fldCharType="end"/>
        </w:r>
      </w:ins>
      <w:r w:rsidDel="00000000" w:rsidR="00000000" w:rsidRPr="00000000">
        <w:rPr>
          <w:b w:val="1"/>
          <w:rtl w:val="0"/>
          <w:rPrChange w:author="Sláva" w:id="24" w:date="2023-01-16T13:44:24Z">
            <w:rPr/>
          </w:rPrChange>
        </w:rPr>
        <w:t xml:space="preserve">)</w:t>
      </w:r>
    </w:p>
    <w:p w:rsidR="00000000" w:rsidDel="00000000" w:rsidP="00000000" w:rsidRDefault="00000000" w:rsidRPr="00000000" w14:paraId="000001BD">
      <w:pPr>
        <w:pageBreakBefore w:val="0"/>
        <w:rPr>
          <w:b w:val="1"/>
          <w:rPrChange w:author="Sláva" w:id="24" w:date="2023-01-16T13:44:24Z">
            <w:rPr>
              <w:b w:val="1"/>
            </w:rPr>
          </w:rPrChange>
        </w:rPr>
      </w:pPr>
      <w:r w:rsidDel="00000000" w:rsidR="00000000" w:rsidRPr="00000000">
        <w:rPr>
          <w:b w:val="1"/>
          <w:rtl w:val="0"/>
          <w:rPrChange w:author="Sláva" w:id="24" w:date="2023-01-16T13:44:24Z">
            <w:rPr>
              <w:b w:val="1"/>
            </w:rPr>
          </w:rPrChange>
        </w:rPr>
        <w:t xml:space="preserve">1)</w:t>
      </w:r>
    </w:p>
    <w:p w:rsidR="00000000" w:rsidDel="00000000" w:rsidP="00000000" w:rsidRDefault="00000000" w:rsidRPr="00000000" w14:paraId="000001BE">
      <w:pPr>
        <w:pageBreakBefore w:val="0"/>
        <w:rPr>
          <w:b w:val="1"/>
          <w:rPrChange w:author="Sláva" w:id="24" w:date="2023-01-16T13:44:24Z">
            <w:rPr>
              <w:b w:val="1"/>
            </w:rPr>
          </w:rPrChange>
        </w:rPr>
      </w:pPr>
      <w:r w:rsidDel="00000000" w:rsidR="00000000" w:rsidRPr="00000000">
        <w:rPr>
          <w:b w:val="1"/>
          <w:rtl w:val="0"/>
          <w:rPrChange w:author="Sláva" w:id="24" w:date="2023-01-16T13:44:24Z">
            <w:rPr>
              <w:b w:val="1"/>
            </w:rPr>
          </w:rPrChange>
        </w:rPr>
        <w:t xml:space="preserve">a)</w:t>
      </w:r>
    </w:p>
    <w:p w:rsidR="00000000" w:rsidDel="00000000" w:rsidP="00000000" w:rsidRDefault="00000000" w:rsidRPr="00000000" w14:paraId="000001BF">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Proběhlo celkově n hodů. Každý z nich bereme jako nezávislý, proto v každém byla pravděpodobnost q, že padne šestka, a 1-q že nepadne šestka. Víme, že nejdříve n-1-krát nepadla, pak jednou padla, proto daný vzoreček.</w:t>
      </w:r>
    </w:p>
    <w:p w:rsidR="00000000" w:rsidDel="00000000" w:rsidP="00000000" w:rsidRDefault="00000000" w:rsidRPr="00000000" w14:paraId="000001C0">
      <w:pPr>
        <w:pageBreakBefore w:val="0"/>
        <w:rPr>
          <w:b w:val="1"/>
          <w:rPrChange w:author="Sláva" w:id="24" w:date="2023-01-16T13:44:24Z">
            <w:rPr>
              <w:b w:val="1"/>
            </w:rPr>
          </w:rPrChange>
        </w:rPr>
      </w:pPr>
      <w:r w:rsidDel="00000000" w:rsidR="00000000" w:rsidRPr="00000000">
        <w:rPr>
          <w:b w:val="1"/>
          <w:rtl w:val="0"/>
          <w:rPrChange w:author="Sláva" w:id="24" w:date="2023-01-16T13:44:24Z">
            <w:rPr>
              <w:b w:val="1"/>
            </w:rPr>
          </w:rPrChange>
        </w:rPr>
        <w:t xml:space="preserve">b)</w:t>
      </w:r>
    </w:p>
    <w:p w:rsidR="00000000" w:rsidDel="00000000" w:rsidP="00000000" w:rsidRDefault="00000000" w:rsidRPr="00000000" w14:paraId="000001C1">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q</w:t>
      </w:r>
      <w:r w:rsidDel="00000000" w:rsidR="00000000" w:rsidRPr="00000000">
        <w:rPr>
          <w:b w:val="1"/>
          <w:rtl w:val="0"/>
          <w:rPrChange w:author="Sláva" w:id="24" w:date="2023-01-16T13:44:24Z">
            <w:rPr>
              <w:vertAlign w:val="subscript"/>
            </w:rPr>
          </w:rPrChange>
        </w:rPr>
        <w:t xml:space="preserve">MLE</w:t>
      </w:r>
      <w:r w:rsidDel="00000000" w:rsidR="00000000" w:rsidRPr="00000000">
        <w:rPr>
          <w:b w:val="1"/>
          <w:rtl w:val="0"/>
          <w:rPrChange w:author="Sláva" w:id="24" w:date="2023-01-16T13:44:24Z">
            <w:rPr/>
          </w:rPrChange>
        </w:rPr>
        <w:t xml:space="preserve"> = </w:t>
      </w:r>
      <w:r w:rsidDel="00000000" w:rsidR="00000000" w:rsidRPr="00000000">
        <w:rPr>
          <w:b w:val="1"/>
          <w:rtl w:val="0"/>
          <w:rPrChange w:author="Sláva" w:id="24" w:date="2023-01-16T13:44:24Z">
            <w:rPr/>
          </w:rPrChange>
        </w:rPr>
        <w:t xml:space="preserve">argmax</w:t>
      </w:r>
      <w:r w:rsidDel="00000000" w:rsidR="00000000" w:rsidRPr="00000000">
        <w:rPr>
          <w:b w:val="1"/>
          <w:rtl w:val="0"/>
          <w:rPrChange w:author="Sláva" w:id="24" w:date="2023-01-16T13:44:24Z">
            <w:rPr>
              <w:vertAlign w:val="subscript"/>
            </w:rPr>
          </w:rPrChange>
        </w:rPr>
        <w:t xml:space="preserve">q</w:t>
      </w:r>
      <w:r w:rsidDel="00000000" w:rsidR="00000000" w:rsidRPr="00000000">
        <w:rPr>
          <w:b w:val="1"/>
          <w:rtl w:val="0"/>
          <w:rPrChange w:author="Sláva" w:id="24" w:date="2023-01-16T13:44:24Z">
            <w:rPr/>
          </w:rPrChange>
        </w:rPr>
        <w:t xml:space="preserve"> p(n|q) = </w:t>
      </w:r>
      <w:r w:rsidDel="00000000" w:rsidR="00000000" w:rsidRPr="00000000">
        <w:rPr>
          <w:b w:val="1"/>
          <w:rtl w:val="0"/>
          <w:rPrChange w:author="Sláva" w:id="24" w:date="2023-01-16T13:44:24Z">
            <w:rPr/>
          </w:rPrChange>
        </w:rPr>
        <w:t xml:space="preserve">argmax</w:t>
      </w:r>
      <w:r w:rsidDel="00000000" w:rsidR="00000000" w:rsidRPr="00000000">
        <w:rPr>
          <w:b w:val="1"/>
          <w:rtl w:val="0"/>
          <w:rPrChange w:author="Sláva" w:id="24" w:date="2023-01-16T13:44:24Z">
            <w:rPr>
              <w:vertAlign w:val="subscript"/>
            </w:rPr>
          </w:rPrChange>
        </w:rPr>
        <w:t xml:space="preserve">q</w:t>
      </w:r>
      <w:r w:rsidDel="00000000" w:rsidR="00000000" w:rsidRPr="00000000">
        <w:rPr>
          <w:b w:val="1"/>
          <w:rtl w:val="0"/>
          <w:rPrChange w:author="Sláva" w:id="24" w:date="2023-01-16T13:44:24Z">
            <w:rPr/>
          </w:rPrChange>
        </w:rPr>
        <w:t xml:space="preserve"> (1-q)</w:t>
      </w:r>
      <w:r w:rsidDel="00000000" w:rsidR="00000000" w:rsidRPr="00000000">
        <w:rPr>
          <w:b w:val="1"/>
          <w:rtl w:val="0"/>
          <w:rPrChange w:author="Sláva" w:id="24" w:date="2023-01-16T13:44:24Z">
            <w:rPr>
              <w:vertAlign w:val="superscript"/>
            </w:rPr>
          </w:rPrChange>
        </w:rPr>
        <w:t xml:space="preserve">n-1</w:t>
      </w:r>
      <w:r w:rsidDel="00000000" w:rsidR="00000000" w:rsidRPr="00000000">
        <w:rPr>
          <w:b w:val="1"/>
          <w:rtl w:val="0"/>
          <w:rPrChange w:author="Sláva" w:id="24" w:date="2023-01-16T13:44:24Z">
            <w:rPr/>
          </w:rPrChange>
        </w:rPr>
        <w:t xml:space="preserve">q = </w:t>
      </w:r>
      <w:r w:rsidDel="00000000" w:rsidR="00000000" w:rsidRPr="00000000">
        <w:rPr>
          <w:b w:val="1"/>
          <w:rtl w:val="0"/>
          <w:rPrChange w:author="Sláva" w:id="24" w:date="2023-01-16T13:44:24Z">
            <w:rPr/>
          </w:rPrChange>
        </w:rPr>
        <w:t xml:space="preserve">argmax</w:t>
      </w:r>
      <w:r w:rsidDel="00000000" w:rsidR="00000000" w:rsidRPr="00000000">
        <w:rPr>
          <w:b w:val="1"/>
          <w:rtl w:val="0"/>
          <w:rPrChange w:author="Sláva" w:id="24" w:date="2023-01-16T13:44:24Z">
            <w:rPr>
              <w:vertAlign w:val="subscript"/>
            </w:rPr>
          </w:rPrChange>
        </w:rPr>
        <w:t xml:space="preserve">q</w:t>
      </w:r>
      <w:r w:rsidDel="00000000" w:rsidR="00000000" w:rsidRPr="00000000">
        <w:rPr>
          <w:b w:val="1"/>
          <w:rtl w:val="0"/>
          <w:rPrChange w:author="Sláva" w:id="24" w:date="2023-01-16T13:44:24Z">
            <w:rPr/>
          </w:rPrChange>
        </w:rPr>
        <w:t xml:space="preserve"> L(q)</w:t>
      </w:r>
    </w:p>
    <w:p w:rsidR="00000000" w:rsidDel="00000000" w:rsidP="00000000" w:rsidRDefault="00000000" w:rsidRPr="00000000" w14:paraId="000001C2">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l(q) = ln(L(q)) = (n-1)ln(1-q) + ln(q)</w:t>
      </w:r>
    </w:p>
    <w:p w:rsidR="00000000" w:rsidDel="00000000" w:rsidP="00000000" w:rsidRDefault="00000000" w:rsidRPr="00000000" w14:paraId="000001C3">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l’(q) = -(n-1)/(1-q) + 1/q = 0</w:t>
      </w:r>
    </w:p>
    <w:p w:rsidR="00000000" w:rsidDel="00000000" w:rsidP="00000000" w:rsidRDefault="00000000" w:rsidRPr="00000000" w14:paraId="000001C4">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(n-1)/(1-q) = 1/q</w:t>
      </w:r>
    </w:p>
    <w:p w:rsidR="00000000" w:rsidDel="00000000" w:rsidP="00000000" w:rsidRDefault="00000000" w:rsidRPr="00000000" w14:paraId="000001C5">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qn-q = 1-q, odtud </w:t>
      </w:r>
      <w:r w:rsidDel="00000000" w:rsidR="00000000" w:rsidRPr="00000000">
        <w:rPr>
          <w:b w:val="1"/>
          <w:rtl w:val="0"/>
          <w:rPrChange w:author="Sláva" w:id="24" w:date="2023-01-16T13:44:24Z">
            <w:rPr/>
          </w:rPrChange>
        </w:rPr>
        <w:t xml:space="preserve">qn</w:t>
      </w:r>
      <w:r w:rsidDel="00000000" w:rsidR="00000000" w:rsidRPr="00000000">
        <w:rPr>
          <w:b w:val="1"/>
          <w:rtl w:val="0"/>
          <w:rPrChange w:author="Sláva" w:id="24" w:date="2023-01-16T13:44:24Z">
            <w:rPr/>
          </w:rPrChange>
        </w:rPr>
        <w:t xml:space="preserve"> = 1 a pak q = 1/n</w:t>
      </w:r>
    </w:p>
    <w:p w:rsidR="00000000" w:rsidDel="00000000" w:rsidP="00000000" w:rsidRDefault="00000000" w:rsidRPr="00000000" w14:paraId="000001C6">
      <w:pPr>
        <w:pageBreakBefore w:val="0"/>
        <w:rPr>
          <w:b w:val="1"/>
          <w:rPrChange w:author="Sláva" w:id="24" w:date="2023-01-16T13:44:24Z">
            <w:rPr>
              <w:b w:val="1"/>
            </w:rPr>
          </w:rPrChange>
        </w:rPr>
      </w:pPr>
      <w:r w:rsidDel="00000000" w:rsidR="00000000" w:rsidRPr="00000000">
        <w:rPr>
          <w:b w:val="1"/>
          <w:rtl w:val="0"/>
          <w:rPrChange w:author="Sláva" w:id="24" w:date="2023-01-16T13:44:24Z">
            <w:rPr>
              <w:b w:val="1"/>
            </w:rPr>
          </w:rPrChange>
        </w:rPr>
        <w:t xml:space="preserve">c)</w:t>
      </w:r>
    </w:p>
    <w:p w:rsidR="00000000" w:rsidDel="00000000" w:rsidP="00000000" w:rsidRDefault="00000000" w:rsidRPr="00000000" w14:paraId="000001C7">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q &lt; 1/n</w:t>
      </w:r>
      <w:r w:rsidDel="00000000" w:rsidR="00000000" w:rsidRPr="00000000">
        <w:rPr>
          <w:b w:val="1"/>
          <w:rtl w:val="0"/>
          <w:rPrChange w:author="Sláva" w:id="24" w:date="2023-01-16T13:44:24Z">
            <w:rPr>
              <w:vertAlign w:val="subscript"/>
            </w:rPr>
          </w:rPrChange>
        </w:rPr>
        <w:t xml:space="preserve">max</w:t>
      </w:r>
      <w:r w:rsidDel="00000000" w:rsidR="00000000" w:rsidRPr="00000000">
        <w:rPr>
          <w:rtl w:val="0"/>
        </w:rPr>
      </w:r>
    </w:p>
    <w:p w:rsidR="00000000" w:rsidDel="00000000" w:rsidP="00000000" w:rsidRDefault="00000000" w:rsidRPr="00000000" w14:paraId="000001C8">
      <w:pPr>
        <w:pageBreakBefore w:val="0"/>
        <w:rPr>
          <w:b w:val="1"/>
          <w:rPrChange w:author="Sláva" w:id="24" w:date="2023-01-16T13:44:24Z">
            <w:rPr>
              <w:b w:val="1"/>
            </w:rPr>
          </w:rPrChange>
        </w:rPr>
      </w:pPr>
      <w:r w:rsidDel="00000000" w:rsidR="00000000" w:rsidRPr="00000000">
        <w:rPr>
          <w:b w:val="1"/>
          <w:rtl w:val="0"/>
          <w:rPrChange w:author="Sláva" w:id="24" w:date="2023-01-16T13:44:24Z">
            <w:rPr>
              <w:b w:val="1"/>
            </w:rPr>
          </w:rPrChange>
        </w:rPr>
        <w:t xml:space="preserve">d)</w:t>
      </w:r>
    </w:p>
    <w:p w:rsidR="00000000" w:rsidDel="00000000" w:rsidP="00000000" w:rsidRDefault="00000000" w:rsidRPr="00000000" w14:paraId="000001C9">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q</w:t>
      </w:r>
      <w:r w:rsidDel="00000000" w:rsidR="00000000" w:rsidRPr="00000000">
        <w:rPr>
          <w:b w:val="1"/>
          <w:rtl w:val="0"/>
          <w:rPrChange w:author="Sláva" w:id="24" w:date="2023-01-16T13:44:24Z">
            <w:rPr>
              <w:vertAlign w:val="subscript"/>
            </w:rPr>
          </w:rPrChange>
        </w:rPr>
        <w:t xml:space="preserve">MLE</w:t>
      </w:r>
      <w:r w:rsidDel="00000000" w:rsidR="00000000" w:rsidRPr="00000000">
        <w:rPr>
          <w:b w:val="1"/>
          <w:rtl w:val="0"/>
          <w:rPrChange w:author="Sláva" w:id="24" w:date="2023-01-16T13:44:24Z">
            <w:rPr/>
          </w:rPrChange>
        </w:rPr>
        <w:t xml:space="preserve"> = </w:t>
      </w:r>
      <w:r w:rsidDel="00000000" w:rsidR="00000000" w:rsidRPr="00000000">
        <w:rPr>
          <w:b w:val="1"/>
          <w:rtl w:val="0"/>
          <w:rPrChange w:author="Sláva" w:id="24" w:date="2023-01-16T13:44:24Z">
            <w:rPr/>
          </w:rPrChange>
        </w:rPr>
        <w:t xml:space="preserve">argmax</w:t>
      </w:r>
      <w:r w:rsidDel="00000000" w:rsidR="00000000" w:rsidRPr="00000000">
        <w:rPr>
          <w:b w:val="1"/>
          <w:rtl w:val="0"/>
          <w:rPrChange w:author="Sláva" w:id="24" w:date="2023-01-16T13:44:24Z">
            <w:rPr>
              <w:vertAlign w:val="subscript"/>
            </w:rPr>
          </w:rPrChange>
        </w:rPr>
        <w:t xml:space="preserve">q</w:t>
      </w:r>
      <w:r w:rsidDel="00000000" w:rsidR="00000000" w:rsidRPr="00000000">
        <w:rPr>
          <w:b w:val="1"/>
          <w:rtl w:val="0"/>
          <w:rPrChange w:author="Sláva" w:id="24" w:date="2023-01-16T13:44:24Z">
            <w:rPr/>
          </w:rPrChange>
        </w:rPr>
        <w:t xml:space="preserve"> p(n|q) = </w:t>
      </w:r>
      <w:r w:rsidDel="00000000" w:rsidR="00000000" w:rsidRPr="00000000">
        <w:rPr>
          <w:b w:val="1"/>
          <w:rtl w:val="0"/>
          <w:rPrChange w:author="Sláva" w:id="24" w:date="2023-01-16T13:44:24Z">
            <w:rPr/>
          </w:rPrChange>
        </w:rPr>
        <w:t xml:space="preserve">argmax</w:t>
      </w:r>
      <w:r w:rsidDel="00000000" w:rsidR="00000000" w:rsidRPr="00000000">
        <w:rPr>
          <w:b w:val="1"/>
          <w:rtl w:val="0"/>
          <w:rPrChange w:author="Sláva" w:id="24" w:date="2023-01-16T13:44:24Z">
            <w:rPr>
              <w:vertAlign w:val="subscript"/>
            </w:rPr>
          </w:rPrChange>
        </w:rPr>
        <w:t xml:space="preserve">q</w:t>
      </w:r>
      <w:r w:rsidDel="00000000" w:rsidR="00000000" w:rsidRPr="00000000">
        <w:rPr>
          <w:b w:val="1"/>
          <w:rtl w:val="0"/>
          <w:rPrChange w:author="Sláva" w:id="24" w:date="2023-01-16T13:44:24Z">
            <w:rPr/>
          </w:rPrChange>
        </w:rPr>
        <w:t xml:space="preserve"> (1-q)</w:t>
      </w:r>
      <w:r w:rsidDel="00000000" w:rsidR="00000000" w:rsidRPr="00000000">
        <w:rPr>
          <w:b w:val="1"/>
          <w:rtl w:val="0"/>
          <w:rPrChange w:author="Sláva" w:id="24" w:date="2023-01-16T13:44:24Z">
            <w:rPr>
              <w:vertAlign w:val="superscript"/>
            </w:rPr>
          </w:rPrChange>
        </w:rPr>
        <w:t xml:space="preserve">nmax</w:t>
      </w:r>
      <w:r w:rsidDel="00000000" w:rsidR="00000000" w:rsidRPr="00000000">
        <w:rPr>
          <w:b w:val="1"/>
          <w:rtl w:val="0"/>
          <w:rPrChange w:author="Sláva" w:id="24" w:date="2023-01-16T13:44:24Z">
            <w:rPr/>
          </w:rPrChange>
        </w:rPr>
        <w:t xml:space="preserve"> = </w:t>
      </w:r>
      <w:r w:rsidDel="00000000" w:rsidR="00000000" w:rsidRPr="00000000">
        <w:rPr>
          <w:b w:val="1"/>
          <w:rtl w:val="0"/>
          <w:rPrChange w:author="Sláva" w:id="24" w:date="2023-01-16T13:44:24Z">
            <w:rPr/>
          </w:rPrChange>
        </w:rPr>
        <w:t xml:space="preserve">argmax</w:t>
      </w:r>
      <w:r w:rsidDel="00000000" w:rsidR="00000000" w:rsidRPr="00000000">
        <w:rPr>
          <w:b w:val="1"/>
          <w:rtl w:val="0"/>
          <w:rPrChange w:author="Sláva" w:id="24" w:date="2023-01-16T13:44:24Z">
            <w:rPr>
              <w:vertAlign w:val="subscript"/>
            </w:rPr>
          </w:rPrChange>
        </w:rPr>
        <w:t xml:space="preserve">q</w:t>
      </w:r>
      <w:r w:rsidDel="00000000" w:rsidR="00000000" w:rsidRPr="00000000">
        <w:rPr>
          <w:b w:val="1"/>
          <w:rtl w:val="0"/>
          <w:rPrChange w:author="Sláva" w:id="24" w:date="2023-01-16T13:44:24Z">
            <w:rPr/>
          </w:rPrChange>
        </w:rPr>
        <w:t xml:space="preserve"> L(q)</w:t>
      </w:r>
    </w:p>
    <w:p w:rsidR="00000000" w:rsidDel="00000000" w:rsidP="00000000" w:rsidRDefault="00000000" w:rsidRPr="00000000" w14:paraId="000001CA">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l(q) = ln(L(q)) = n</w:t>
      </w:r>
      <w:r w:rsidDel="00000000" w:rsidR="00000000" w:rsidRPr="00000000">
        <w:rPr>
          <w:b w:val="1"/>
          <w:rtl w:val="0"/>
          <w:rPrChange w:author="Sláva" w:id="24" w:date="2023-01-16T13:44:24Z">
            <w:rPr>
              <w:vertAlign w:val="subscript"/>
            </w:rPr>
          </w:rPrChange>
        </w:rPr>
        <w:t xml:space="preserve">max</w:t>
      </w:r>
      <w:r w:rsidDel="00000000" w:rsidR="00000000" w:rsidRPr="00000000">
        <w:rPr>
          <w:b w:val="1"/>
          <w:rtl w:val="0"/>
          <w:rPrChange w:author="Sláva" w:id="24" w:date="2023-01-16T13:44:24Z">
            <w:rPr/>
          </w:rPrChange>
        </w:rPr>
        <w:t xml:space="preserve">*ln(1-q)</w:t>
      </w:r>
    </w:p>
    <w:p w:rsidR="00000000" w:rsidDel="00000000" w:rsidP="00000000" w:rsidRDefault="00000000" w:rsidRPr="00000000" w14:paraId="000001CB">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l’(q) = -</w:t>
      </w:r>
      <w:r w:rsidDel="00000000" w:rsidR="00000000" w:rsidRPr="00000000">
        <w:rPr>
          <w:b w:val="1"/>
          <w:rtl w:val="0"/>
          <w:rPrChange w:author="Sláva" w:id="24" w:date="2023-01-16T13:44:24Z">
            <w:rPr/>
          </w:rPrChange>
        </w:rPr>
        <w:t xml:space="preserve">n</w:t>
      </w:r>
      <w:r w:rsidDel="00000000" w:rsidR="00000000" w:rsidRPr="00000000">
        <w:rPr>
          <w:b w:val="1"/>
          <w:rtl w:val="0"/>
          <w:rPrChange w:author="Sláva" w:id="24" w:date="2023-01-16T13:44:24Z">
            <w:rPr>
              <w:vertAlign w:val="subscript"/>
            </w:rPr>
          </w:rPrChange>
        </w:rPr>
        <w:t xml:space="preserve">max</w:t>
      </w:r>
      <w:r w:rsidDel="00000000" w:rsidR="00000000" w:rsidRPr="00000000">
        <w:rPr>
          <w:b w:val="1"/>
          <w:rtl w:val="0"/>
          <w:rPrChange w:author="Sláva" w:id="24" w:date="2023-01-16T13:44:24Z">
            <w:rPr/>
          </w:rPrChange>
        </w:rPr>
        <w:t xml:space="preserve">/(1-q) = 0… nemá stacionární bod, musí nabývat extrému v krajním bodě:</w:t>
      </w:r>
    </w:p>
    <w:p w:rsidR="00000000" w:rsidDel="00000000" w:rsidP="00000000" w:rsidRDefault="00000000" w:rsidRPr="00000000" w14:paraId="000001CC">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q -&gt; 1 =&gt; l(q) = n</w:t>
      </w:r>
      <w:r w:rsidDel="00000000" w:rsidR="00000000" w:rsidRPr="00000000">
        <w:rPr>
          <w:b w:val="1"/>
          <w:rtl w:val="0"/>
          <w:rPrChange w:author="Sláva" w:id="24" w:date="2023-01-16T13:44:24Z">
            <w:rPr>
              <w:vertAlign w:val="subscript"/>
            </w:rPr>
          </w:rPrChange>
        </w:rPr>
        <w:t xml:space="preserve">max</w:t>
      </w:r>
      <w:r w:rsidDel="00000000" w:rsidR="00000000" w:rsidRPr="00000000">
        <w:rPr>
          <w:b w:val="1"/>
          <w:rtl w:val="0"/>
          <w:rPrChange w:author="Sláva" w:id="24" w:date="2023-01-16T13:44:24Z">
            <w:rPr/>
          </w:rPrChange>
        </w:rPr>
        <w:t xml:space="preserve">*ln(0) = -inf</w:t>
      </w:r>
    </w:p>
    <w:p w:rsidR="00000000" w:rsidDel="00000000" w:rsidP="00000000" w:rsidRDefault="00000000" w:rsidRPr="00000000" w14:paraId="000001CD">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q -&gt; 0 =&gt; l(q) = n</w:t>
      </w:r>
      <w:r w:rsidDel="00000000" w:rsidR="00000000" w:rsidRPr="00000000">
        <w:rPr>
          <w:b w:val="1"/>
          <w:rtl w:val="0"/>
          <w:rPrChange w:author="Sláva" w:id="24" w:date="2023-01-16T13:44:24Z">
            <w:rPr>
              <w:vertAlign w:val="subscript"/>
            </w:rPr>
          </w:rPrChange>
        </w:rPr>
        <w:t xml:space="preserve">max</w:t>
      </w:r>
      <w:r w:rsidDel="00000000" w:rsidR="00000000" w:rsidRPr="00000000">
        <w:rPr>
          <w:b w:val="1"/>
          <w:rtl w:val="0"/>
          <w:rPrChange w:author="Sláva" w:id="24" w:date="2023-01-16T13:44:24Z">
            <w:rPr/>
          </w:rPrChange>
        </w:rPr>
        <w:t xml:space="preserve">*ln(1) = 0</w:t>
      </w:r>
    </w:p>
    <w:p w:rsidR="00000000" w:rsidDel="00000000" w:rsidP="00000000" w:rsidRDefault="00000000" w:rsidRPr="00000000" w14:paraId="000001CE">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Což říká i intuice, že q</w:t>
      </w:r>
      <w:r w:rsidDel="00000000" w:rsidR="00000000" w:rsidRPr="00000000">
        <w:rPr>
          <w:b w:val="1"/>
          <w:rtl w:val="0"/>
          <w:rPrChange w:author="Sláva" w:id="24" w:date="2023-01-16T13:44:24Z">
            <w:rPr>
              <w:vertAlign w:val="subscript"/>
            </w:rPr>
          </w:rPrChange>
        </w:rPr>
        <w:t xml:space="preserve">MLE</w:t>
      </w:r>
      <w:r w:rsidDel="00000000" w:rsidR="00000000" w:rsidRPr="00000000">
        <w:rPr>
          <w:b w:val="1"/>
          <w:rtl w:val="0"/>
          <w:rPrChange w:author="Sláva" w:id="24" w:date="2023-01-16T13:44:24Z">
            <w:rPr/>
          </w:rPrChange>
        </w:rPr>
        <w:t xml:space="preserve"> = 0, protože čím vyšší </w:t>
      </w:r>
      <w:r w:rsidDel="00000000" w:rsidR="00000000" w:rsidRPr="00000000">
        <w:rPr>
          <w:b w:val="1"/>
          <w:rtl w:val="0"/>
          <w:rPrChange w:author="Sláva" w:id="24" w:date="2023-01-16T13:44:24Z">
            <w:rPr/>
          </w:rPrChange>
        </w:rPr>
        <w:t xml:space="preserve">q</w:t>
      </w:r>
      <w:r w:rsidDel="00000000" w:rsidR="00000000" w:rsidRPr="00000000">
        <w:rPr>
          <w:b w:val="1"/>
          <w:rtl w:val="0"/>
          <w:rPrChange w:author="Sláva" w:id="24" w:date="2023-01-16T13:44:24Z">
            <w:rPr/>
          </w:rPrChange>
        </w:rPr>
        <w:t xml:space="preserve">, tím </w:t>
      </w:r>
      <w:r w:rsidDel="00000000" w:rsidR="00000000" w:rsidRPr="00000000">
        <w:rPr>
          <w:b w:val="1"/>
          <w:rtl w:val="0"/>
          <w:rPrChange w:author="Sláva" w:id="24" w:date="2023-01-16T13:44:24Z">
            <w:rPr/>
          </w:rPrChange>
        </w:rPr>
        <w:t xml:space="preserve">vyšší</w:t>
      </w:r>
      <w:r w:rsidDel="00000000" w:rsidR="00000000" w:rsidRPr="00000000">
        <w:rPr>
          <w:b w:val="1"/>
          <w:rtl w:val="0"/>
          <w:rPrChange w:author="Sláva" w:id="24" w:date="2023-01-16T13:44:24Z">
            <w:rPr/>
          </w:rPrChange>
        </w:rPr>
        <w:t xml:space="preserve"> šance, že by se objevilo, jenže ono se neobjevilo vůbec</w:t>
      </w:r>
    </w:p>
    <w:p w:rsidR="00000000" w:rsidDel="00000000" w:rsidP="00000000" w:rsidRDefault="00000000" w:rsidRPr="00000000" w14:paraId="000001CF">
      <w:pPr>
        <w:pageBreakBefore w:val="0"/>
        <w:rPr>
          <w:b w:val="1"/>
          <w:rPrChange w:author="Sláva" w:id="24" w:date="2023-01-16T13:44:24Z">
            <w:rPr>
              <w:b w:val="1"/>
            </w:rPr>
          </w:rPrChange>
        </w:rPr>
      </w:pPr>
      <w:r w:rsidDel="00000000" w:rsidR="00000000" w:rsidRPr="00000000">
        <w:rPr>
          <w:b w:val="1"/>
          <w:rtl w:val="0"/>
          <w:rPrChange w:author="Sláva" w:id="24" w:date="2023-01-16T13:44:24Z">
            <w:rPr>
              <w:b w:val="1"/>
            </w:rPr>
          </w:rPrChange>
        </w:rPr>
        <w:t xml:space="preserve">e)</w:t>
      </w:r>
    </w:p>
    <w:p w:rsidR="00000000" w:rsidDel="00000000" w:rsidP="00000000" w:rsidRDefault="00000000" w:rsidRPr="00000000" w14:paraId="000001D0">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Buď to bude q</w:t>
      </w:r>
      <w:r w:rsidDel="00000000" w:rsidR="00000000" w:rsidRPr="00000000">
        <w:rPr>
          <w:b w:val="1"/>
          <w:rtl w:val="0"/>
          <w:rPrChange w:author="Sláva" w:id="24" w:date="2023-01-16T13:44:24Z">
            <w:rPr>
              <w:vertAlign w:val="subscript"/>
            </w:rPr>
          </w:rPrChange>
        </w:rPr>
        <w:t xml:space="preserve">MLE</w:t>
      </w:r>
      <w:r w:rsidDel="00000000" w:rsidR="00000000" w:rsidRPr="00000000">
        <w:rPr>
          <w:b w:val="1"/>
          <w:rtl w:val="0"/>
          <w:rPrChange w:author="Sláva" w:id="24" w:date="2023-01-16T13:44:24Z">
            <w:rPr/>
          </w:rPrChange>
        </w:rPr>
        <w:t xml:space="preserve"> co nám normálně vyjde, nebo krajní bod &lt;0,1; 0,2&gt;, který je blíž.</w:t>
      </w:r>
    </w:p>
    <w:p w:rsidR="00000000" w:rsidDel="00000000" w:rsidP="00000000" w:rsidRDefault="00000000" w:rsidRPr="00000000" w14:paraId="000001D1">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q</w:t>
      </w:r>
      <w:r w:rsidDel="00000000" w:rsidR="00000000" w:rsidRPr="00000000">
        <w:rPr>
          <w:b w:val="1"/>
          <w:rtl w:val="0"/>
          <w:rPrChange w:author="Sláva" w:id="24" w:date="2023-01-16T13:44:24Z">
            <w:rPr>
              <w:vertAlign w:val="subscript"/>
            </w:rPr>
          </w:rPrChange>
        </w:rPr>
        <w:t xml:space="preserve">MAP</w:t>
      </w:r>
      <w:r w:rsidDel="00000000" w:rsidR="00000000" w:rsidRPr="00000000">
        <w:rPr>
          <w:b w:val="1"/>
          <w:rtl w:val="0"/>
          <w:rPrChange w:author="Sláva" w:id="24" w:date="2023-01-16T13:44:24Z">
            <w:rPr/>
          </w:rPrChange>
        </w:rPr>
        <w:t xml:space="preserve"> = </w:t>
      </w:r>
      <w:r w:rsidDel="00000000" w:rsidR="00000000" w:rsidRPr="00000000">
        <w:rPr>
          <w:b w:val="1"/>
          <w:rtl w:val="0"/>
          <w:rPrChange w:author="Sláva" w:id="24" w:date="2023-01-16T13:44:24Z">
            <w:rPr/>
          </w:rPrChange>
        </w:rPr>
        <w:t xml:space="preserve">argmax</w:t>
      </w:r>
      <w:r w:rsidDel="00000000" w:rsidR="00000000" w:rsidRPr="00000000">
        <w:rPr>
          <w:b w:val="1"/>
          <w:rtl w:val="0"/>
          <w:rPrChange w:author="Sláva" w:id="24" w:date="2023-01-16T13:44:24Z">
            <w:rPr>
              <w:vertAlign w:val="subscript"/>
            </w:rPr>
          </w:rPrChange>
        </w:rPr>
        <w:t xml:space="preserve">q</w:t>
      </w:r>
      <w:r w:rsidDel="00000000" w:rsidR="00000000" w:rsidRPr="00000000">
        <w:rPr>
          <w:b w:val="1"/>
          <w:rtl w:val="0"/>
          <w:rPrChange w:author="Sláva" w:id="24" w:date="2023-01-16T13:44:24Z">
            <w:rPr/>
          </w:rPrChange>
        </w:rPr>
        <w:t xml:space="preserve"> p(q|n) = </w:t>
      </w:r>
      <w:r w:rsidDel="00000000" w:rsidR="00000000" w:rsidRPr="00000000">
        <w:rPr>
          <w:b w:val="1"/>
          <w:rtl w:val="0"/>
          <w:rPrChange w:author="Sláva" w:id="24" w:date="2023-01-16T13:44:24Z">
            <w:rPr/>
          </w:rPrChange>
        </w:rPr>
        <w:t xml:space="preserve">argmax</w:t>
      </w:r>
      <w:r w:rsidDel="00000000" w:rsidR="00000000" w:rsidRPr="00000000">
        <w:rPr>
          <w:b w:val="1"/>
          <w:rtl w:val="0"/>
          <w:rPrChange w:author="Sláva" w:id="24" w:date="2023-01-16T13:44:24Z">
            <w:rPr>
              <w:vertAlign w:val="subscript"/>
            </w:rPr>
          </w:rPrChange>
        </w:rPr>
        <w:t xml:space="preserve">q</w:t>
      </w:r>
      <w:r w:rsidDel="00000000" w:rsidR="00000000" w:rsidRPr="00000000">
        <w:rPr>
          <w:b w:val="1"/>
          <w:rtl w:val="0"/>
          <w:rPrChange w:author="Sláva" w:id="24" w:date="2023-01-16T13:44:24Z">
            <w:rPr/>
          </w:rPrChange>
        </w:rPr>
        <w:t xml:space="preserve"> p(n|q)p(q) = </w:t>
      </w:r>
      <w:r w:rsidDel="00000000" w:rsidR="00000000" w:rsidRPr="00000000">
        <w:rPr>
          <w:b w:val="1"/>
          <w:rtl w:val="0"/>
          <w:rPrChange w:author="Sláva" w:id="24" w:date="2023-01-16T13:44:24Z">
            <w:rPr/>
          </w:rPrChange>
        </w:rPr>
        <w:t xml:space="preserve">argmax</w:t>
      </w:r>
      <w:r w:rsidDel="00000000" w:rsidR="00000000" w:rsidRPr="00000000">
        <w:rPr>
          <w:b w:val="1"/>
          <w:rtl w:val="0"/>
          <w:rPrChange w:author="Sláva" w:id="24" w:date="2023-01-16T13:44:24Z">
            <w:rPr>
              <w:vertAlign w:val="subscript"/>
            </w:rPr>
          </w:rPrChange>
        </w:rPr>
        <w:t xml:space="preserve">q</w:t>
      </w:r>
      <w:r w:rsidDel="00000000" w:rsidR="00000000" w:rsidRPr="00000000">
        <w:rPr>
          <w:b w:val="1"/>
          <w:rtl w:val="0"/>
          <w:rPrChange w:author="Sláva" w:id="24" w:date="2023-01-16T13:44:24Z">
            <w:rPr>
              <w:vertAlign w:val="subscript"/>
            </w:rPr>
          </w:rPrChange>
        </w:rPr>
        <w:t xml:space="preserve"> z 0,1...0,2</w:t>
      </w:r>
      <w:r w:rsidDel="00000000" w:rsidR="00000000" w:rsidRPr="00000000">
        <w:rPr>
          <w:b w:val="1"/>
          <w:rtl w:val="0"/>
          <w:rPrChange w:author="Sláva" w:id="24" w:date="2023-01-16T13:44:24Z">
            <w:rPr/>
          </w:rPrChange>
        </w:rPr>
        <w:t xml:space="preserve"> p(n|q) = </w:t>
      </w:r>
      <w:r w:rsidDel="00000000" w:rsidR="00000000" w:rsidRPr="00000000">
        <w:rPr>
          <w:b w:val="1"/>
          <w:rtl w:val="0"/>
          <w:rPrChange w:author="Sláva" w:id="24" w:date="2023-01-16T13:44:24Z">
            <w:rPr/>
          </w:rPrChange>
        </w:rPr>
        <w:t xml:space="preserve">argmax</w:t>
      </w:r>
      <w:r w:rsidDel="00000000" w:rsidR="00000000" w:rsidRPr="00000000">
        <w:rPr>
          <w:b w:val="1"/>
          <w:rtl w:val="0"/>
          <w:rPrChange w:author="Sláva" w:id="24" w:date="2023-01-16T13:44:24Z">
            <w:rPr>
              <w:vertAlign w:val="subscript"/>
            </w:rPr>
          </w:rPrChange>
        </w:rPr>
        <w:t xml:space="preserve">q</w:t>
      </w:r>
      <w:r w:rsidDel="00000000" w:rsidR="00000000" w:rsidRPr="00000000">
        <w:rPr>
          <w:b w:val="1"/>
          <w:rtl w:val="0"/>
          <w:rPrChange w:author="Sláva" w:id="24" w:date="2023-01-16T13:44:24Z">
            <w:rPr>
              <w:vertAlign w:val="subscript"/>
            </w:rPr>
          </w:rPrChange>
        </w:rPr>
        <w:t xml:space="preserve"> z 0,1...0,2</w:t>
      </w:r>
      <w:r w:rsidDel="00000000" w:rsidR="00000000" w:rsidRPr="00000000">
        <w:rPr>
          <w:b w:val="1"/>
          <w:rtl w:val="0"/>
          <w:rPrChange w:author="Sláva" w:id="24" w:date="2023-01-16T13:44:24Z">
            <w:rPr/>
          </w:rPrChange>
        </w:rPr>
        <w:t xml:space="preserve"> (1-q)</w:t>
      </w:r>
      <w:r w:rsidDel="00000000" w:rsidR="00000000" w:rsidRPr="00000000">
        <w:rPr>
          <w:b w:val="1"/>
          <w:rtl w:val="0"/>
          <w:rPrChange w:author="Sláva" w:id="24" w:date="2023-01-16T13:44:24Z">
            <w:rPr>
              <w:vertAlign w:val="superscript"/>
            </w:rPr>
          </w:rPrChange>
        </w:rPr>
        <w:t xml:space="preserve">n-1</w:t>
      </w:r>
      <w:r w:rsidDel="00000000" w:rsidR="00000000" w:rsidRPr="00000000">
        <w:rPr>
          <w:b w:val="1"/>
          <w:rtl w:val="0"/>
          <w:rPrChange w:author="Sláva" w:id="24" w:date="2023-01-16T13:44:24Z">
            <w:rPr/>
          </w:rPrChange>
        </w:rPr>
        <w:t xml:space="preserve">q = </w:t>
      </w:r>
      <w:r w:rsidDel="00000000" w:rsidR="00000000" w:rsidRPr="00000000">
        <w:rPr>
          <w:b w:val="1"/>
          <w:rtl w:val="0"/>
          <w:rPrChange w:author="Sláva" w:id="24" w:date="2023-01-16T13:44:24Z">
            <w:rPr/>
          </w:rPrChange>
        </w:rPr>
        <w:t xml:space="preserve">argmax</w:t>
      </w:r>
      <w:r w:rsidDel="00000000" w:rsidR="00000000" w:rsidRPr="00000000">
        <w:rPr>
          <w:b w:val="1"/>
          <w:rtl w:val="0"/>
          <w:rPrChange w:author="Sláva" w:id="24" w:date="2023-01-16T13:44:24Z">
            <w:rPr>
              <w:vertAlign w:val="subscript"/>
            </w:rPr>
          </w:rPrChange>
        </w:rPr>
        <w:t xml:space="preserve">q</w:t>
      </w:r>
      <w:r w:rsidDel="00000000" w:rsidR="00000000" w:rsidRPr="00000000">
        <w:rPr>
          <w:b w:val="1"/>
          <w:rtl w:val="0"/>
          <w:rPrChange w:author="Sláva" w:id="24" w:date="2023-01-16T13:44:24Z">
            <w:rPr>
              <w:vertAlign w:val="subscript"/>
            </w:rPr>
          </w:rPrChange>
        </w:rPr>
        <w:t xml:space="preserve"> z 0,1...0,2</w:t>
      </w:r>
      <w:r w:rsidDel="00000000" w:rsidR="00000000" w:rsidRPr="00000000">
        <w:rPr>
          <w:b w:val="1"/>
          <w:rtl w:val="0"/>
          <w:rPrChange w:author="Sláva" w:id="24" w:date="2023-01-16T13:44:24Z">
            <w:rPr/>
          </w:rPrChange>
        </w:rPr>
        <w:t xml:space="preserve"> L(q)</w:t>
      </w:r>
    </w:p>
    <w:p w:rsidR="00000000" w:rsidDel="00000000" w:rsidP="00000000" w:rsidRDefault="00000000" w:rsidRPr="00000000" w14:paraId="000001D2">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l(q</w:t>
      </w:r>
      <w:r w:rsidDel="00000000" w:rsidR="00000000" w:rsidRPr="00000000">
        <w:rPr>
          <w:b w:val="1"/>
          <w:rtl w:val="0"/>
          <w:rPrChange w:author="Sláva" w:id="24" w:date="2023-01-16T13:44:24Z">
            <w:rPr/>
          </w:rPrChange>
        </w:rPr>
        <w:t xml:space="preserve">) = ln(L(q)) = (n-1)ln(1-q) + ln(q)</w:t>
      </w:r>
    </w:p>
    <w:p w:rsidR="00000000" w:rsidDel="00000000" w:rsidP="00000000" w:rsidRDefault="00000000" w:rsidRPr="00000000" w14:paraId="000001D3">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w:t>
      </w:r>
    </w:p>
    <w:p w:rsidR="00000000" w:rsidDel="00000000" w:rsidP="00000000" w:rsidRDefault="00000000" w:rsidRPr="00000000" w14:paraId="000001D4">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q</w:t>
      </w:r>
      <w:r w:rsidDel="00000000" w:rsidR="00000000" w:rsidRPr="00000000">
        <w:rPr>
          <w:b w:val="1"/>
          <w:rtl w:val="0"/>
          <w:rPrChange w:author="Sláva" w:id="24" w:date="2023-01-16T13:44:24Z">
            <w:rPr>
              <w:vertAlign w:val="subscript"/>
            </w:rPr>
          </w:rPrChange>
        </w:rPr>
        <w:t xml:space="preserve">MLE</w:t>
      </w:r>
      <w:r w:rsidDel="00000000" w:rsidR="00000000" w:rsidRPr="00000000">
        <w:rPr>
          <w:b w:val="1"/>
          <w:rtl w:val="0"/>
          <w:rPrChange w:author="Sláva" w:id="24" w:date="2023-01-16T13:44:24Z">
            <w:rPr/>
          </w:rPrChange>
        </w:rPr>
        <w:t xml:space="preserve"> = 1/n = 1/1 =&gt; q</w:t>
      </w:r>
      <w:r w:rsidDel="00000000" w:rsidR="00000000" w:rsidRPr="00000000">
        <w:rPr>
          <w:b w:val="1"/>
          <w:rtl w:val="0"/>
          <w:rPrChange w:author="Sláva" w:id="24" w:date="2023-01-16T13:44:24Z">
            <w:rPr>
              <w:vertAlign w:val="subscript"/>
            </w:rPr>
          </w:rPrChange>
        </w:rPr>
        <w:t xml:space="preserve">MAP</w:t>
      </w:r>
      <w:r w:rsidDel="00000000" w:rsidR="00000000" w:rsidRPr="00000000">
        <w:rPr>
          <w:b w:val="1"/>
          <w:rtl w:val="0"/>
          <w:rPrChange w:author="Sláva" w:id="24" w:date="2023-01-16T13:44:24Z">
            <w:rPr/>
          </w:rPrChange>
        </w:rPr>
        <w:t xml:space="preserve"> = 0,2</w:t>
      </w:r>
    </w:p>
    <w:p w:rsidR="00000000" w:rsidDel="00000000" w:rsidP="00000000" w:rsidRDefault="00000000" w:rsidRPr="00000000" w14:paraId="000001D5">
      <w:pPr>
        <w:pageBreakBefore w:val="0"/>
        <w:rPr>
          <w:b w:val="1"/>
          <w:rPrChange w:author="Sláva" w:id="24" w:date="2023-01-16T13:44:24Z">
            <w:rPr/>
          </w:rPrChange>
        </w:rPr>
      </w:pPr>
      <w:r w:rsidDel="00000000" w:rsidR="00000000" w:rsidRPr="00000000">
        <w:rPr>
          <w:rtl w:val="0"/>
        </w:rPr>
      </w:r>
    </w:p>
    <w:p w:rsidR="00000000" w:rsidDel="00000000" w:rsidP="00000000" w:rsidRDefault="00000000" w:rsidRPr="00000000" w14:paraId="000001D6">
      <w:pPr>
        <w:pageBreakBefore w:val="0"/>
        <w:rPr>
          <w:b w:val="1"/>
          <w:rPrChange w:author="Sláva" w:id="24" w:date="2023-01-16T13:44:24Z">
            <w:rPr>
              <w:b w:val="1"/>
            </w:rPr>
          </w:rPrChange>
        </w:rPr>
      </w:pPr>
      <w:r w:rsidDel="00000000" w:rsidR="00000000" w:rsidRPr="00000000">
        <w:br w:type="page"/>
      </w:r>
      <w:r w:rsidDel="00000000" w:rsidR="00000000" w:rsidRPr="00000000">
        <w:rPr>
          <w:rtl w:val="0"/>
        </w:rPr>
      </w:r>
    </w:p>
    <w:p w:rsidR="00000000" w:rsidDel="00000000" w:rsidP="00000000" w:rsidRDefault="00000000" w:rsidRPr="00000000" w14:paraId="000001D7">
      <w:pPr>
        <w:pageBreakBefore w:val="0"/>
        <w:rPr>
          <w:b w:val="1"/>
          <w:rPrChange w:author="Sláva" w:id="24" w:date="2023-01-16T13:44:24Z">
            <w:rPr>
              <w:b w:val="1"/>
            </w:rPr>
          </w:rPrChange>
        </w:rPr>
      </w:pPr>
      <w:r w:rsidDel="00000000" w:rsidR="00000000" w:rsidRPr="00000000">
        <w:rPr>
          <w:b w:val="1"/>
          <w:rtl w:val="0"/>
          <w:rPrChange w:author="Sláva" w:id="24" w:date="2023-01-16T13:44:24Z">
            <w:rPr>
              <w:b w:val="1"/>
            </w:rPr>
          </w:rPrChange>
        </w:rPr>
        <w:t xml:space="preserve">2)</w:t>
      </w:r>
    </w:p>
    <w:p w:rsidR="00000000" w:rsidDel="00000000" w:rsidP="00000000" w:rsidRDefault="00000000" w:rsidRPr="00000000" w14:paraId="000001D8">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Máme třídy k z {1, …, K}. Známe p(x|k) pro všechny třídy. Chceme minimalizovat největší riziko na třídě (uvažujeme 0/1 ztrátovou funkci):</w:t>
      </w:r>
    </w:p>
    <w:p w:rsidR="00000000" w:rsidDel="00000000" w:rsidP="00000000" w:rsidRDefault="00000000" w:rsidRPr="00000000" w14:paraId="000001D9">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q* = argmin</w:t>
      </w:r>
      <w:r w:rsidDel="00000000" w:rsidR="00000000" w:rsidRPr="00000000">
        <w:rPr>
          <w:b w:val="1"/>
          <w:rtl w:val="0"/>
          <w:rPrChange w:author="Sláva" w:id="24" w:date="2023-01-16T13:44:24Z">
            <w:rPr>
              <w:vertAlign w:val="subscript"/>
            </w:rPr>
          </w:rPrChange>
        </w:rPr>
        <w:t xml:space="preserve">q</w:t>
      </w:r>
      <w:r w:rsidDel="00000000" w:rsidR="00000000" w:rsidRPr="00000000">
        <w:rPr>
          <w:b w:val="1"/>
          <w:rtl w:val="0"/>
          <w:rPrChange w:author="Sláva" w:id="24" w:date="2023-01-16T13:44:24Z">
            <w:rPr/>
          </w:rPrChange>
        </w:rPr>
        <w:t xml:space="preserve"> max</w:t>
      </w:r>
      <w:r w:rsidDel="00000000" w:rsidR="00000000" w:rsidRPr="00000000">
        <w:rPr>
          <w:b w:val="1"/>
          <w:rtl w:val="0"/>
          <w:rPrChange w:author="Sláva" w:id="24" w:date="2023-01-16T13:44:24Z">
            <w:rPr>
              <w:vertAlign w:val="subscript"/>
            </w:rPr>
          </w:rPrChange>
        </w:rPr>
        <w:t xml:space="preserve">k</w:t>
      </w:r>
      <w:r w:rsidDel="00000000" w:rsidR="00000000" w:rsidRPr="00000000">
        <w:rPr>
          <w:b w:val="1"/>
          <w:rtl w:val="0"/>
          <w:rPrChange w:author="Sláva" w:id="24" w:date="2023-01-16T13:44:24Z">
            <w:rPr/>
          </w:rPrChange>
        </w:rPr>
        <w:t xml:space="preserve"> Sum</w:t>
      </w:r>
      <w:r w:rsidDel="00000000" w:rsidR="00000000" w:rsidRPr="00000000">
        <w:rPr>
          <w:b w:val="1"/>
          <w:rtl w:val="0"/>
          <w:rPrChange w:author="Sláva" w:id="24" w:date="2023-01-16T13:44:24Z">
            <w:rPr>
              <w:vertAlign w:val="subscript"/>
            </w:rPr>
          </w:rPrChange>
        </w:rPr>
        <w:t xml:space="preserve">x: q(x) != k</w:t>
      </w:r>
      <w:r w:rsidDel="00000000" w:rsidR="00000000" w:rsidRPr="00000000">
        <w:rPr>
          <w:b w:val="1"/>
          <w:rtl w:val="0"/>
          <w:rPrChange w:author="Sláva" w:id="24" w:date="2023-01-16T13:44:24Z">
            <w:rPr/>
          </w:rPrChange>
        </w:rPr>
        <w:t xml:space="preserve"> p(x|k) (případně integrál místo sumy u spojitých veličin)</w:t>
      </w:r>
    </w:p>
    <w:p w:rsidR="00000000" w:rsidDel="00000000" w:rsidP="00000000" w:rsidRDefault="00000000" w:rsidRPr="00000000" w14:paraId="000001DA">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V příkladu je předpokládám chyba a má to být: p(x|1) = 2*x (aby to integrovalo do 1).</w:t>
      </w:r>
    </w:p>
    <w:p w:rsidR="00000000" w:rsidDel="00000000" w:rsidP="00000000" w:rsidRDefault="00000000" w:rsidRPr="00000000" w14:paraId="000001DB">
      <w:pPr>
        <w:pageBreakBefore w:val="0"/>
        <w:rPr>
          <w:b w:val="1"/>
          <w:rPrChange w:author="Sláva" w:id="24" w:date="2023-01-16T13:44:24Z">
            <w:rPr/>
          </w:rPrChange>
        </w:rPr>
      </w:pPr>
      <w:r w:rsidDel="00000000" w:rsidR="00000000" w:rsidRPr="00000000">
        <w:rPr>
          <w:b w:val="1"/>
          <w:rPrChange w:author="Sláva" w:id="24" w:date="2023-01-16T13:44:24Z">
            <w:rPr/>
          </w:rPrChange>
        </w:rPr>
        <w:drawing>
          <wp:inline distB="114300" distT="114300" distL="114300" distR="114300">
            <wp:extent cx="4819650" cy="4168775"/>
            <wp:effectExtent b="0" l="0" r="0" t="0"/>
            <wp:docPr id="20" name="image19.jpg"/>
            <a:graphic>
              <a:graphicData uri="http://schemas.openxmlformats.org/drawingml/2006/picture">
                <pic:pic>
                  <pic:nvPicPr>
                    <pic:cNvPr id="0" name="image19.jpg"/>
                    <pic:cNvPicPr preferRelativeResize="0"/>
                  </pic:nvPicPr>
                  <pic:blipFill>
                    <a:blip r:embed="rId32"/>
                    <a:srcRect b="0" l="10760" r="5170" t="2956"/>
                    <a:stretch>
                      <a:fillRect/>
                    </a:stretch>
                  </pic:blipFill>
                  <pic:spPr>
                    <a:xfrm>
                      <a:off x="0" y="0"/>
                      <a:ext cx="4819650" cy="416877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ageBreakBefore w:val="0"/>
        <w:rPr>
          <w:b w:val="1"/>
          <w:rPrChange w:author="Sláva" w:id="24" w:date="2023-01-16T13:44:24Z">
            <w:rPr/>
          </w:rPrChange>
        </w:rPr>
      </w:pPr>
      <w:r w:rsidDel="00000000" w:rsidR="00000000" w:rsidRPr="00000000">
        <w:rPr>
          <w:rtl w:val="0"/>
        </w:rPr>
      </w:r>
    </w:p>
    <w:p w:rsidR="00000000" w:rsidDel="00000000" w:rsidP="00000000" w:rsidRDefault="00000000" w:rsidRPr="00000000" w14:paraId="000001DD">
      <w:pPr>
        <w:pageBreakBefore w:val="0"/>
        <w:rPr>
          <w:b w:val="1"/>
          <w:rPrChange w:author="Sláva" w:id="24" w:date="2023-01-16T13:44:24Z">
            <w:rPr>
              <w:b w:val="1"/>
            </w:rPr>
          </w:rPrChange>
        </w:rPr>
      </w:pPr>
      <w:r w:rsidDel="00000000" w:rsidR="00000000" w:rsidRPr="00000000">
        <w:rPr>
          <w:b w:val="1"/>
          <w:rtl w:val="0"/>
          <w:rPrChange w:author="Sláva" w:id="24" w:date="2023-01-16T13:44:24Z">
            <w:rPr>
              <w:b w:val="1"/>
            </w:rPr>
          </w:rPrChange>
        </w:rPr>
        <w:t xml:space="preserve">3)</w:t>
      </w:r>
    </w:p>
    <w:p w:rsidR="00000000" w:rsidDel="00000000" w:rsidP="00000000" w:rsidRDefault="00000000" w:rsidRPr="00000000" w14:paraId="000001DE">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Máme T = {x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w:t>
      </w:r>
      <w:r w:rsidDel="00000000" w:rsidR="00000000" w:rsidRPr="00000000">
        <w:rPr>
          <w:b w:val="1"/>
          <w:rtl w:val="0"/>
          <w:rPrChange w:author="Sláva" w:id="24" w:date="2023-01-16T13:44:24Z">
            <w:rPr>
              <w:vertAlign w:val="subscript"/>
            </w:rPr>
          </w:rPrChange>
        </w:rPr>
        <w:t xml:space="preserve">i=1..N</w:t>
      </w:r>
      <w:r w:rsidDel="00000000" w:rsidR="00000000" w:rsidRPr="00000000">
        <w:rPr>
          <w:b w:val="1"/>
          <w:rtl w:val="0"/>
          <w:rPrChange w:author="Sláva" w:id="24" w:date="2023-01-16T13:44:24Z">
            <w:rPr/>
          </w:rPrChange>
        </w:rPr>
        <w:t xml:space="preserve">, 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z R</w:t>
      </w:r>
      <w:r w:rsidDel="00000000" w:rsidR="00000000" w:rsidRPr="00000000">
        <w:rPr>
          <w:b w:val="1"/>
          <w:rtl w:val="0"/>
          <w:rPrChange w:author="Sláva" w:id="24" w:date="2023-01-16T13:44:24Z">
            <w:rPr>
              <w:vertAlign w:val="superscript"/>
            </w:rPr>
          </w:rPrChange>
        </w:rPr>
        <w:t xml:space="preserve">D</w:t>
      </w:r>
      <w:r w:rsidDel="00000000" w:rsidR="00000000" w:rsidRPr="00000000">
        <w:rPr>
          <w:b w:val="1"/>
          <w:rtl w:val="0"/>
          <w:rPrChange w:author="Sláva" w:id="24" w:date="2023-01-16T13:44:24Z">
            <w:rPr/>
          </w:rPrChange>
        </w:rPr>
        <w:t xml:space="preserve">. Chceme je rozdělit do K shluků (tříd) tak, abychom minimalizovali sumu vzdáleností bodů od center svých tříd. Tzn. hledáme K center c</w:t>
      </w:r>
      <w:r w:rsidDel="00000000" w:rsidR="00000000" w:rsidRPr="00000000">
        <w:rPr>
          <w:b w:val="1"/>
          <w:rtl w:val="0"/>
          <w:rPrChange w:author="Sláva" w:id="24" w:date="2023-01-16T13:44:24Z">
            <w:rPr>
              <w:vertAlign w:val="subscript"/>
            </w:rPr>
          </w:rPrChange>
        </w:rPr>
        <w:t xml:space="preserve">k</w:t>
      </w:r>
      <w:r w:rsidDel="00000000" w:rsidR="00000000" w:rsidRPr="00000000">
        <w:rPr>
          <w:b w:val="1"/>
          <w:rtl w:val="0"/>
          <w:rPrChange w:author="Sláva" w:id="24" w:date="2023-01-16T13:44:24Z">
            <w:rPr/>
          </w:rPrChange>
        </w:rPr>
        <w:t xml:space="preserve">:</w:t>
      </w:r>
    </w:p>
    <w:p w:rsidR="00000000" w:rsidDel="00000000" w:rsidP="00000000" w:rsidRDefault="00000000" w:rsidRPr="00000000" w14:paraId="000001DF">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(c</w:t>
      </w:r>
      <w:r w:rsidDel="00000000" w:rsidR="00000000" w:rsidRPr="00000000">
        <w:rPr>
          <w:b w:val="1"/>
          <w:rtl w:val="0"/>
          <w:rPrChange w:author="Sláva" w:id="24" w:date="2023-01-16T13:44:24Z">
            <w:rPr>
              <w:vertAlign w:val="subscript"/>
            </w:rPr>
          </w:rPrChange>
        </w:rPr>
        <w:t xml:space="preserve">1</w:t>
      </w:r>
      <w:r w:rsidDel="00000000" w:rsidR="00000000" w:rsidRPr="00000000">
        <w:rPr>
          <w:b w:val="1"/>
          <w:rtl w:val="0"/>
          <w:rPrChange w:author="Sláva" w:id="24" w:date="2023-01-16T13:44:24Z">
            <w:rPr/>
          </w:rPrChange>
        </w:rPr>
        <w:t xml:space="preserve">, …, c</w:t>
      </w:r>
      <w:r w:rsidDel="00000000" w:rsidR="00000000" w:rsidRPr="00000000">
        <w:rPr>
          <w:b w:val="1"/>
          <w:rtl w:val="0"/>
          <w:rPrChange w:author="Sláva" w:id="24" w:date="2023-01-16T13:44:24Z">
            <w:rPr>
              <w:vertAlign w:val="subscript"/>
            </w:rPr>
          </w:rPrChange>
        </w:rPr>
        <w:t xml:space="preserve">K</w:t>
      </w:r>
      <w:r w:rsidDel="00000000" w:rsidR="00000000" w:rsidRPr="00000000">
        <w:rPr>
          <w:b w:val="1"/>
          <w:rtl w:val="0"/>
          <w:rPrChange w:author="Sláva" w:id="24" w:date="2023-01-16T13:44:24Z">
            <w:rPr/>
          </w:rPrChange>
        </w:rPr>
        <w:t xml:space="preserve">)* = argmin</w:t>
      </w:r>
      <w:r w:rsidDel="00000000" w:rsidR="00000000" w:rsidRPr="00000000">
        <w:rPr>
          <w:b w:val="1"/>
          <w:rtl w:val="0"/>
          <w:rPrChange w:author="Sláva" w:id="24" w:date="2023-01-16T13:44:24Z">
            <w:rPr>
              <w:vertAlign w:val="subscript"/>
            </w:rPr>
          </w:rPrChange>
        </w:rPr>
        <w:t xml:space="preserve">(c1, …, cK)</w:t>
      </w:r>
      <w:r w:rsidDel="00000000" w:rsidR="00000000" w:rsidRPr="00000000">
        <w:rPr>
          <w:b w:val="1"/>
          <w:rtl w:val="0"/>
          <w:rPrChange w:author="Sláva" w:id="24" w:date="2023-01-16T13:44:24Z">
            <w:rPr/>
          </w:rPrChange>
        </w:rPr>
        <w:t xml:space="preserve"> Sum</w:t>
      </w:r>
      <w:r w:rsidDel="00000000" w:rsidR="00000000" w:rsidRPr="00000000">
        <w:rPr>
          <w:b w:val="1"/>
          <w:rtl w:val="0"/>
          <w:rPrChange w:author="Sláva" w:id="24" w:date="2023-01-16T13:44:24Z">
            <w:rPr>
              <w:vertAlign w:val="subscript"/>
            </w:rPr>
          </w:rPrChange>
        </w:rPr>
        <w:t xml:space="preserve">i=1..N</w:t>
      </w:r>
      <w:r w:rsidDel="00000000" w:rsidR="00000000" w:rsidRPr="00000000">
        <w:rPr>
          <w:b w:val="1"/>
          <w:rtl w:val="0"/>
          <w:rPrChange w:author="Sláva" w:id="24" w:date="2023-01-16T13:44:24Z">
            <w:rPr/>
          </w:rPrChange>
        </w:rPr>
        <w:t xml:space="preserve"> ||x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 c</w:t>
      </w:r>
      <w:r w:rsidDel="00000000" w:rsidR="00000000" w:rsidRPr="00000000">
        <w:rPr>
          <w:b w:val="1"/>
          <w:rtl w:val="0"/>
          <w:rPrChange w:author="Sláva" w:id="24" w:date="2023-01-16T13:44:24Z">
            <w:rPr>
              <w:vertAlign w:val="subscript"/>
            </w:rPr>
          </w:rPrChange>
        </w:rPr>
        <w:t xml:space="preserve">k</w:t>
      </w:r>
      <w:r w:rsidDel="00000000" w:rsidR="00000000" w:rsidRPr="00000000">
        <w:rPr>
          <w:b w:val="1"/>
          <w:rtl w:val="0"/>
          <w:rPrChange w:author="Sláva" w:id="24" w:date="2023-01-16T13:44:24Z">
            <w:rPr/>
          </w:rPrChange>
        </w:rPr>
        <w:t xml:space="preserve">||</w:t>
      </w:r>
    </w:p>
    <w:p w:rsidR="00000000" w:rsidDel="00000000" w:rsidP="00000000" w:rsidRDefault="00000000" w:rsidRPr="00000000" w14:paraId="000001E0">
      <w:pPr>
        <w:pageBreakBefore w:val="0"/>
        <w:rPr>
          <w:b w:val="1"/>
          <w:rPrChange w:author="Sláva" w:id="24" w:date="2023-01-16T13:44:24Z">
            <w:rPr/>
          </w:rPrChange>
        </w:rPr>
      </w:pPr>
      <w:r w:rsidDel="00000000" w:rsidR="00000000" w:rsidRPr="00000000">
        <w:rPr>
          <w:rtl w:val="0"/>
        </w:rPr>
      </w:r>
    </w:p>
    <w:p w:rsidR="00000000" w:rsidDel="00000000" w:rsidP="00000000" w:rsidRDefault="00000000" w:rsidRPr="00000000" w14:paraId="000001E1">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Algoritmus:</w:t>
      </w:r>
    </w:p>
    <w:p w:rsidR="00000000" w:rsidDel="00000000" w:rsidP="00000000" w:rsidRDefault="00000000" w:rsidRPr="00000000" w14:paraId="000001E2">
      <w:pPr>
        <w:pageBreakBefore w:val="0"/>
        <w:numPr>
          <w:ilvl w:val="0"/>
          <w:numId w:val="14"/>
        </w:numPr>
        <w:ind w:left="720" w:hanging="360"/>
        <w:rPr>
          <w:u w:val="none"/>
        </w:rPr>
      </w:pPr>
      <w:r w:rsidDel="00000000" w:rsidR="00000000" w:rsidRPr="00000000">
        <w:rPr>
          <w:b w:val="1"/>
          <w:rtl w:val="0"/>
          <w:rPrChange w:author="Sláva" w:id="24" w:date="2023-01-16T13:44:24Z">
            <w:rPr/>
          </w:rPrChange>
        </w:rPr>
        <w:t xml:space="preserve">init (c</w:t>
      </w:r>
      <w:r w:rsidDel="00000000" w:rsidR="00000000" w:rsidRPr="00000000">
        <w:rPr>
          <w:b w:val="1"/>
          <w:rtl w:val="0"/>
          <w:rPrChange w:author="Sláva" w:id="24" w:date="2023-01-16T13:44:24Z">
            <w:rPr>
              <w:vertAlign w:val="subscript"/>
            </w:rPr>
          </w:rPrChange>
        </w:rPr>
        <w:t xml:space="preserve">1</w:t>
      </w:r>
      <w:r w:rsidDel="00000000" w:rsidR="00000000" w:rsidRPr="00000000">
        <w:rPr>
          <w:b w:val="1"/>
          <w:rtl w:val="0"/>
          <w:rPrChange w:author="Sláva" w:id="24" w:date="2023-01-16T13:44:24Z">
            <w:rPr/>
          </w:rPrChange>
        </w:rPr>
        <w:t xml:space="preserve">, …, c</w:t>
      </w:r>
      <w:r w:rsidDel="00000000" w:rsidR="00000000" w:rsidRPr="00000000">
        <w:rPr>
          <w:b w:val="1"/>
          <w:rtl w:val="0"/>
          <w:rPrChange w:author="Sláva" w:id="24" w:date="2023-01-16T13:44:24Z">
            <w:rPr>
              <w:vertAlign w:val="subscript"/>
            </w:rPr>
          </w:rPrChange>
        </w:rPr>
        <w:t xml:space="preserve">K</w:t>
      </w:r>
      <w:r w:rsidDel="00000000" w:rsidR="00000000" w:rsidRPr="00000000">
        <w:rPr>
          <w:b w:val="1"/>
          <w:rtl w:val="0"/>
          <w:rPrChange w:author="Sláva" w:id="24" w:date="2023-01-16T13:44:24Z">
            <w:rPr/>
          </w:rPrChange>
        </w:rPr>
        <w:t xml:space="preserve">) (například náhodně výběrem z T nebo pomocí </w:t>
      </w:r>
      <w:r w:rsidDel="00000000" w:rsidR="00000000" w:rsidRPr="00000000">
        <w:rPr>
          <w:b w:val="1"/>
          <w:rtl w:val="0"/>
          <w:rPrChange w:author="Sláva" w:id="24" w:date="2023-01-16T13:44:24Z">
            <w:rPr/>
          </w:rPrChange>
        </w:rPr>
        <w:t xml:space="preserve">KM++</w:t>
      </w:r>
      <w:r w:rsidDel="00000000" w:rsidR="00000000" w:rsidRPr="00000000">
        <w:rPr>
          <w:b w:val="1"/>
          <w:rtl w:val="0"/>
          <w:rPrChange w:author="Sláva" w:id="24" w:date="2023-01-16T13:44:24Z">
            <w:rPr/>
          </w:rPrChange>
        </w:rPr>
        <w:t xml:space="preserve">)</w:t>
      </w:r>
    </w:p>
    <w:p w:rsidR="00000000" w:rsidDel="00000000" w:rsidP="00000000" w:rsidRDefault="00000000" w:rsidRPr="00000000" w14:paraId="000001E3">
      <w:pPr>
        <w:pageBreakBefore w:val="0"/>
        <w:numPr>
          <w:ilvl w:val="0"/>
          <w:numId w:val="14"/>
        </w:numPr>
        <w:ind w:left="720" w:hanging="360"/>
        <w:rPr>
          <w:u w:val="none"/>
        </w:rPr>
      </w:pPr>
      <w:r w:rsidDel="00000000" w:rsidR="00000000" w:rsidRPr="00000000">
        <w:rPr>
          <w:b w:val="1"/>
          <w:rtl w:val="0"/>
          <w:rPrChange w:author="Sláva" w:id="24" w:date="2023-01-16T13:44:24Z">
            <w:rPr/>
          </w:rPrChange>
        </w:rPr>
        <w:t xml:space="preserve">každý bod zařadíme do třídy, jejíž centrum je mu nejblíž:</w:t>
      </w:r>
    </w:p>
    <w:p w:rsidR="00000000" w:rsidDel="00000000" w:rsidP="00000000" w:rsidRDefault="00000000" w:rsidRPr="00000000" w14:paraId="000001E4">
      <w:pPr>
        <w:pageBreakBefore w:val="0"/>
        <w:ind w:left="720" w:firstLine="0"/>
        <w:rPr>
          <w:b w:val="1"/>
          <w:rPrChange w:author="Sláva" w:id="24" w:date="2023-01-16T13:44:24Z">
            <w:rPr/>
          </w:rPrChange>
        </w:rPr>
      </w:pPr>
      <w:r w:rsidDel="00000000" w:rsidR="00000000" w:rsidRPr="00000000">
        <w:rPr>
          <w:b w:val="1"/>
          <w:rtl w:val="0"/>
          <w:rPrChange w:author="Sláva" w:id="24" w:date="2023-01-16T13:44:24Z">
            <w:rPr/>
          </w:rPrChange>
        </w:rPr>
        <w:t xml:space="preserve">T</w:t>
      </w:r>
      <w:r w:rsidDel="00000000" w:rsidR="00000000" w:rsidRPr="00000000">
        <w:rPr>
          <w:b w:val="1"/>
          <w:rtl w:val="0"/>
          <w:rPrChange w:author="Sláva" w:id="24" w:date="2023-01-16T13:44:24Z">
            <w:rPr>
              <w:vertAlign w:val="subscript"/>
            </w:rPr>
          </w:rPrChange>
        </w:rPr>
        <w:t xml:space="preserve">k</w:t>
      </w:r>
      <w:r w:rsidDel="00000000" w:rsidR="00000000" w:rsidRPr="00000000">
        <w:rPr>
          <w:b w:val="1"/>
          <w:rtl w:val="0"/>
          <w:rPrChange w:author="Sláva" w:id="24" w:date="2023-01-16T13:44:24Z">
            <w:rPr/>
          </w:rPrChange>
        </w:rPr>
        <w:t xml:space="preserve"> = {x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 ||x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 c</w:t>
      </w:r>
      <w:r w:rsidDel="00000000" w:rsidR="00000000" w:rsidRPr="00000000">
        <w:rPr>
          <w:b w:val="1"/>
          <w:rtl w:val="0"/>
          <w:rPrChange w:author="Sláva" w:id="24" w:date="2023-01-16T13:44:24Z">
            <w:rPr>
              <w:vertAlign w:val="subscript"/>
            </w:rPr>
          </w:rPrChange>
        </w:rPr>
        <w:t xml:space="preserve">k</w:t>
      </w:r>
      <w:r w:rsidDel="00000000" w:rsidR="00000000" w:rsidRPr="00000000">
        <w:rPr>
          <w:b w:val="1"/>
          <w:rtl w:val="0"/>
          <w:rPrChange w:author="Sláva" w:id="24" w:date="2023-01-16T13:44:24Z">
            <w:rPr/>
          </w:rPrChange>
        </w:rPr>
        <w:t xml:space="preserve">|| &lt;= ||x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 c</w:t>
      </w:r>
      <w:r w:rsidDel="00000000" w:rsidR="00000000" w:rsidRPr="00000000">
        <w:rPr>
          <w:b w:val="1"/>
          <w:rtl w:val="0"/>
          <w:rPrChange w:author="Sláva" w:id="24" w:date="2023-01-16T13:44:24Z">
            <w:rPr>
              <w:vertAlign w:val="subscript"/>
            </w:rPr>
          </w:rPrChange>
        </w:rPr>
        <w:t xml:space="preserve">j</w:t>
      </w:r>
      <w:r w:rsidDel="00000000" w:rsidR="00000000" w:rsidRPr="00000000">
        <w:rPr>
          <w:b w:val="1"/>
          <w:rtl w:val="0"/>
          <w:rPrChange w:author="Sláva" w:id="24" w:date="2023-01-16T13:44:24Z">
            <w:rPr/>
          </w:rPrChange>
        </w:rPr>
        <w:t xml:space="preserve">|| pro všechna j}</w:t>
      </w:r>
    </w:p>
    <w:p w:rsidR="00000000" w:rsidDel="00000000" w:rsidP="00000000" w:rsidRDefault="00000000" w:rsidRPr="00000000" w14:paraId="000001E5">
      <w:pPr>
        <w:pageBreakBefore w:val="0"/>
        <w:numPr>
          <w:ilvl w:val="0"/>
          <w:numId w:val="14"/>
        </w:numPr>
        <w:ind w:left="720" w:hanging="360"/>
        <w:rPr>
          <w:u w:val="none"/>
        </w:rPr>
      </w:pPr>
      <w:r w:rsidDel="00000000" w:rsidR="00000000" w:rsidRPr="00000000">
        <w:rPr>
          <w:b w:val="1"/>
          <w:rtl w:val="0"/>
          <w:rPrChange w:author="Sláva" w:id="24" w:date="2023-01-16T13:44:24Z">
            <w:rPr/>
          </w:rPrChange>
        </w:rPr>
        <w:t xml:space="preserve">updatujeme centra do těžiště jejich shluků:</w:t>
      </w:r>
    </w:p>
    <w:p w:rsidR="00000000" w:rsidDel="00000000" w:rsidP="00000000" w:rsidRDefault="00000000" w:rsidRPr="00000000" w14:paraId="000001E6">
      <w:pPr>
        <w:pageBreakBefore w:val="0"/>
        <w:ind w:left="720" w:firstLine="0"/>
        <w:rPr>
          <w:b w:val="1"/>
          <w:rPrChange w:author="Sláva" w:id="24" w:date="2023-01-16T13:44:24Z">
            <w:rPr/>
          </w:rPrChange>
        </w:rPr>
      </w:pPr>
      <w:r w:rsidDel="00000000" w:rsidR="00000000" w:rsidRPr="00000000">
        <w:rPr>
          <w:b w:val="1"/>
          <w:rtl w:val="0"/>
          <w:rPrChange w:author="Sláva" w:id="24" w:date="2023-01-16T13:44:24Z">
            <w:rPr/>
          </w:rPrChange>
        </w:rPr>
        <w:t xml:space="preserve">c</w:t>
      </w:r>
      <w:r w:rsidDel="00000000" w:rsidR="00000000" w:rsidRPr="00000000">
        <w:rPr>
          <w:b w:val="1"/>
          <w:rtl w:val="0"/>
          <w:rPrChange w:author="Sláva" w:id="24" w:date="2023-01-16T13:44:24Z">
            <w:rPr>
              <w:vertAlign w:val="subscript"/>
            </w:rPr>
          </w:rPrChange>
        </w:rPr>
        <w:t xml:space="preserve">k</w:t>
      </w:r>
      <w:r w:rsidDel="00000000" w:rsidR="00000000" w:rsidRPr="00000000">
        <w:rPr>
          <w:b w:val="1"/>
          <w:rtl w:val="0"/>
          <w:rPrChange w:author="Sláva" w:id="24" w:date="2023-01-16T13:44:24Z">
            <w:rPr/>
          </w:rPrChange>
        </w:rPr>
        <w:t xml:space="preserve"> = 1/|T</w:t>
      </w:r>
      <w:r w:rsidDel="00000000" w:rsidR="00000000" w:rsidRPr="00000000">
        <w:rPr>
          <w:b w:val="1"/>
          <w:rtl w:val="0"/>
          <w:rPrChange w:author="Sláva" w:id="24" w:date="2023-01-16T13:44:24Z">
            <w:rPr>
              <w:vertAlign w:val="subscript"/>
            </w:rPr>
          </w:rPrChange>
        </w:rPr>
        <w:t xml:space="preserve">k</w:t>
      </w:r>
      <w:r w:rsidDel="00000000" w:rsidR="00000000" w:rsidRPr="00000000">
        <w:rPr>
          <w:b w:val="1"/>
          <w:rtl w:val="0"/>
          <w:rPrChange w:author="Sláva" w:id="24" w:date="2023-01-16T13:44:24Z">
            <w:rPr/>
          </w:rPrChange>
        </w:rPr>
        <w:t xml:space="preserve">| * Sum</w:t>
      </w:r>
      <w:r w:rsidDel="00000000" w:rsidR="00000000" w:rsidRPr="00000000">
        <w:rPr>
          <w:b w:val="1"/>
          <w:rtl w:val="0"/>
          <w:rPrChange w:author="Sláva" w:id="24" w:date="2023-01-16T13:44:24Z">
            <w:rPr>
              <w:vertAlign w:val="subscript"/>
            </w:rPr>
          </w:rPrChange>
        </w:rPr>
        <w:t xml:space="preserve">x z Tk</w:t>
      </w:r>
      <w:r w:rsidDel="00000000" w:rsidR="00000000" w:rsidRPr="00000000">
        <w:rPr>
          <w:b w:val="1"/>
          <w:rtl w:val="0"/>
          <w:rPrChange w:author="Sláva" w:id="24" w:date="2023-01-16T13:44:24Z">
            <w:rPr/>
          </w:rPrChange>
        </w:rPr>
        <w:t xml:space="preserve"> x (nebo reinicializujeme, když je </w:t>
      </w:r>
      <w:r w:rsidDel="00000000" w:rsidR="00000000" w:rsidRPr="00000000">
        <w:rPr>
          <w:b w:val="1"/>
          <w:rtl w:val="0"/>
          <w:rPrChange w:author="Sláva" w:id="24" w:date="2023-01-16T13:44:24Z">
            <w:rPr/>
          </w:rPrChange>
        </w:rPr>
        <w:t xml:space="preserve">T</w:t>
      </w:r>
      <w:r w:rsidDel="00000000" w:rsidR="00000000" w:rsidRPr="00000000">
        <w:rPr>
          <w:b w:val="1"/>
          <w:rtl w:val="0"/>
          <w:rPrChange w:author="Sláva" w:id="24" w:date="2023-01-16T13:44:24Z">
            <w:rPr>
              <w:vertAlign w:val="subscript"/>
            </w:rPr>
          </w:rPrChange>
        </w:rPr>
        <w:t xml:space="preserve">k</w:t>
      </w:r>
      <w:r w:rsidDel="00000000" w:rsidR="00000000" w:rsidRPr="00000000">
        <w:rPr>
          <w:b w:val="1"/>
          <w:rtl w:val="0"/>
          <w:rPrChange w:author="Sláva" w:id="24" w:date="2023-01-16T13:44:24Z">
            <w:rPr/>
          </w:rPrChange>
        </w:rPr>
        <w:t xml:space="preserve"> prázdné)</w:t>
      </w:r>
    </w:p>
    <w:p w:rsidR="00000000" w:rsidDel="00000000" w:rsidP="00000000" w:rsidRDefault="00000000" w:rsidRPr="00000000" w14:paraId="000001E7">
      <w:pPr>
        <w:pageBreakBefore w:val="0"/>
        <w:numPr>
          <w:ilvl w:val="0"/>
          <w:numId w:val="14"/>
        </w:numPr>
        <w:ind w:left="720" w:hanging="360"/>
        <w:rPr>
          <w:u w:val="none"/>
        </w:rPr>
      </w:pPr>
      <w:r w:rsidDel="00000000" w:rsidR="00000000" w:rsidRPr="00000000">
        <w:rPr>
          <w:b w:val="1"/>
          <w:rtl w:val="0"/>
          <w:rPrChange w:author="Sláva" w:id="24" w:date="2023-01-16T13:44:24Z">
            <w:rPr/>
          </w:rPrChange>
        </w:rPr>
        <w:t xml:space="preserve">pokud se žádné T</w:t>
      </w:r>
      <w:r w:rsidDel="00000000" w:rsidR="00000000" w:rsidRPr="00000000">
        <w:rPr>
          <w:b w:val="1"/>
          <w:rtl w:val="0"/>
          <w:rPrChange w:author="Sláva" w:id="24" w:date="2023-01-16T13:44:24Z">
            <w:rPr>
              <w:vertAlign w:val="subscript"/>
            </w:rPr>
          </w:rPrChange>
        </w:rPr>
        <w:t xml:space="preserve">k</w:t>
      </w:r>
      <w:r w:rsidDel="00000000" w:rsidR="00000000" w:rsidRPr="00000000">
        <w:rPr>
          <w:b w:val="1"/>
          <w:rtl w:val="0"/>
          <w:rPrChange w:author="Sláva" w:id="24" w:date="2023-01-16T13:44:24Z">
            <w:rPr/>
          </w:rPrChange>
        </w:rPr>
        <w:t xml:space="preserve"> nezměnilo, ukonči, jinak jdi na 2)</w:t>
      </w:r>
    </w:p>
    <w:p w:rsidR="00000000" w:rsidDel="00000000" w:rsidP="00000000" w:rsidRDefault="00000000" w:rsidRPr="00000000" w14:paraId="000001E8">
      <w:pPr>
        <w:pageBreakBefore w:val="0"/>
        <w:ind w:left="0" w:firstLine="0"/>
        <w:rPr>
          <w:b w:val="1"/>
          <w:rPrChange w:author="Sláva" w:id="24" w:date="2023-01-16T13:44:24Z">
            <w:rPr>
              <w:b w:val="1"/>
            </w:rPr>
          </w:rPrChange>
        </w:rPr>
      </w:pPr>
      <w:r w:rsidDel="00000000" w:rsidR="00000000" w:rsidRPr="00000000">
        <w:rPr>
          <w:b w:val="1"/>
          <w:rtl w:val="0"/>
          <w:rPrChange w:author="Sláva" w:id="24" w:date="2023-01-16T13:44:24Z">
            <w:rPr>
              <w:b w:val="1"/>
            </w:rPr>
          </w:rPrChange>
        </w:rPr>
        <w:t xml:space="preserve">a)</w:t>
      </w:r>
    </w:p>
    <w:p w:rsidR="00000000" w:rsidDel="00000000" w:rsidP="00000000" w:rsidRDefault="00000000" w:rsidRPr="00000000" w14:paraId="000001E9">
      <w:pPr>
        <w:pageBreakBefore w:val="0"/>
        <w:ind w:left="0" w:firstLine="0"/>
        <w:rPr>
          <w:b w:val="1"/>
          <w:rPrChange w:author="Sláva" w:id="24" w:date="2023-01-16T13:44:24Z">
            <w:rPr/>
          </w:rPrChange>
        </w:rPr>
      </w:pPr>
      <w:r w:rsidDel="00000000" w:rsidR="00000000" w:rsidRPr="00000000">
        <w:rPr>
          <w:b w:val="1"/>
          <w:rtl w:val="0"/>
          <w:rPrChange w:author="Sláva" w:id="24" w:date="2023-01-16T13:44:24Z">
            <w:rPr/>
          </w:rPrChange>
        </w:rPr>
        <w:t xml:space="preserve">C = K*C</w:t>
      </w:r>
      <w:r w:rsidDel="00000000" w:rsidR="00000000" w:rsidRPr="00000000">
        <w:rPr>
          <w:b w:val="1"/>
          <w:rtl w:val="0"/>
          <w:rPrChange w:author="Sláva" w:id="24" w:date="2023-01-16T13:44:24Z">
            <w:rPr>
              <w:vertAlign w:val="subscript"/>
            </w:rPr>
          </w:rPrChange>
        </w:rPr>
        <w:t xml:space="preserve">w</w:t>
      </w:r>
      <w:r w:rsidDel="00000000" w:rsidR="00000000" w:rsidRPr="00000000">
        <w:rPr>
          <w:b w:val="1"/>
          <w:rtl w:val="0"/>
          <w:rPrChange w:author="Sláva" w:id="24" w:date="2023-01-16T13:44:24Z">
            <w:rPr/>
          </w:rPrChange>
        </w:rPr>
        <w:t xml:space="preserve"> + (min</w:t>
      </w:r>
      <w:r w:rsidDel="00000000" w:rsidR="00000000" w:rsidRPr="00000000">
        <w:rPr>
          <w:b w:val="1"/>
          <w:rtl w:val="0"/>
          <w:rPrChange w:author="Sláva" w:id="24" w:date="2023-01-16T13:44:24Z">
            <w:rPr>
              <w:vertAlign w:val="subscript"/>
            </w:rPr>
          </w:rPrChange>
        </w:rPr>
        <w:t xml:space="preserve">((X1, Y1), …, (XK, YK))</w:t>
      </w:r>
      <w:r w:rsidDel="00000000" w:rsidR="00000000" w:rsidRPr="00000000">
        <w:rPr>
          <w:b w:val="1"/>
          <w:rtl w:val="0"/>
          <w:rPrChange w:author="Sláva" w:id="24" w:date="2023-01-16T13:44:24Z">
            <w:rPr/>
          </w:rPrChange>
        </w:rPr>
        <w:t xml:space="preserve"> </w:t>
      </w:r>
      <w:r w:rsidDel="00000000" w:rsidR="00000000" w:rsidRPr="00000000">
        <w:rPr>
          <w:b w:val="1"/>
          <w:rtl w:val="0"/>
          <w:rPrChange w:author="Sláva" w:id="24" w:date="2023-01-16T13:44:24Z">
            <w:rPr/>
          </w:rPrChange>
        </w:rPr>
        <w:t xml:space="preserve">Sum</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vertAlign w:val="subscript"/>
            </w:rPr>
          </w:rPrChange>
        </w:rPr>
        <w:t xml:space="preserve">=1..n</w:t>
      </w:r>
      <w:r w:rsidDel="00000000" w:rsidR="00000000" w:rsidRPr="00000000">
        <w:rPr>
          <w:b w:val="1"/>
          <w:rtl w:val="0"/>
          <w:rPrChange w:author="Sláva" w:id="24" w:date="2023-01-16T13:44:24Z">
            <w:rPr/>
          </w:rPrChange>
        </w:rPr>
        <w:t xml:space="preserve"> min</w:t>
      </w:r>
      <w:r w:rsidDel="00000000" w:rsidR="00000000" w:rsidRPr="00000000">
        <w:rPr>
          <w:b w:val="1"/>
          <w:rtl w:val="0"/>
          <w:rPrChange w:author="Sláva" w:id="24" w:date="2023-01-16T13:44:24Z">
            <w:rPr>
              <w:vertAlign w:val="subscript"/>
            </w:rPr>
          </w:rPrChange>
        </w:rPr>
        <w:t xml:space="preserve">k z 1..K </w:t>
      </w:r>
      <w:r w:rsidDel="00000000" w:rsidR="00000000" w:rsidRPr="00000000">
        <w:rPr>
          <w:b w:val="1"/>
          <w:rtl w:val="0"/>
          <w:rPrChange w:author="Sláva" w:id="24" w:date="2023-01-16T13:44:24Z">
            <w:rPr/>
          </w:rPrChange>
        </w:rPr>
        <w:t xml:space="preserve">||(x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y</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 (X</w:t>
      </w:r>
      <w:r w:rsidDel="00000000" w:rsidR="00000000" w:rsidRPr="00000000">
        <w:rPr>
          <w:b w:val="1"/>
          <w:rtl w:val="0"/>
          <w:rPrChange w:author="Sláva" w:id="24" w:date="2023-01-16T13:44:24Z">
            <w:rPr>
              <w:vertAlign w:val="subscript"/>
            </w:rPr>
          </w:rPrChange>
        </w:rPr>
        <w:t xml:space="preserve">k</w:t>
      </w:r>
      <w:r w:rsidDel="00000000" w:rsidR="00000000" w:rsidRPr="00000000">
        <w:rPr>
          <w:b w:val="1"/>
          <w:rtl w:val="0"/>
          <w:rPrChange w:author="Sláva" w:id="24" w:date="2023-01-16T13:44:24Z">
            <w:rPr/>
          </w:rPrChange>
        </w:rPr>
        <w:t xml:space="preserve">, Y</w:t>
      </w:r>
      <w:r w:rsidDel="00000000" w:rsidR="00000000" w:rsidRPr="00000000">
        <w:rPr>
          <w:b w:val="1"/>
          <w:rtl w:val="0"/>
          <w:rPrChange w:author="Sláva" w:id="24" w:date="2023-01-16T13:44:24Z">
            <w:rPr>
              <w:vertAlign w:val="subscript"/>
            </w:rPr>
          </w:rPrChange>
        </w:rPr>
        <w:t xml:space="preserve">k</w:t>
      </w:r>
      <w:r w:rsidDel="00000000" w:rsidR="00000000" w:rsidRPr="00000000">
        <w:rPr>
          <w:b w:val="1"/>
          <w:rtl w:val="0"/>
          <w:rPrChange w:author="Sláva" w:id="24" w:date="2023-01-16T13:44:24Z">
            <w:rPr/>
          </w:rPrChange>
        </w:rPr>
        <w:t xml:space="preserve">)||) * C</w:t>
      </w:r>
      <w:r w:rsidDel="00000000" w:rsidR="00000000" w:rsidRPr="00000000">
        <w:rPr>
          <w:b w:val="1"/>
          <w:rtl w:val="0"/>
          <w:rPrChange w:author="Sláva" w:id="24" w:date="2023-01-16T13:44:24Z">
            <w:rPr>
              <w:vertAlign w:val="subscript"/>
            </w:rPr>
          </w:rPrChange>
        </w:rPr>
        <w:t xml:space="preserve">p</w:t>
      </w:r>
      <w:r w:rsidDel="00000000" w:rsidR="00000000" w:rsidRPr="00000000">
        <w:rPr>
          <w:rtl w:val="0"/>
        </w:rPr>
      </w:r>
    </w:p>
    <w:p w:rsidR="00000000" w:rsidDel="00000000" w:rsidP="00000000" w:rsidRDefault="00000000" w:rsidRPr="00000000" w14:paraId="000001EA">
      <w:pPr>
        <w:pageBreakBefore w:val="0"/>
        <w:ind w:left="0" w:firstLine="0"/>
        <w:rPr>
          <w:b w:val="1"/>
          <w:rPrChange w:author="Sláva" w:id="24" w:date="2023-01-16T13:44:24Z">
            <w:rPr>
              <w:b w:val="1"/>
            </w:rPr>
          </w:rPrChange>
        </w:rPr>
      </w:pPr>
      <w:r w:rsidDel="00000000" w:rsidR="00000000" w:rsidRPr="00000000">
        <w:br w:type="page"/>
      </w:r>
      <w:r w:rsidDel="00000000" w:rsidR="00000000" w:rsidRPr="00000000">
        <w:rPr>
          <w:rtl w:val="0"/>
        </w:rPr>
      </w:r>
    </w:p>
    <w:p w:rsidR="00000000" w:rsidDel="00000000" w:rsidP="00000000" w:rsidRDefault="00000000" w:rsidRPr="00000000" w14:paraId="000001EB">
      <w:pPr>
        <w:pageBreakBefore w:val="0"/>
        <w:ind w:left="0" w:firstLine="0"/>
        <w:rPr>
          <w:b w:val="1"/>
          <w:rPrChange w:author="Sláva" w:id="24" w:date="2023-01-16T13:44:24Z">
            <w:rPr>
              <w:b w:val="1"/>
            </w:rPr>
          </w:rPrChange>
        </w:rPr>
      </w:pPr>
      <w:r w:rsidDel="00000000" w:rsidR="00000000" w:rsidRPr="00000000">
        <w:rPr>
          <w:b w:val="1"/>
          <w:rtl w:val="0"/>
          <w:rPrChange w:author="Sláva" w:id="24" w:date="2023-01-16T13:44:24Z">
            <w:rPr>
              <w:b w:val="1"/>
            </w:rPr>
          </w:rPrChange>
        </w:rPr>
        <w:t xml:space="preserve">b) + c)</w:t>
      </w:r>
    </w:p>
    <w:p w:rsidR="00000000" w:rsidDel="00000000" w:rsidP="00000000" w:rsidRDefault="00000000" w:rsidRPr="00000000" w14:paraId="000001EC">
      <w:pPr>
        <w:pageBreakBefore w:val="0"/>
        <w:ind w:left="0" w:firstLine="0"/>
        <w:rPr>
          <w:b w:val="1"/>
          <w:rPrChange w:author="Sláva" w:id="24" w:date="2023-01-16T13:44:24Z">
            <w:rPr/>
          </w:rPrChange>
        </w:rPr>
      </w:pPr>
      <w:r w:rsidDel="00000000" w:rsidR="00000000" w:rsidRPr="00000000">
        <w:rPr>
          <w:b w:val="1"/>
          <w:rtl w:val="0"/>
          <w:rPrChange w:author="Sláva" w:id="24" w:date="2023-01-16T13:44:24Z">
            <w:rPr/>
          </w:rPrChange>
        </w:rPr>
        <w:t xml:space="preserve">Budeme iterativně postupovat pro K = 1, 2, …</w:t>
      </w:r>
    </w:p>
    <w:p w:rsidR="00000000" w:rsidDel="00000000" w:rsidP="00000000" w:rsidRDefault="00000000" w:rsidRPr="00000000" w14:paraId="000001ED">
      <w:pPr>
        <w:pageBreakBefore w:val="0"/>
        <w:ind w:left="0" w:firstLine="0"/>
        <w:rPr>
          <w:b w:val="1"/>
          <w:rPrChange w:author="Sláva" w:id="24" w:date="2023-01-16T13:44:24Z">
            <w:rPr/>
          </w:rPrChange>
        </w:rPr>
      </w:pPr>
      <w:r w:rsidDel="00000000" w:rsidR="00000000" w:rsidRPr="00000000">
        <w:rPr>
          <w:b w:val="1"/>
          <w:rtl w:val="0"/>
          <w:rPrChange w:author="Sláva" w:id="24" w:date="2023-01-16T13:44:24Z">
            <w:rPr/>
          </w:rPrChange>
        </w:rPr>
        <w:t xml:space="preserve">Pro každé K vypočítáme C:</w:t>
      </w:r>
    </w:p>
    <w:p w:rsidR="00000000" w:rsidDel="00000000" w:rsidP="00000000" w:rsidRDefault="00000000" w:rsidRPr="00000000" w14:paraId="000001EE">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C = K*C</w:t>
      </w:r>
      <w:r w:rsidDel="00000000" w:rsidR="00000000" w:rsidRPr="00000000">
        <w:rPr>
          <w:b w:val="1"/>
          <w:rtl w:val="0"/>
          <w:rPrChange w:author="Sláva" w:id="24" w:date="2023-01-16T13:44:24Z">
            <w:rPr>
              <w:vertAlign w:val="subscript"/>
            </w:rPr>
          </w:rPrChange>
        </w:rPr>
        <w:t xml:space="preserve">w</w:t>
      </w:r>
      <w:r w:rsidDel="00000000" w:rsidR="00000000" w:rsidRPr="00000000">
        <w:rPr>
          <w:b w:val="1"/>
          <w:rtl w:val="0"/>
          <w:rPrChange w:author="Sláva" w:id="24" w:date="2023-01-16T13:44:24Z">
            <w:rPr/>
          </w:rPrChange>
        </w:rPr>
        <w:t xml:space="preserve"> + (min</w:t>
      </w:r>
      <w:r w:rsidDel="00000000" w:rsidR="00000000" w:rsidRPr="00000000">
        <w:rPr>
          <w:b w:val="1"/>
          <w:rtl w:val="0"/>
          <w:rPrChange w:author="Sláva" w:id="24" w:date="2023-01-16T13:44:24Z">
            <w:rPr>
              <w:vertAlign w:val="subscript"/>
            </w:rPr>
          </w:rPrChange>
        </w:rPr>
        <w:t xml:space="preserve">((X1, Y1), …, (XK, YK))</w:t>
      </w:r>
      <w:r w:rsidDel="00000000" w:rsidR="00000000" w:rsidRPr="00000000">
        <w:rPr>
          <w:b w:val="1"/>
          <w:rtl w:val="0"/>
          <w:rPrChange w:author="Sláva" w:id="24" w:date="2023-01-16T13:44:24Z">
            <w:rPr/>
          </w:rPrChange>
        </w:rPr>
        <w:t xml:space="preserve"> </w:t>
      </w:r>
      <w:r w:rsidDel="00000000" w:rsidR="00000000" w:rsidRPr="00000000">
        <w:rPr>
          <w:b w:val="1"/>
          <w:rtl w:val="0"/>
          <w:rPrChange w:author="Sláva" w:id="24" w:date="2023-01-16T13:44:24Z">
            <w:rPr/>
          </w:rPrChange>
        </w:rPr>
        <w:t xml:space="preserve">Sum</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vertAlign w:val="subscript"/>
            </w:rPr>
          </w:rPrChange>
        </w:rPr>
        <w:t xml:space="preserve">=1..n</w:t>
      </w:r>
      <w:r w:rsidDel="00000000" w:rsidR="00000000" w:rsidRPr="00000000">
        <w:rPr>
          <w:b w:val="1"/>
          <w:rtl w:val="0"/>
          <w:rPrChange w:author="Sláva" w:id="24" w:date="2023-01-16T13:44:24Z">
            <w:rPr/>
          </w:rPrChange>
        </w:rPr>
        <w:t xml:space="preserve"> min</w:t>
      </w:r>
      <w:r w:rsidDel="00000000" w:rsidR="00000000" w:rsidRPr="00000000">
        <w:rPr>
          <w:b w:val="1"/>
          <w:rtl w:val="0"/>
          <w:rPrChange w:author="Sláva" w:id="24" w:date="2023-01-16T13:44:24Z">
            <w:rPr>
              <w:vertAlign w:val="subscript"/>
            </w:rPr>
          </w:rPrChange>
        </w:rPr>
        <w:t xml:space="preserve">k z 1..K </w:t>
      </w:r>
      <w:r w:rsidDel="00000000" w:rsidR="00000000" w:rsidRPr="00000000">
        <w:rPr>
          <w:b w:val="1"/>
          <w:rtl w:val="0"/>
          <w:rPrChange w:author="Sláva" w:id="24" w:date="2023-01-16T13:44:24Z">
            <w:rPr/>
          </w:rPrChange>
        </w:rPr>
        <w:t xml:space="preserve">||(x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y</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 (X</w:t>
      </w:r>
      <w:r w:rsidDel="00000000" w:rsidR="00000000" w:rsidRPr="00000000">
        <w:rPr>
          <w:b w:val="1"/>
          <w:rtl w:val="0"/>
          <w:rPrChange w:author="Sláva" w:id="24" w:date="2023-01-16T13:44:24Z">
            <w:rPr>
              <w:vertAlign w:val="subscript"/>
            </w:rPr>
          </w:rPrChange>
        </w:rPr>
        <w:t xml:space="preserve">k</w:t>
      </w:r>
      <w:r w:rsidDel="00000000" w:rsidR="00000000" w:rsidRPr="00000000">
        <w:rPr>
          <w:b w:val="1"/>
          <w:rtl w:val="0"/>
          <w:rPrChange w:author="Sláva" w:id="24" w:date="2023-01-16T13:44:24Z">
            <w:rPr/>
          </w:rPrChange>
        </w:rPr>
        <w:t xml:space="preserve">, Y</w:t>
      </w:r>
      <w:r w:rsidDel="00000000" w:rsidR="00000000" w:rsidRPr="00000000">
        <w:rPr>
          <w:b w:val="1"/>
          <w:rtl w:val="0"/>
          <w:rPrChange w:author="Sláva" w:id="24" w:date="2023-01-16T13:44:24Z">
            <w:rPr>
              <w:vertAlign w:val="subscript"/>
            </w:rPr>
          </w:rPrChange>
        </w:rPr>
        <w:t xml:space="preserve">k</w:t>
      </w:r>
      <w:r w:rsidDel="00000000" w:rsidR="00000000" w:rsidRPr="00000000">
        <w:rPr>
          <w:b w:val="1"/>
          <w:rtl w:val="0"/>
          <w:rPrChange w:author="Sláva" w:id="24" w:date="2023-01-16T13:44:24Z">
            <w:rPr/>
          </w:rPrChange>
        </w:rPr>
        <w:t xml:space="preserve">)||) * C</w:t>
      </w:r>
      <w:r w:rsidDel="00000000" w:rsidR="00000000" w:rsidRPr="00000000">
        <w:rPr>
          <w:b w:val="1"/>
          <w:rtl w:val="0"/>
          <w:rPrChange w:author="Sláva" w:id="24" w:date="2023-01-16T13:44:24Z">
            <w:rPr>
              <w:vertAlign w:val="subscript"/>
            </w:rPr>
          </w:rPrChange>
        </w:rPr>
        <w:t xml:space="preserve">p</w:t>
      </w:r>
      <w:r w:rsidDel="00000000" w:rsidR="00000000" w:rsidRPr="00000000">
        <w:rPr>
          <w:b w:val="1"/>
          <w:rtl w:val="0"/>
          <w:rPrChange w:author="Sláva" w:id="24" w:date="2023-01-16T13:44:24Z">
            <w:rPr/>
          </w:rPrChange>
        </w:rPr>
        <w:t xml:space="preserve"> </w:t>
      </w:r>
    </w:p>
    <w:p w:rsidR="00000000" w:rsidDel="00000000" w:rsidP="00000000" w:rsidRDefault="00000000" w:rsidRPr="00000000" w14:paraId="000001EF">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min</w:t>
      </w:r>
      <w:r w:rsidDel="00000000" w:rsidR="00000000" w:rsidRPr="00000000">
        <w:rPr>
          <w:b w:val="1"/>
          <w:rtl w:val="0"/>
          <w:rPrChange w:author="Sláva" w:id="24" w:date="2023-01-16T13:44:24Z">
            <w:rPr>
              <w:vertAlign w:val="subscript"/>
            </w:rPr>
          </w:rPrChange>
        </w:rPr>
        <w:t xml:space="preserve">((X1, Y1), …, (XK, YK))</w:t>
      </w:r>
      <w:r w:rsidDel="00000000" w:rsidR="00000000" w:rsidRPr="00000000">
        <w:rPr>
          <w:b w:val="1"/>
          <w:rtl w:val="0"/>
          <w:rPrChange w:author="Sláva" w:id="24" w:date="2023-01-16T13:44:24Z">
            <w:rPr/>
          </w:rPrChange>
        </w:rPr>
        <w:t xml:space="preserve"> </w:t>
      </w:r>
      <w:r w:rsidDel="00000000" w:rsidR="00000000" w:rsidRPr="00000000">
        <w:rPr>
          <w:b w:val="1"/>
          <w:rtl w:val="0"/>
          <w:rPrChange w:author="Sláva" w:id="24" w:date="2023-01-16T13:44:24Z">
            <w:rPr/>
          </w:rPrChange>
        </w:rPr>
        <w:t xml:space="preserve">Sum</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vertAlign w:val="subscript"/>
            </w:rPr>
          </w:rPrChange>
        </w:rPr>
        <w:t xml:space="preserve">=1..n</w:t>
      </w:r>
      <w:r w:rsidDel="00000000" w:rsidR="00000000" w:rsidRPr="00000000">
        <w:rPr>
          <w:b w:val="1"/>
          <w:rtl w:val="0"/>
          <w:rPrChange w:author="Sláva" w:id="24" w:date="2023-01-16T13:44:24Z">
            <w:rPr/>
          </w:rPrChange>
        </w:rPr>
        <w:t xml:space="preserve"> min</w:t>
      </w:r>
      <w:r w:rsidDel="00000000" w:rsidR="00000000" w:rsidRPr="00000000">
        <w:rPr>
          <w:b w:val="1"/>
          <w:rtl w:val="0"/>
          <w:rPrChange w:author="Sláva" w:id="24" w:date="2023-01-16T13:44:24Z">
            <w:rPr>
              <w:vertAlign w:val="subscript"/>
            </w:rPr>
          </w:rPrChange>
        </w:rPr>
        <w:t xml:space="preserve">k z 1..K </w:t>
      </w:r>
      <w:r w:rsidDel="00000000" w:rsidR="00000000" w:rsidRPr="00000000">
        <w:rPr>
          <w:b w:val="1"/>
          <w:rtl w:val="0"/>
          <w:rPrChange w:author="Sláva" w:id="24" w:date="2023-01-16T13:44:24Z">
            <w:rPr/>
          </w:rPrChange>
        </w:rPr>
        <w:t xml:space="preserve">||(x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y</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 (X</w:t>
      </w:r>
      <w:r w:rsidDel="00000000" w:rsidR="00000000" w:rsidRPr="00000000">
        <w:rPr>
          <w:b w:val="1"/>
          <w:rtl w:val="0"/>
          <w:rPrChange w:author="Sláva" w:id="24" w:date="2023-01-16T13:44:24Z">
            <w:rPr>
              <w:vertAlign w:val="subscript"/>
            </w:rPr>
          </w:rPrChange>
        </w:rPr>
        <w:t xml:space="preserve">k</w:t>
      </w:r>
      <w:r w:rsidDel="00000000" w:rsidR="00000000" w:rsidRPr="00000000">
        <w:rPr>
          <w:b w:val="1"/>
          <w:rtl w:val="0"/>
          <w:rPrChange w:author="Sláva" w:id="24" w:date="2023-01-16T13:44:24Z">
            <w:rPr/>
          </w:rPrChange>
        </w:rPr>
        <w:t xml:space="preserve">, Y</w:t>
      </w:r>
      <w:r w:rsidDel="00000000" w:rsidR="00000000" w:rsidRPr="00000000">
        <w:rPr>
          <w:b w:val="1"/>
          <w:rtl w:val="0"/>
          <w:rPrChange w:author="Sláva" w:id="24" w:date="2023-01-16T13:44:24Z">
            <w:rPr>
              <w:vertAlign w:val="subscript"/>
            </w:rPr>
          </w:rPrChange>
        </w:rPr>
        <w:t xml:space="preserve">k</w:t>
      </w:r>
      <w:r w:rsidDel="00000000" w:rsidR="00000000" w:rsidRPr="00000000">
        <w:rPr>
          <w:b w:val="1"/>
          <w:rtl w:val="0"/>
          <w:rPrChange w:author="Sláva" w:id="24" w:date="2023-01-16T13:44:24Z">
            <w:rPr/>
          </w:rPrChange>
        </w:rPr>
        <w:t xml:space="preserve">)|| nalezneme upravený K-Means, který bude používat L2 euklidovskou normu bez kvadrátu:</w:t>
      </w:r>
    </w:p>
    <w:p w:rsidR="00000000" w:rsidDel="00000000" w:rsidP="00000000" w:rsidRDefault="00000000" w:rsidRPr="00000000" w14:paraId="000001F0">
      <w:pPr>
        <w:pageBreakBefore w:val="0"/>
        <w:numPr>
          <w:ilvl w:val="0"/>
          <w:numId w:val="12"/>
        </w:numPr>
        <w:ind w:left="720" w:hanging="360"/>
        <w:rPr>
          <w:u w:val="none"/>
        </w:rPr>
      </w:pPr>
      <w:r w:rsidDel="00000000" w:rsidR="00000000" w:rsidRPr="00000000">
        <w:rPr>
          <w:b w:val="1"/>
          <w:rtl w:val="0"/>
          <w:rPrChange w:author="Sláva" w:id="24" w:date="2023-01-16T13:44:24Z">
            <w:rPr/>
          </w:rPrChange>
        </w:rPr>
        <w:t xml:space="preserve">init (c</w:t>
      </w:r>
      <w:r w:rsidDel="00000000" w:rsidR="00000000" w:rsidRPr="00000000">
        <w:rPr>
          <w:b w:val="1"/>
          <w:rtl w:val="0"/>
          <w:rPrChange w:author="Sláva" w:id="24" w:date="2023-01-16T13:44:24Z">
            <w:rPr>
              <w:vertAlign w:val="subscript"/>
            </w:rPr>
          </w:rPrChange>
        </w:rPr>
        <w:t xml:space="preserve">1</w:t>
      </w:r>
      <w:r w:rsidDel="00000000" w:rsidR="00000000" w:rsidRPr="00000000">
        <w:rPr>
          <w:b w:val="1"/>
          <w:rtl w:val="0"/>
          <w:rPrChange w:author="Sláva" w:id="24" w:date="2023-01-16T13:44:24Z">
            <w:rPr/>
          </w:rPrChange>
        </w:rPr>
        <w:t xml:space="preserve">, …, c</w:t>
      </w:r>
      <w:r w:rsidDel="00000000" w:rsidR="00000000" w:rsidRPr="00000000">
        <w:rPr>
          <w:b w:val="1"/>
          <w:rtl w:val="0"/>
          <w:rPrChange w:author="Sláva" w:id="24" w:date="2023-01-16T13:44:24Z">
            <w:rPr>
              <w:vertAlign w:val="subscript"/>
            </w:rPr>
          </w:rPrChange>
        </w:rPr>
        <w:t xml:space="preserve">K</w:t>
      </w:r>
      <w:r w:rsidDel="00000000" w:rsidR="00000000" w:rsidRPr="00000000">
        <w:rPr>
          <w:b w:val="1"/>
          <w:rtl w:val="0"/>
          <w:rPrChange w:author="Sláva" w:id="24" w:date="2023-01-16T13:44:24Z">
            <w:rPr/>
          </w:rPrChange>
        </w:rPr>
        <w:t xml:space="preserve">) (například náhodně výběrem z T nebo pomocí </w:t>
      </w:r>
      <w:r w:rsidDel="00000000" w:rsidR="00000000" w:rsidRPr="00000000">
        <w:rPr>
          <w:b w:val="1"/>
          <w:rtl w:val="0"/>
          <w:rPrChange w:author="Sláva" w:id="24" w:date="2023-01-16T13:44:24Z">
            <w:rPr/>
          </w:rPrChange>
        </w:rPr>
        <w:t xml:space="preserve">KM++</w:t>
      </w:r>
      <w:r w:rsidDel="00000000" w:rsidR="00000000" w:rsidRPr="00000000">
        <w:rPr>
          <w:b w:val="1"/>
          <w:rtl w:val="0"/>
          <w:rPrChange w:author="Sláva" w:id="24" w:date="2023-01-16T13:44:24Z">
            <w:rPr/>
          </w:rPrChange>
        </w:rPr>
        <w:t xml:space="preserve">)</w:t>
      </w:r>
    </w:p>
    <w:p w:rsidR="00000000" w:rsidDel="00000000" w:rsidP="00000000" w:rsidRDefault="00000000" w:rsidRPr="00000000" w14:paraId="000001F1">
      <w:pPr>
        <w:pageBreakBefore w:val="0"/>
        <w:numPr>
          <w:ilvl w:val="0"/>
          <w:numId w:val="12"/>
        </w:numPr>
        <w:ind w:left="720" w:hanging="360"/>
        <w:rPr>
          <w:u w:val="none"/>
        </w:rPr>
      </w:pPr>
      <w:r w:rsidDel="00000000" w:rsidR="00000000" w:rsidRPr="00000000">
        <w:rPr>
          <w:b w:val="1"/>
          <w:rtl w:val="0"/>
          <w:rPrChange w:author="Sláva" w:id="24" w:date="2023-01-16T13:44:24Z">
            <w:rPr/>
          </w:rPrChange>
        </w:rPr>
        <w:t xml:space="preserve">každý bod zařadíme do třídy, jejíž centrum je mu nejblíž:</w:t>
      </w:r>
    </w:p>
    <w:p w:rsidR="00000000" w:rsidDel="00000000" w:rsidP="00000000" w:rsidRDefault="00000000" w:rsidRPr="00000000" w14:paraId="000001F2">
      <w:pPr>
        <w:pageBreakBefore w:val="0"/>
        <w:ind w:left="720" w:firstLine="0"/>
        <w:rPr>
          <w:b w:val="1"/>
          <w:rPrChange w:author="Sláva" w:id="24" w:date="2023-01-16T13:44:24Z">
            <w:rPr/>
          </w:rPrChange>
        </w:rPr>
      </w:pPr>
      <w:r w:rsidDel="00000000" w:rsidR="00000000" w:rsidRPr="00000000">
        <w:rPr>
          <w:b w:val="1"/>
          <w:rtl w:val="0"/>
          <w:rPrChange w:author="Sláva" w:id="24" w:date="2023-01-16T13:44:24Z">
            <w:rPr/>
          </w:rPrChange>
        </w:rPr>
        <w:t xml:space="preserve">T</w:t>
      </w:r>
      <w:r w:rsidDel="00000000" w:rsidR="00000000" w:rsidRPr="00000000">
        <w:rPr>
          <w:b w:val="1"/>
          <w:rtl w:val="0"/>
          <w:rPrChange w:author="Sláva" w:id="24" w:date="2023-01-16T13:44:24Z">
            <w:rPr>
              <w:vertAlign w:val="subscript"/>
            </w:rPr>
          </w:rPrChange>
        </w:rPr>
        <w:t xml:space="preserve">k</w:t>
      </w:r>
      <w:r w:rsidDel="00000000" w:rsidR="00000000" w:rsidRPr="00000000">
        <w:rPr>
          <w:b w:val="1"/>
          <w:rtl w:val="0"/>
          <w:rPrChange w:author="Sláva" w:id="24" w:date="2023-01-16T13:44:24Z">
            <w:rPr/>
          </w:rPrChange>
        </w:rPr>
        <w:t xml:space="preserve"> = {x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 ||x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 c</w:t>
      </w:r>
      <w:r w:rsidDel="00000000" w:rsidR="00000000" w:rsidRPr="00000000">
        <w:rPr>
          <w:b w:val="1"/>
          <w:rtl w:val="0"/>
          <w:rPrChange w:author="Sláva" w:id="24" w:date="2023-01-16T13:44:24Z">
            <w:rPr>
              <w:vertAlign w:val="subscript"/>
            </w:rPr>
          </w:rPrChange>
        </w:rPr>
        <w:t xml:space="preserve">k</w:t>
      </w:r>
      <w:r w:rsidDel="00000000" w:rsidR="00000000" w:rsidRPr="00000000">
        <w:rPr>
          <w:b w:val="1"/>
          <w:rtl w:val="0"/>
          <w:rPrChange w:author="Sláva" w:id="24" w:date="2023-01-16T13:44:24Z">
            <w:rPr/>
          </w:rPrChange>
        </w:rPr>
        <w:t xml:space="preserve">|| &lt;= ||x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 c</w:t>
      </w:r>
      <w:r w:rsidDel="00000000" w:rsidR="00000000" w:rsidRPr="00000000">
        <w:rPr>
          <w:b w:val="1"/>
          <w:rtl w:val="0"/>
          <w:rPrChange w:author="Sláva" w:id="24" w:date="2023-01-16T13:44:24Z">
            <w:rPr>
              <w:vertAlign w:val="subscript"/>
            </w:rPr>
          </w:rPrChange>
        </w:rPr>
        <w:t xml:space="preserve">j</w:t>
      </w:r>
      <w:r w:rsidDel="00000000" w:rsidR="00000000" w:rsidRPr="00000000">
        <w:rPr>
          <w:b w:val="1"/>
          <w:rtl w:val="0"/>
          <w:rPrChange w:author="Sláva" w:id="24" w:date="2023-01-16T13:44:24Z">
            <w:rPr/>
          </w:rPrChange>
        </w:rPr>
        <w:t xml:space="preserve">|| pro všechna j}</w:t>
      </w:r>
    </w:p>
    <w:p w:rsidR="00000000" w:rsidDel="00000000" w:rsidP="00000000" w:rsidRDefault="00000000" w:rsidRPr="00000000" w14:paraId="000001F3">
      <w:pPr>
        <w:pageBreakBefore w:val="0"/>
        <w:numPr>
          <w:ilvl w:val="0"/>
          <w:numId w:val="12"/>
        </w:numPr>
        <w:ind w:left="720" w:hanging="360"/>
        <w:rPr>
          <w:u w:val="none"/>
        </w:rPr>
      </w:pPr>
      <w:r w:rsidDel="00000000" w:rsidR="00000000" w:rsidRPr="00000000">
        <w:rPr>
          <w:b w:val="1"/>
          <w:rtl w:val="0"/>
          <w:rPrChange w:author="Sláva" w:id="24" w:date="2023-01-16T13:44:24Z">
            <w:rPr/>
          </w:rPrChange>
        </w:rPr>
        <w:t xml:space="preserve">updatujeme centra pomocí Weiszfeldova algoritmu (iterativní algoritmus), tj:</w:t>
      </w:r>
    </w:p>
    <w:p w:rsidR="00000000" w:rsidDel="00000000" w:rsidP="00000000" w:rsidRDefault="00000000" w:rsidRPr="00000000" w14:paraId="000001F4">
      <w:pPr>
        <w:pageBreakBefore w:val="0"/>
        <w:ind w:left="720" w:firstLine="0"/>
        <w:rPr>
          <w:b w:val="1"/>
          <w:rPrChange w:author="Sláva" w:id="24" w:date="2023-01-16T13:44:24Z">
            <w:rPr/>
          </w:rPrChange>
        </w:rPr>
      </w:pPr>
      <w:r w:rsidDel="00000000" w:rsidR="00000000" w:rsidRPr="00000000">
        <w:rPr>
          <w:b w:val="1"/>
          <w:rtl w:val="0"/>
          <w:rPrChange w:author="Sláva" w:id="24" w:date="2023-01-16T13:44:24Z">
            <w:rPr/>
          </w:rPrChange>
        </w:rPr>
        <w:t xml:space="preserve">c</w:t>
      </w:r>
      <w:r w:rsidDel="00000000" w:rsidR="00000000" w:rsidRPr="00000000">
        <w:rPr>
          <w:b w:val="1"/>
          <w:rtl w:val="0"/>
          <w:rPrChange w:author="Sláva" w:id="24" w:date="2023-01-16T13:44:24Z">
            <w:rPr>
              <w:vertAlign w:val="subscript"/>
            </w:rPr>
          </w:rPrChange>
        </w:rPr>
        <w:t xml:space="preserve">k</w:t>
      </w:r>
      <w:r w:rsidDel="00000000" w:rsidR="00000000" w:rsidRPr="00000000">
        <w:rPr>
          <w:b w:val="1"/>
          <w:rtl w:val="0"/>
          <w:rPrChange w:author="Sláva" w:id="24" w:date="2023-01-16T13:44:24Z">
            <w:rPr/>
          </w:rPrChange>
        </w:rPr>
        <w:t xml:space="preserve"> = argmin</w:t>
      </w:r>
      <w:r w:rsidDel="00000000" w:rsidR="00000000" w:rsidRPr="00000000">
        <w:rPr>
          <w:b w:val="1"/>
          <w:rtl w:val="0"/>
          <w:rPrChange w:author="Sláva" w:id="24" w:date="2023-01-16T13:44:24Z">
            <w:rPr>
              <w:vertAlign w:val="subscript"/>
            </w:rPr>
          </w:rPrChange>
        </w:rPr>
        <w:t xml:space="preserve">c</w:t>
      </w:r>
      <w:r w:rsidDel="00000000" w:rsidR="00000000" w:rsidRPr="00000000">
        <w:rPr>
          <w:b w:val="1"/>
          <w:rtl w:val="0"/>
          <w:rPrChange w:author="Sláva" w:id="24" w:date="2023-01-16T13:44:24Z">
            <w:rPr/>
          </w:rPrChange>
        </w:rPr>
        <w:t xml:space="preserve"> Sum</w:t>
      </w:r>
      <w:r w:rsidDel="00000000" w:rsidR="00000000" w:rsidRPr="00000000">
        <w:rPr>
          <w:b w:val="1"/>
          <w:rtl w:val="0"/>
          <w:rPrChange w:author="Sláva" w:id="24" w:date="2023-01-16T13:44:24Z">
            <w:rPr>
              <w:vertAlign w:val="subscript"/>
            </w:rPr>
          </w:rPrChange>
        </w:rPr>
        <w:t xml:space="preserve">x z Tk</w:t>
      </w:r>
      <w:r w:rsidDel="00000000" w:rsidR="00000000" w:rsidRPr="00000000">
        <w:rPr>
          <w:b w:val="1"/>
          <w:rtl w:val="0"/>
          <w:rPrChange w:author="Sláva" w:id="24" w:date="2023-01-16T13:44:24Z">
            <w:rPr/>
          </w:rPrChange>
        </w:rPr>
        <w:t xml:space="preserve"> ||x - c||</w:t>
      </w:r>
    </w:p>
    <w:p w:rsidR="00000000" w:rsidDel="00000000" w:rsidP="00000000" w:rsidRDefault="00000000" w:rsidRPr="00000000" w14:paraId="000001F5">
      <w:pPr>
        <w:pageBreakBefore w:val="0"/>
        <w:numPr>
          <w:ilvl w:val="0"/>
          <w:numId w:val="12"/>
        </w:numPr>
        <w:ind w:left="720" w:hanging="360"/>
        <w:rPr>
          <w:u w:val="none"/>
        </w:rPr>
      </w:pPr>
      <w:r w:rsidDel="00000000" w:rsidR="00000000" w:rsidRPr="00000000">
        <w:rPr>
          <w:b w:val="1"/>
          <w:rtl w:val="0"/>
          <w:rPrChange w:author="Sláva" w:id="24" w:date="2023-01-16T13:44:24Z">
            <w:rPr/>
          </w:rPrChange>
        </w:rPr>
        <w:t xml:space="preserve">pokud se žádné T</w:t>
      </w:r>
      <w:r w:rsidDel="00000000" w:rsidR="00000000" w:rsidRPr="00000000">
        <w:rPr>
          <w:b w:val="1"/>
          <w:rtl w:val="0"/>
          <w:rPrChange w:author="Sláva" w:id="24" w:date="2023-01-16T13:44:24Z">
            <w:rPr>
              <w:vertAlign w:val="subscript"/>
            </w:rPr>
          </w:rPrChange>
        </w:rPr>
        <w:t xml:space="preserve">k</w:t>
      </w:r>
      <w:r w:rsidDel="00000000" w:rsidR="00000000" w:rsidRPr="00000000">
        <w:rPr>
          <w:b w:val="1"/>
          <w:rtl w:val="0"/>
          <w:rPrChange w:author="Sláva" w:id="24" w:date="2023-01-16T13:44:24Z">
            <w:rPr/>
          </w:rPrChange>
        </w:rPr>
        <w:t xml:space="preserve"> nezměnilo, ukonči, jinak jdi na 2)</w:t>
      </w:r>
    </w:p>
    <w:p w:rsidR="00000000" w:rsidDel="00000000" w:rsidP="00000000" w:rsidRDefault="00000000" w:rsidRPr="00000000" w14:paraId="000001F6">
      <w:pPr>
        <w:pageBreakBefore w:val="0"/>
        <w:ind w:left="0" w:firstLine="0"/>
        <w:rPr>
          <w:b w:val="1"/>
          <w:rPrChange w:author="Sláva" w:id="24" w:date="2023-01-16T13:44:24Z">
            <w:rPr/>
          </w:rPrChange>
        </w:rPr>
      </w:pPr>
      <w:r w:rsidDel="00000000" w:rsidR="00000000" w:rsidRPr="00000000">
        <w:rPr>
          <w:b w:val="1"/>
          <w:rtl w:val="0"/>
          <w:rPrChange w:author="Sláva" w:id="24" w:date="2023-01-16T13:44:24Z">
            <w:rPr/>
          </w:rPrChange>
        </w:rPr>
        <w:t xml:space="preserve">Vztah K a ceny za studně je lineární a rostoucí, vztah K a ceny za trubky je nerostoucí. Přijde mi, že optimální K je poslední K, u kterého se celková cena C nezvýší oproti předchozí (viz. Problem 10.3 b) ze sbírky)</w:t>
      </w:r>
    </w:p>
    <w:p w:rsidR="00000000" w:rsidDel="00000000" w:rsidP="00000000" w:rsidRDefault="00000000" w:rsidRPr="00000000" w14:paraId="000001F7">
      <w:pPr>
        <w:pageBreakBefore w:val="0"/>
        <w:ind w:left="0" w:firstLine="0"/>
        <w:rPr>
          <w:b w:val="1"/>
          <w:rPrChange w:author="Sláva" w:id="24" w:date="2023-01-16T13:44:24Z">
            <w:rPr>
              <w:b w:val="1"/>
            </w:rPr>
          </w:rPrChange>
        </w:rPr>
      </w:pPr>
      <w:r w:rsidDel="00000000" w:rsidR="00000000" w:rsidRPr="00000000">
        <w:rPr>
          <w:b w:val="1"/>
          <w:rtl w:val="0"/>
          <w:rPrChange w:author="Sláva" w:id="24" w:date="2023-01-16T13:44:24Z">
            <w:rPr>
              <w:b w:val="1"/>
            </w:rPr>
          </w:rPrChange>
        </w:rPr>
        <w:t xml:space="preserve">d)</w:t>
      </w:r>
    </w:p>
    <w:p w:rsidR="00000000" w:rsidDel="00000000" w:rsidP="00000000" w:rsidRDefault="00000000" w:rsidRPr="00000000" w14:paraId="000001F8">
      <w:pPr>
        <w:pageBreakBefore w:val="0"/>
        <w:ind w:left="0" w:firstLine="0"/>
        <w:rPr>
          <w:b w:val="1"/>
          <w:rPrChange w:author="Sláva" w:id="24" w:date="2023-01-16T13:44:24Z">
            <w:rPr/>
          </w:rPrChange>
        </w:rPr>
      </w:pPr>
      <w:r w:rsidDel="00000000" w:rsidR="00000000" w:rsidRPr="00000000">
        <w:rPr>
          <w:b w:val="1"/>
          <w:rtl w:val="0"/>
          <w:rPrChange w:author="Sláva" w:id="24" w:date="2023-01-16T13:44:24Z">
            <w:rPr/>
          </w:rPrChange>
        </w:rPr>
        <w:t xml:space="preserve">Jako v předchozím bodě, ale upravíme KM algoritmus pro L1 Manhattanskou normu:</w:t>
      </w:r>
    </w:p>
    <w:p w:rsidR="00000000" w:rsidDel="00000000" w:rsidP="00000000" w:rsidRDefault="00000000" w:rsidRPr="00000000" w14:paraId="000001F9">
      <w:pPr>
        <w:pageBreakBefore w:val="0"/>
        <w:numPr>
          <w:ilvl w:val="0"/>
          <w:numId w:val="34"/>
        </w:numPr>
        <w:ind w:left="720" w:hanging="360"/>
        <w:rPr>
          <w:u w:val="none"/>
        </w:rPr>
      </w:pPr>
      <w:r w:rsidDel="00000000" w:rsidR="00000000" w:rsidRPr="00000000">
        <w:rPr>
          <w:b w:val="1"/>
          <w:rtl w:val="0"/>
          <w:rPrChange w:author="Sláva" w:id="24" w:date="2023-01-16T13:44:24Z">
            <w:rPr/>
          </w:rPrChange>
        </w:rPr>
        <w:t xml:space="preserve">init (c</w:t>
      </w:r>
      <w:r w:rsidDel="00000000" w:rsidR="00000000" w:rsidRPr="00000000">
        <w:rPr>
          <w:b w:val="1"/>
          <w:rtl w:val="0"/>
          <w:rPrChange w:author="Sláva" w:id="24" w:date="2023-01-16T13:44:24Z">
            <w:rPr>
              <w:vertAlign w:val="subscript"/>
            </w:rPr>
          </w:rPrChange>
        </w:rPr>
        <w:t xml:space="preserve">1</w:t>
      </w:r>
      <w:r w:rsidDel="00000000" w:rsidR="00000000" w:rsidRPr="00000000">
        <w:rPr>
          <w:b w:val="1"/>
          <w:rtl w:val="0"/>
          <w:rPrChange w:author="Sláva" w:id="24" w:date="2023-01-16T13:44:24Z">
            <w:rPr/>
          </w:rPrChange>
        </w:rPr>
        <w:t xml:space="preserve">, …, c</w:t>
      </w:r>
      <w:r w:rsidDel="00000000" w:rsidR="00000000" w:rsidRPr="00000000">
        <w:rPr>
          <w:b w:val="1"/>
          <w:rtl w:val="0"/>
          <w:rPrChange w:author="Sláva" w:id="24" w:date="2023-01-16T13:44:24Z">
            <w:rPr>
              <w:vertAlign w:val="subscript"/>
            </w:rPr>
          </w:rPrChange>
        </w:rPr>
        <w:t xml:space="preserve">K</w:t>
      </w:r>
      <w:r w:rsidDel="00000000" w:rsidR="00000000" w:rsidRPr="00000000">
        <w:rPr>
          <w:b w:val="1"/>
          <w:rtl w:val="0"/>
          <w:rPrChange w:author="Sláva" w:id="24" w:date="2023-01-16T13:44:24Z">
            <w:rPr/>
          </w:rPrChange>
        </w:rPr>
        <w:t xml:space="preserve">) (například náhodně výběrem z T nebo pomocí </w:t>
      </w:r>
      <w:r w:rsidDel="00000000" w:rsidR="00000000" w:rsidRPr="00000000">
        <w:rPr>
          <w:b w:val="1"/>
          <w:rtl w:val="0"/>
          <w:rPrChange w:author="Sláva" w:id="24" w:date="2023-01-16T13:44:24Z">
            <w:rPr/>
          </w:rPrChange>
        </w:rPr>
        <w:t xml:space="preserve">KM++</w:t>
      </w:r>
      <w:r w:rsidDel="00000000" w:rsidR="00000000" w:rsidRPr="00000000">
        <w:rPr>
          <w:b w:val="1"/>
          <w:rtl w:val="0"/>
          <w:rPrChange w:author="Sláva" w:id="24" w:date="2023-01-16T13:44:24Z">
            <w:rPr/>
          </w:rPrChange>
        </w:rPr>
        <w:t xml:space="preserve">)</w:t>
      </w:r>
    </w:p>
    <w:p w:rsidR="00000000" w:rsidDel="00000000" w:rsidP="00000000" w:rsidRDefault="00000000" w:rsidRPr="00000000" w14:paraId="000001FA">
      <w:pPr>
        <w:pageBreakBefore w:val="0"/>
        <w:numPr>
          <w:ilvl w:val="0"/>
          <w:numId w:val="34"/>
        </w:numPr>
        <w:ind w:left="720" w:hanging="360"/>
        <w:rPr>
          <w:u w:val="none"/>
        </w:rPr>
      </w:pPr>
      <w:r w:rsidDel="00000000" w:rsidR="00000000" w:rsidRPr="00000000">
        <w:rPr>
          <w:b w:val="1"/>
          <w:rtl w:val="0"/>
          <w:rPrChange w:author="Sláva" w:id="24" w:date="2023-01-16T13:44:24Z">
            <w:rPr/>
          </w:rPrChange>
        </w:rPr>
        <w:t xml:space="preserve">každý bod zařadíme do třídy, jejíž centrum je mu nejblíž:</w:t>
      </w:r>
    </w:p>
    <w:p w:rsidR="00000000" w:rsidDel="00000000" w:rsidP="00000000" w:rsidRDefault="00000000" w:rsidRPr="00000000" w14:paraId="000001FB">
      <w:pPr>
        <w:pageBreakBefore w:val="0"/>
        <w:ind w:left="720" w:firstLine="0"/>
        <w:rPr>
          <w:b w:val="1"/>
          <w:rPrChange w:author="Sláva" w:id="24" w:date="2023-01-16T13:44:24Z">
            <w:rPr/>
          </w:rPrChange>
        </w:rPr>
      </w:pPr>
      <w:r w:rsidDel="00000000" w:rsidR="00000000" w:rsidRPr="00000000">
        <w:rPr>
          <w:b w:val="1"/>
          <w:rtl w:val="0"/>
          <w:rPrChange w:author="Sláva" w:id="24" w:date="2023-01-16T13:44:24Z">
            <w:rPr/>
          </w:rPrChange>
        </w:rPr>
        <w:t xml:space="preserve">T</w:t>
      </w:r>
      <w:r w:rsidDel="00000000" w:rsidR="00000000" w:rsidRPr="00000000">
        <w:rPr>
          <w:b w:val="1"/>
          <w:rtl w:val="0"/>
          <w:rPrChange w:author="Sláva" w:id="24" w:date="2023-01-16T13:44:24Z">
            <w:rPr>
              <w:vertAlign w:val="subscript"/>
            </w:rPr>
          </w:rPrChange>
        </w:rPr>
        <w:t xml:space="preserve">k</w:t>
      </w:r>
      <w:r w:rsidDel="00000000" w:rsidR="00000000" w:rsidRPr="00000000">
        <w:rPr>
          <w:b w:val="1"/>
          <w:rtl w:val="0"/>
          <w:rPrChange w:author="Sláva" w:id="24" w:date="2023-01-16T13:44:24Z">
            <w:rPr/>
          </w:rPrChange>
        </w:rPr>
        <w:t xml:space="preserve"> = {x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 ||x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 c</w:t>
      </w:r>
      <w:r w:rsidDel="00000000" w:rsidR="00000000" w:rsidRPr="00000000">
        <w:rPr>
          <w:b w:val="1"/>
          <w:rtl w:val="0"/>
          <w:rPrChange w:author="Sláva" w:id="24" w:date="2023-01-16T13:44:24Z">
            <w:rPr>
              <w:vertAlign w:val="subscript"/>
            </w:rPr>
          </w:rPrChange>
        </w:rPr>
        <w:t xml:space="preserve">k</w:t>
      </w:r>
      <w:r w:rsidDel="00000000" w:rsidR="00000000" w:rsidRPr="00000000">
        <w:rPr>
          <w:b w:val="1"/>
          <w:rtl w:val="0"/>
          <w:rPrChange w:author="Sláva" w:id="24" w:date="2023-01-16T13:44:24Z">
            <w:rPr/>
          </w:rPrChange>
        </w:rPr>
        <w:t xml:space="preserve">||</w:t>
      </w:r>
      <w:r w:rsidDel="00000000" w:rsidR="00000000" w:rsidRPr="00000000">
        <w:rPr>
          <w:b w:val="1"/>
          <w:rtl w:val="0"/>
          <w:rPrChange w:author="Sláva" w:id="24" w:date="2023-01-16T13:44:24Z">
            <w:rPr>
              <w:vertAlign w:val="subscript"/>
            </w:rPr>
          </w:rPrChange>
        </w:rPr>
        <w:t xml:space="preserve">1</w:t>
      </w:r>
      <w:r w:rsidDel="00000000" w:rsidR="00000000" w:rsidRPr="00000000">
        <w:rPr>
          <w:b w:val="1"/>
          <w:rtl w:val="0"/>
          <w:rPrChange w:author="Sláva" w:id="24" w:date="2023-01-16T13:44:24Z">
            <w:rPr/>
          </w:rPrChange>
        </w:rPr>
        <w:t xml:space="preserve"> &lt;= ||x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 c</w:t>
      </w:r>
      <w:r w:rsidDel="00000000" w:rsidR="00000000" w:rsidRPr="00000000">
        <w:rPr>
          <w:b w:val="1"/>
          <w:rtl w:val="0"/>
          <w:rPrChange w:author="Sláva" w:id="24" w:date="2023-01-16T13:44:24Z">
            <w:rPr>
              <w:vertAlign w:val="subscript"/>
            </w:rPr>
          </w:rPrChange>
        </w:rPr>
        <w:t xml:space="preserve">j</w:t>
      </w:r>
      <w:r w:rsidDel="00000000" w:rsidR="00000000" w:rsidRPr="00000000">
        <w:rPr>
          <w:b w:val="1"/>
          <w:rtl w:val="0"/>
          <w:rPrChange w:author="Sláva" w:id="24" w:date="2023-01-16T13:44:24Z">
            <w:rPr/>
          </w:rPrChange>
        </w:rPr>
        <w:t xml:space="preserve">||</w:t>
      </w:r>
      <w:r w:rsidDel="00000000" w:rsidR="00000000" w:rsidRPr="00000000">
        <w:rPr>
          <w:b w:val="1"/>
          <w:rtl w:val="0"/>
          <w:rPrChange w:author="Sláva" w:id="24" w:date="2023-01-16T13:44:24Z">
            <w:rPr>
              <w:vertAlign w:val="subscript"/>
            </w:rPr>
          </w:rPrChange>
        </w:rPr>
        <w:t xml:space="preserve">1</w:t>
      </w:r>
      <w:r w:rsidDel="00000000" w:rsidR="00000000" w:rsidRPr="00000000">
        <w:rPr>
          <w:b w:val="1"/>
          <w:rtl w:val="0"/>
          <w:rPrChange w:author="Sláva" w:id="24" w:date="2023-01-16T13:44:24Z">
            <w:rPr/>
          </w:rPrChange>
        </w:rPr>
        <w:t xml:space="preserve"> pro všechna j}</w:t>
      </w:r>
    </w:p>
    <w:p w:rsidR="00000000" w:rsidDel="00000000" w:rsidP="00000000" w:rsidRDefault="00000000" w:rsidRPr="00000000" w14:paraId="000001FC">
      <w:pPr>
        <w:pageBreakBefore w:val="0"/>
        <w:numPr>
          <w:ilvl w:val="0"/>
          <w:numId w:val="34"/>
        </w:numPr>
        <w:ind w:left="720" w:hanging="360"/>
        <w:rPr>
          <w:u w:val="none"/>
        </w:rPr>
      </w:pPr>
      <w:r w:rsidDel="00000000" w:rsidR="00000000" w:rsidRPr="00000000">
        <w:rPr>
          <w:b w:val="1"/>
          <w:rtl w:val="0"/>
          <w:rPrChange w:author="Sláva" w:id="24" w:date="2023-01-16T13:44:24Z">
            <w:rPr/>
          </w:rPrChange>
        </w:rPr>
        <w:t xml:space="preserve">updatujeme centra do mediánu jejich shluku (pomocí upraveného quick sortu):</w:t>
      </w:r>
    </w:p>
    <w:p w:rsidR="00000000" w:rsidDel="00000000" w:rsidP="00000000" w:rsidRDefault="00000000" w:rsidRPr="00000000" w14:paraId="000001FD">
      <w:pPr>
        <w:pageBreakBefore w:val="0"/>
        <w:ind w:left="720" w:firstLine="0"/>
        <w:rPr>
          <w:b w:val="1"/>
          <w:rPrChange w:author="Sláva" w:id="24" w:date="2023-01-16T13:44:24Z">
            <w:rPr/>
          </w:rPrChange>
        </w:rPr>
      </w:pPr>
      <w:r w:rsidDel="00000000" w:rsidR="00000000" w:rsidRPr="00000000">
        <w:rPr>
          <w:b w:val="1"/>
          <w:rtl w:val="0"/>
          <w:rPrChange w:author="Sláva" w:id="24" w:date="2023-01-16T13:44:24Z">
            <w:rPr/>
          </w:rPrChange>
        </w:rPr>
        <w:t xml:space="preserve">c</w:t>
      </w:r>
      <w:r w:rsidDel="00000000" w:rsidR="00000000" w:rsidRPr="00000000">
        <w:rPr>
          <w:b w:val="1"/>
          <w:rtl w:val="0"/>
          <w:rPrChange w:author="Sláva" w:id="24" w:date="2023-01-16T13:44:24Z">
            <w:rPr>
              <w:vertAlign w:val="subscript"/>
            </w:rPr>
          </w:rPrChange>
        </w:rPr>
        <w:t xml:space="preserve">k</w:t>
      </w:r>
      <w:r w:rsidDel="00000000" w:rsidR="00000000" w:rsidRPr="00000000">
        <w:rPr>
          <w:b w:val="1"/>
          <w:rtl w:val="0"/>
          <w:rPrChange w:author="Sláva" w:id="24" w:date="2023-01-16T13:44:24Z">
            <w:rPr/>
          </w:rPrChange>
        </w:rPr>
        <w:t xml:space="preserve"> = argmin</w:t>
      </w:r>
      <w:r w:rsidDel="00000000" w:rsidR="00000000" w:rsidRPr="00000000">
        <w:rPr>
          <w:b w:val="1"/>
          <w:rtl w:val="0"/>
          <w:rPrChange w:author="Sláva" w:id="24" w:date="2023-01-16T13:44:24Z">
            <w:rPr>
              <w:vertAlign w:val="subscript"/>
            </w:rPr>
          </w:rPrChange>
        </w:rPr>
        <w:t xml:space="preserve">c</w:t>
      </w:r>
      <w:r w:rsidDel="00000000" w:rsidR="00000000" w:rsidRPr="00000000">
        <w:rPr>
          <w:b w:val="1"/>
          <w:rtl w:val="0"/>
          <w:rPrChange w:author="Sláva" w:id="24" w:date="2023-01-16T13:44:24Z">
            <w:rPr/>
          </w:rPrChange>
        </w:rPr>
        <w:t xml:space="preserve"> Sum</w:t>
      </w:r>
      <w:r w:rsidDel="00000000" w:rsidR="00000000" w:rsidRPr="00000000">
        <w:rPr>
          <w:b w:val="1"/>
          <w:rtl w:val="0"/>
          <w:rPrChange w:author="Sláva" w:id="24" w:date="2023-01-16T13:44:24Z">
            <w:rPr>
              <w:vertAlign w:val="subscript"/>
            </w:rPr>
          </w:rPrChange>
        </w:rPr>
        <w:t xml:space="preserve">x z Tk</w:t>
      </w:r>
      <w:r w:rsidDel="00000000" w:rsidR="00000000" w:rsidRPr="00000000">
        <w:rPr>
          <w:b w:val="1"/>
          <w:rtl w:val="0"/>
          <w:rPrChange w:author="Sláva" w:id="24" w:date="2023-01-16T13:44:24Z">
            <w:rPr/>
          </w:rPrChange>
        </w:rPr>
        <w:t xml:space="preserve"> ||x - c||</w:t>
      </w:r>
      <w:r w:rsidDel="00000000" w:rsidR="00000000" w:rsidRPr="00000000">
        <w:rPr>
          <w:b w:val="1"/>
          <w:rtl w:val="0"/>
          <w:rPrChange w:author="Sláva" w:id="24" w:date="2023-01-16T13:44:24Z">
            <w:rPr>
              <w:vertAlign w:val="subscript"/>
            </w:rPr>
          </w:rPrChange>
        </w:rPr>
        <w:t xml:space="preserve">1</w:t>
      </w:r>
      <w:r w:rsidDel="00000000" w:rsidR="00000000" w:rsidRPr="00000000">
        <w:rPr>
          <w:rtl w:val="0"/>
        </w:rPr>
      </w:r>
    </w:p>
    <w:p w:rsidR="00000000" w:rsidDel="00000000" w:rsidP="00000000" w:rsidRDefault="00000000" w:rsidRPr="00000000" w14:paraId="000001FE">
      <w:pPr>
        <w:pageBreakBefore w:val="0"/>
        <w:numPr>
          <w:ilvl w:val="0"/>
          <w:numId w:val="34"/>
        </w:numPr>
        <w:ind w:left="720" w:hanging="360"/>
        <w:rPr>
          <w:u w:val="none"/>
        </w:rPr>
      </w:pPr>
      <w:r w:rsidDel="00000000" w:rsidR="00000000" w:rsidRPr="00000000">
        <w:rPr>
          <w:b w:val="1"/>
          <w:rtl w:val="0"/>
          <w:rPrChange w:author="Sláva" w:id="24" w:date="2023-01-16T13:44:24Z">
            <w:rPr/>
          </w:rPrChange>
        </w:rPr>
        <w:t xml:space="preserve">pokud se žádné T</w:t>
      </w:r>
      <w:r w:rsidDel="00000000" w:rsidR="00000000" w:rsidRPr="00000000">
        <w:rPr>
          <w:b w:val="1"/>
          <w:rtl w:val="0"/>
          <w:rPrChange w:author="Sláva" w:id="24" w:date="2023-01-16T13:44:24Z">
            <w:rPr>
              <w:vertAlign w:val="subscript"/>
            </w:rPr>
          </w:rPrChange>
        </w:rPr>
        <w:t xml:space="preserve">k</w:t>
      </w:r>
      <w:r w:rsidDel="00000000" w:rsidR="00000000" w:rsidRPr="00000000">
        <w:rPr>
          <w:b w:val="1"/>
          <w:rtl w:val="0"/>
          <w:rPrChange w:author="Sláva" w:id="24" w:date="2023-01-16T13:44:24Z">
            <w:rPr/>
          </w:rPrChange>
        </w:rPr>
        <w:t xml:space="preserve"> nezměnilo, ukonči, jinak jdi na 2)</w:t>
      </w:r>
    </w:p>
    <w:p w:rsidR="00000000" w:rsidDel="00000000" w:rsidP="00000000" w:rsidRDefault="00000000" w:rsidRPr="00000000" w14:paraId="000001FF">
      <w:pPr>
        <w:pageBreakBefore w:val="0"/>
        <w:rPr>
          <w:b w:val="1"/>
          <w:rPrChange w:author="Sláva" w:id="24" w:date="2023-01-16T13:44:24Z">
            <w:rPr/>
          </w:rPrChange>
        </w:rPr>
      </w:pPr>
      <w:r w:rsidDel="00000000" w:rsidR="00000000" w:rsidRPr="00000000">
        <w:rPr>
          <w:rtl w:val="0"/>
        </w:rPr>
      </w:r>
    </w:p>
    <w:p w:rsidR="00000000" w:rsidDel="00000000" w:rsidP="00000000" w:rsidRDefault="00000000" w:rsidRPr="00000000" w14:paraId="00000200">
      <w:pPr>
        <w:pageBreakBefore w:val="0"/>
        <w:rPr>
          <w:b w:val="1"/>
          <w:rPrChange w:author="Sláva" w:id="24" w:date="2023-01-16T13:44:24Z">
            <w:rPr>
              <w:b w:val="1"/>
            </w:rPr>
          </w:rPrChange>
        </w:rPr>
      </w:pPr>
      <w:r w:rsidDel="00000000" w:rsidR="00000000" w:rsidRPr="00000000">
        <w:br w:type="page"/>
      </w:r>
      <w:r w:rsidDel="00000000" w:rsidR="00000000" w:rsidRPr="00000000">
        <w:rPr>
          <w:rtl w:val="0"/>
        </w:rPr>
      </w:r>
    </w:p>
    <w:p w:rsidR="00000000" w:rsidDel="00000000" w:rsidP="00000000" w:rsidRDefault="00000000" w:rsidRPr="00000000" w14:paraId="00000201">
      <w:pPr>
        <w:pageBreakBefore w:val="0"/>
        <w:rPr>
          <w:b w:val="1"/>
          <w:rPrChange w:author="Sláva" w:id="24" w:date="2023-01-16T13:44:24Z">
            <w:rPr>
              <w:b w:val="1"/>
            </w:rPr>
          </w:rPrChange>
        </w:rPr>
      </w:pPr>
      <w:r w:rsidDel="00000000" w:rsidR="00000000" w:rsidRPr="00000000">
        <w:rPr>
          <w:b w:val="1"/>
          <w:rtl w:val="0"/>
          <w:rPrChange w:author="Sláva" w:id="24" w:date="2023-01-16T13:44:24Z">
            <w:rPr>
              <w:b w:val="1"/>
            </w:rPr>
          </w:rPrChange>
        </w:rPr>
        <w:t xml:space="preserve">4)</w:t>
      </w:r>
    </w:p>
    <w:p w:rsidR="00000000" w:rsidDel="00000000" w:rsidP="00000000" w:rsidRDefault="00000000" w:rsidRPr="00000000" w14:paraId="00000202">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SVM je lineární klasifikátor, nachází oddělující nadrovinu s největším možným marginem.</w:t>
      </w:r>
    </w:p>
    <w:p w:rsidR="00000000" w:rsidDel="00000000" w:rsidP="00000000" w:rsidRDefault="00000000" w:rsidRPr="00000000" w14:paraId="00000203">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T = {(x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y</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w:t>
      </w:r>
      <w:r w:rsidDel="00000000" w:rsidR="00000000" w:rsidRPr="00000000">
        <w:rPr>
          <w:b w:val="1"/>
          <w:rtl w:val="0"/>
          <w:rPrChange w:author="Sláva" w:id="24" w:date="2023-01-16T13:44:24Z">
            <w:rPr>
              <w:vertAlign w:val="subscript"/>
            </w:rPr>
          </w:rPrChange>
        </w:rPr>
        <w:t xml:space="preserve">i=1..N</w:t>
      </w:r>
      <w:r w:rsidDel="00000000" w:rsidR="00000000" w:rsidRPr="00000000">
        <w:rPr>
          <w:b w:val="1"/>
          <w:rtl w:val="0"/>
          <w:rPrChange w:author="Sláva" w:id="24" w:date="2023-01-16T13:44:24Z">
            <w:rPr/>
          </w:rPrChange>
        </w:rPr>
        <w:t xml:space="preserve">, y</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 +-1</w:t>
      </w:r>
    </w:p>
    <w:p w:rsidR="00000000" w:rsidDel="00000000" w:rsidP="00000000" w:rsidRDefault="00000000" w:rsidRPr="00000000" w14:paraId="00000204">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Jeho úkol je zřejmý v původním zápisu úlohy:</w:t>
      </w:r>
    </w:p>
    <w:p w:rsidR="00000000" w:rsidDel="00000000" w:rsidP="00000000" w:rsidRDefault="00000000" w:rsidRPr="00000000" w14:paraId="00000205">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(w, b)* = </w:t>
      </w:r>
      <w:r w:rsidDel="00000000" w:rsidR="00000000" w:rsidRPr="00000000">
        <w:rPr>
          <w:b w:val="1"/>
          <w:rtl w:val="0"/>
          <w:rPrChange w:author="Sláva" w:id="24" w:date="2023-01-16T13:44:24Z">
            <w:rPr/>
          </w:rPrChange>
        </w:rPr>
        <w:t xml:space="preserve">argmax</w:t>
      </w:r>
      <w:r w:rsidDel="00000000" w:rsidR="00000000" w:rsidRPr="00000000">
        <w:rPr>
          <w:b w:val="1"/>
          <w:rtl w:val="0"/>
          <w:rPrChange w:author="Sláva" w:id="24" w:date="2023-01-16T13:44:24Z">
            <w:rPr>
              <w:vertAlign w:val="subscript"/>
            </w:rPr>
          </w:rPrChange>
        </w:rPr>
        <w:t xml:space="preserve">w</w:t>
      </w:r>
      <w:r w:rsidDel="00000000" w:rsidR="00000000" w:rsidRPr="00000000">
        <w:rPr>
          <w:b w:val="1"/>
          <w:rtl w:val="0"/>
          <w:rPrChange w:author="Sláva" w:id="24" w:date="2023-01-16T13:44:24Z">
            <w:rPr>
              <w:vertAlign w:val="subscript"/>
            </w:rPr>
          </w:rPrChange>
        </w:rPr>
        <w:t xml:space="preserve">,b</w:t>
      </w:r>
      <w:r w:rsidDel="00000000" w:rsidR="00000000" w:rsidRPr="00000000">
        <w:rPr>
          <w:b w:val="1"/>
          <w:rtl w:val="0"/>
          <w:rPrChange w:author="Sláva" w:id="24" w:date="2023-01-16T13:44:24Z">
            <w:rPr/>
          </w:rPrChange>
        </w:rPr>
        <w:t xml:space="preserve"> min</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d(x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za podmínky y</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(w</w:t>
      </w:r>
      <w:r w:rsidDel="00000000" w:rsidR="00000000" w:rsidRPr="00000000">
        <w:rPr>
          <w:b w:val="1"/>
          <w:rtl w:val="0"/>
          <w:rPrChange w:author="Sláva" w:id="24" w:date="2023-01-16T13:44:24Z">
            <w:rPr>
              <w:vertAlign w:val="superscript"/>
            </w:rPr>
          </w:rPrChange>
        </w:rPr>
        <w:t xml:space="preserve">T</w:t>
      </w:r>
      <w:r w:rsidDel="00000000" w:rsidR="00000000" w:rsidRPr="00000000">
        <w:rPr>
          <w:b w:val="1"/>
          <w:rtl w:val="0"/>
          <w:rPrChange w:author="Sláva" w:id="24" w:date="2023-01-16T13:44:24Z">
            <w:rPr/>
          </w:rPrChange>
        </w:rPr>
        <w:t xml:space="preserve">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 b) &gt; 0, kde d(x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je vzdálenost 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od nadroviny</w:t>
      </w:r>
    </w:p>
    <w:p w:rsidR="00000000" w:rsidDel="00000000" w:rsidP="00000000" w:rsidRDefault="00000000" w:rsidRPr="00000000" w14:paraId="00000206">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Primární úloha:</w:t>
      </w:r>
    </w:p>
    <w:p w:rsidR="00000000" w:rsidDel="00000000" w:rsidP="00000000" w:rsidRDefault="00000000" w:rsidRPr="00000000" w14:paraId="00000207">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(w, b)* = argmin</w:t>
      </w:r>
      <w:r w:rsidDel="00000000" w:rsidR="00000000" w:rsidRPr="00000000">
        <w:rPr>
          <w:b w:val="1"/>
          <w:rtl w:val="0"/>
          <w:rPrChange w:author="Sláva" w:id="24" w:date="2023-01-16T13:44:24Z">
            <w:rPr>
              <w:vertAlign w:val="subscript"/>
            </w:rPr>
          </w:rPrChange>
        </w:rPr>
        <w:t xml:space="preserve">w,b</w:t>
      </w:r>
      <w:r w:rsidDel="00000000" w:rsidR="00000000" w:rsidRPr="00000000">
        <w:rPr>
          <w:b w:val="1"/>
          <w:rtl w:val="0"/>
          <w:rPrChange w:author="Sláva" w:id="24" w:date="2023-01-16T13:44:24Z">
            <w:rPr/>
          </w:rPrChange>
        </w:rPr>
        <w:t xml:space="preserve"> ½||w||</w:t>
      </w:r>
      <w:r w:rsidDel="00000000" w:rsidR="00000000" w:rsidRPr="00000000">
        <w:rPr>
          <w:b w:val="1"/>
          <w:rtl w:val="0"/>
          <w:rPrChange w:author="Sláva" w:id="24" w:date="2023-01-16T13:44:24Z">
            <w:rPr>
              <w:vertAlign w:val="superscript"/>
            </w:rPr>
          </w:rPrChange>
        </w:rPr>
        <w:t xml:space="preserve">2</w:t>
      </w:r>
      <w:r w:rsidDel="00000000" w:rsidR="00000000" w:rsidRPr="00000000">
        <w:rPr>
          <w:b w:val="1"/>
          <w:rtl w:val="0"/>
          <w:rPrChange w:author="Sláva" w:id="24" w:date="2023-01-16T13:44:24Z">
            <w:rPr/>
          </w:rPrChange>
        </w:rPr>
        <w:t xml:space="preserve">    za podmínky   y</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w:t>
      </w:r>
      <w:r w:rsidDel="00000000" w:rsidR="00000000" w:rsidRPr="00000000">
        <w:rPr>
          <w:b w:val="1"/>
          <w:rtl w:val="0"/>
          <w:rPrChange w:author="Sláva" w:id="24" w:date="2023-01-16T13:44:24Z">
            <w:rPr/>
          </w:rPrChange>
        </w:rPr>
        <w:t xml:space="preserve">w</w:t>
      </w:r>
      <w:r w:rsidDel="00000000" w:rsidR="00000000" w:rsidRPr="00000000">
        <w:rPr>
          <w:b w:val="1"/>
          <w:rtl w:val="0"/>
          <w:rPrChange w:author="Sláva" w:id="24" w:date="2023-01-16T13:44:24Z">
            <w:rPr>
              <w:vertAlign w:val="superscript"/>
            </w:rPr>
          </w:rPrChange>
        </w:rPr>
        <w:t xml:space="preserve">T</w:t>
      </w:r>
      <w:r w:rsidDel="00000000" w:rsidR="00000000" w:rsidRPr="00000000">
        <w:rPr>
          <w:b w:val="1"/>
          <w:rtl w:val="0"/>
          <w:rPrChange w:author="Sláva" w:id="24" w:date="2023-01-16T13:44:24Z">
            <w:rPr/>
          </w:rPrChange>
        </w:rPr>
        <w:t xml:space="preserve">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 b) &gt;= 1</w:t>
      </w:r>
    </w:p>
    <w:p w:rsidR="00000000" w:rsidDel="00000000" w:rsidP="00000000" w:rsidRDefault="00000000" w:rsidRPr="00000000" w14:paraId="00000208">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Používá se ale duální forma úlohy:</w:t>
      </w:r>
    </w:p>
    <w:p w:rsidR="00000000" w:rsidDel="00000000" w:rsidP="00000000" w:rsidRDefault="00000000" w:rsidRPr="00000000" w14:paraId="00000209">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α* = argmax</w:t>
      </w:r>
      <w:r w:rsidDel="00000000" w:rsidR="00000000" w:rsidRPr="00000000">
        <w:rPr>
          <w:b w:val="1"/>
          <w:rtl w:val="0"/>
          <w:rPrChange w:author="Sláva" w:id="24" w:date="2023-01-16T13:44:24Z">
            <w:rPr>
              <w:vertAlign w:val="subscript"/>
            </w:rPr>
          </w:rPrChange>
        </w:rPr>
        <w:t xml:space="preserve">α</w:t>
      </w:r>
      <w:r w:rsidDel="00000000" w:rsidR="00000000" w:rsidRPr="00000000">
        <w:rPr>
          <w:b w:val="1"/>
          <w:rtl w:val="0"/>
          <w:rPrChange w:author="Sláva" w:id="24" w:date="2023-01-16T13:44:24Z">
            <w:rPr/>
          </w:rPrChange>
        </w:rPr>
        <w:t xml:space="preserve"> Sum</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α</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 ½ Sum</w:t>
      </w:r>
      <w:r w:rsidDel="00000000" w:rsidR="00000000" w:rsidRPr="00000000">
        <w:rPr>
          <w:b w:val="1"/>
          <w:rtl w:val="0"/>
          <w:rPrChange w:author="Sláva" w:id="24" w:date="2023-01-16T13:44:24Z">
            <w:rPr>
              <w:vertAlign w:val="subscript"/>
            </w:rPr>
          </w:rPrChange>
        </w:rPr>
        <w:t xml:space="preserve">i </w:t>
      </w:r>
      <w:r w:rsidDel="00000000" w:rsidR="00000000" w:rsidRPr="00000000">
        <w:rPr>
          <w:b w:val="1"/>
          <w:rtl w:val="0"/>
          <w:rPrChange w:author="Sláva" w:id="24" w:date="2023-01-16T13:44:24Z">
            <w:rPr/>
          </w:rPrChange>
        </w:rPr>
        <w:t xml:space="preserve">Sum</w:t>
      </w:r>
      <w:r w:rsidDel="00000000" w:rsidR="00000000" w:rsidRPr="00000000">
        <w:rPr>
          <w:b w:val="1"/>
          <w:rtl w:val="0"/>
          <w:rPrChange w:author="Sláva" w:id="24" w:date="2023-01-16T13:44:24Z">
            <w:rPr>
              <w:vertAlign w:val="subscript"/>
            </w:rPr>
          </w:rPrChange>
        </w:rPr>
        <w:t xml:space="preserve">j</w:t>
      </w:r>
      <w:r w:rsidDel="00000000" w:rsidR="00000000" w:rsidRPr="00000000">
        <w:rPr>
          <w:b w:val="1"/>
          <w:rtl w:val="0"/>
          <w:rPrChange w:author="Sláva" w:id="24" w:date="2023-01-16T13:44:24Z">
            <w:rPr/>
          </w:rPrChange>
        </w:rPr>
        <w:t xml:space="preserve"> α</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α</w:t>
      </w:r>
      <w:r w:rsidDel="00000000" w:rsidR="00000000" w:rsidRPr="00000000">
        <w:rPr>
          <w:b w:val="1"/>
          <w:rtl w:val="0"/>
          <w:rPrChange w:author="Sláva" w:id="24" w:date="2023-01-16T13:44:24Z">
            <w:rPr>
              <w:vertAlign w:val="subscript"/>
            </w:rPr>
          </w:rPrChange>
        </w:rPr>
        <w:t xml:space="preserve">j</w:t>
      </w:r>
      <w:r w:rsidDel="00000000" w:rsidR="00000000" w:rsidRPr="00000000">
        <w:rPr>
          <w:b w:val="1"/>
          <w:rtl w:val="0"/>
          <w:rPrChange w:author="Sláva" w:id="24" w:date="2023-01-16T13:44:24Z">
            <w:rPr/>
          </w:rPrChange>
        </w:rPr>
        <w:t xml:space="preserve">y</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y</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vertAlign w:val="superscript"/>
            </w:rPr>
          </w:rPrChange>
        </w:rPr>
        <w:t xml:space="preserve">T</w:t>
      </w:r>
      <w:r w:rsidDel="00000000" w:rsidR="00000000" w:rsidRPr="00000000">
        <w:rPr>
          <w:b w:val="1"/>
          <w:rtl w:val="0"/>
          <w:rPrChange w:author="Sláva" w:id="24" w:date="2023-01-16T13:44:24Z">
            <w:rPr/>
          </w:rPrChange>
        </w:rPr>
        <w:t xml:space="preserve">x</w:t>
      </w:r>
      <w:r w:rsidDel="00000000" w:rsidR="00000000" w:rsidRPr="00000000">
        <w:rPr>
          <w:b w:val="1"/>
          <w:rtl w:val="0"/>
          <w:rPrChange w:author="Sláva" w:id="24" w:date="2023-01-16T13:44:24Z">
            <w:rPr>
              <w:vertAlign w:val="subscript"/>
            </w:rPr>
          </w:rPrChange>
        </w:rPr>
        <w:t xml:space="preserve">j</w:t>
      </w:r>
      <w:r w:rsidDel="00000000" w:rsidR="00000000" w:rsidRPr="00000000">
        <w:rPr>
          <w:b w:val="1"/>
          <w:rtl w:val="0"/>
          <w:rPrChange w:author="Sláva" w:id="24" w:date="2023-01-16T13:44:24Z">
            <w:rPr/>
          </w:rPrChange>
        </w:rPr>
        <w:t xml:space="preserve">  za podmínky α &gt;= 0, Sum</w:t>
      </w:r>
      <w:r w:rsidDel="00000000" w:rsidR="00000000" w:rsidRPr="00000000">
        <w:rPr>
          <w:b w:val="1"/>
          <w:rtl w:val="0"/>
          <w:rPrChange w:author="Sláva" w:id="24" w:date="2023-01-16T13:44:24Z">
            <w:rPr>
              <w:vertAlign w:val="subscript"/>
            </w:rPr>
          </w:rPrChange>
        </w:rPr>
        <w:t xml:space="preserve">i </w:t>
      </w:r>
      <w:r w:rsidDel="00000000" w:rsidR="00000000" w:rsidRPr="00000000">
        <w:rPr>
          <w:b w:val="1"/>
          <w:rtl w:val="0"/>
          <w:rPrChange w:author="Sláva" w:id="24" w:date="2023-01-16T13:44:24Z">
            <w:rPr/>
          </w:rPrChange>
        </w:rPr>
        <w:t xml:space="preserve">y</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α</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 0</w:t>
      </w:r>
    </w:p>
    <w:p w:rsidR="00000000" w:rsidDel="00000000" w:rsidP="00000000" w:rsidRDefault="00000000" w:rsidRPr="00000000" w14:paraId="0000020A">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Nenulová α</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pak určují support vectory SV, které ovlivňují řešení:</w:t>
      </w:r>
    </w:p>
    <w:p w:rsidR="00000000" w:rsidDel="00000000" w:rsidP="00000000" w:rsidRDefault="00000000" w:rsidRPr="00000000" w14:paraId="0000020B">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w = Sum</w:t>
      </w:r>
      <w:r w:rsidDel="00000000" w:rsidR="00000000" w:rsidRPr="00000000">
        <w:rPr>
          <w:b w:val="1"/>
          <w:rtl w:val="0"/>
          <w:rPrChange w:author="Sláva" w:id="24" w:date="2023-01-16T13:44:24Z">
            <w:rPr>
              <w:vertAlign w:val="subscript"/>
            </w:rPr>
          </w:rPrChange>
        </w:rPr>
        <w:t xml:space="preserve">i z SV</w:t>
      </w:r>
      <w:r w:rsidDel="00000000" w:rsidR="00000000" w:rsidRPr="00000000">
        <w:rPr>
          <w:b w:val="1"/>
          <w:rtl w:val="0"/>
          <w:rPrChange w:author="Sláva" w:id="24" w:date="2023-01-16T13:44:24Z">
            <w:rPr/>
          </w:rPrChange>
        </w:rPr>
        <w:t xml:space="preserve"> α</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y</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b = </w:t>
      </w:r>
      <w:r w:rsidDel="00000000" w:rsidR="00000000" w:rsidRPr="00000000">
        <w:rPr>
          <w:b w:val="1"/>
          <w:rtl w:val="0"/>
          <w:rPrChange w:author="Sláva" w:id="24" w:date="2023-01-16T13:44:24Z">
            <w:rPr/>
          </w:rPrChange>
        </w:rPr>
        <w:t xml:space="preserve">y</w:t>
      </w:r>
      <w:r w:rsidDel="00000000" w:rsidR="00000000" w:rsidRPr="00000000">
        <w:rPr>
          <w:b w:val="1"/>
          <w:rtl w:val="0"/>
          <w:rPrChange w:author="Sláva" w:id="24" w:date="2023-01-16T13:44:24Z">
            <w:rPr>
              <w:vertAlign w:val="subscript"/>
            </w:rPr>
          </w:rPrChange>
        </w:rPr>
        <w:t xml:space="preserve">sv</w:t>
      </w:r>
      <w:r w:rsidDel="00000000" w:rsidR="00000000" w:rsidRPr="00000000">
        <w:rPr>
          <w:b w:val="1"/>
          <w:rtl w:val="0"/>
          <w:rPrChange w:author="Sláva" w:id="24" w:date="2023-01-16T13:44:24Z">
            <w:rPr/>
          </w:rPrChange>
        </w:rPr>
        <w:t xml:space="preserve"> - </w:t>
      </w:r>
      <w:r w:rsidDel="00000000" w:rsidR="00000000" w:rsidRPr="00000000">
        <w:rPr>
          <w:b w:val="1"/>
          <w:rtl w:val="0"/>
          <w:rPrChange w:author="Sláva" w:id="24" w:date="2023-01-16T13:44:24Z">
            <w:rPr/>
          </w:rPrChange>
        </w:rPr>
        <w:t xml:space="preserve">w</w:t>
      </w:r>
      <w:r w:rsidDel="00000000" w:rsidR="00000000" w:rsidRPr="00000000">
        <w:rPr>
          <w:b w:val="1"/>
          <w:rtl w:val="0"/>
          <w:rPrChange w:author="Sláva" w:id="24" w:date="2023-01-16T13:44:24Z">
            <w:rPr>
              <w:vertAlign w:val="superscript"/>
            </w:rPr>
          </w:rPrChange>
        </w:rPr>
        <w:t xml:space="preserve">T</w:t>
      </w:r>
      <w:r w:rsidDel="00000000" w:rsidR="00000000" w:rsidRPr="00000000">
        <w:rPr>
          <w:b w:val="1"/>
          <w:rtl w:val="0"/>
          <w:rPrChange w:author="Sláva" w:id="24" w:date="2023-01-16T13:44:24Z">
            <w:rPr/>
          </w:rPrChange>
        </w:rPr>
        <w:t xml:space="preserve">x</w:t>
      </w:r>
      <w:r w:rsidDel="00000000" w:rsidR="00000000" w:rsidRPr="00000000">
        <w:rPr>
          <w:b w:val="1"/>
          <w:rtl w:val="0"/>
          <w:rPrChange w:author="Sláva" w:id="24" w:date="2023-01-16T13:44:24Z">
            <w:rPr>
              <w:vertAlign w:val="subscript"/>
            </w:rPr>
          </w:rPrChange>
        </w:rPr>
        <w:t xml:space="preserve">sv</w:t>
      </w:r>
      <w:r w:rsidDel="00000000" w:rsidR="00000000" w:rsidRPr="00000000">
        <w:rPr>
          <w:rtl w:val="0"/>
        </w:rPr>
      </w:r>
    </w:p>
    <w:p w:rsidR="00000000" w:rsidDel="00000000" w:rsidP="00000000" w:rsidRDefault="00000000" w:rsidRPr="00000000" w14:paraId="0000020C">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Rozhodujeme pak q(z) = sign(w</w:t>
      </w:r>
      <w:r w:rsidDel="00000000" w:rsidR="00000000" w:rsidRPr="00000000">
        <w:rPr>
          <w:b w:val="1"/>
          <w:rtl w:val="0"/>
          <w:rPrChange w:author="Sláva" w:id="24" w:date="2023-01-16T13:44:24Z">
            <w:rPr>
              <w:vertAlign w:val="superscript"/>
            </w:rPr>
          </w:rPrChange>
        </w:rPr>
        <w:t xml:space="preserve">T</w:t>
      </w:r>
      <w:r w:rsidDel="00000000" w:rsidR="00000000" w:rsidRPr="00000000">
        <w:rPr>
          <w:b w:val="1"/>
          <w:rtl w:val="0"/>
          <w:rPrChange w:author="Sláva" w:id="24" w:date="2023-01-16T13:44:24Z">
            <w:rPr/>
          </w:rPrChange>
        </w:rPr>
        <w:t xml:space="preserve">z + b).</w:t>
      </w:r>
    </w:p>
    <w:p w:rsidR="00000000" w:rsidDel="00000000" w:rsidP="00000000" w:rsidRDefault="00000000" w:rsidRPr="00000000" w14:paraId="0000020D">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Funkce v argmax je konvexní, maximalizaci tedy řešíme QP, které nám dá globální maximum. Rychlost učení velmi závisí na inicializaci.</w:t>
      </w:r>
    </w:p>
    <w:p w:rsidR="00000000" w:rsidDel="00000000" w:rsidP="00000000" w:rsidRDefault="00000000" w:rsidRPr="00000000" w14:paraId="0000020E">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SVM dobře generalizují, používají pouze skalární součiny dat, tzn. že jsou nezávislé na vstupní dimenzi, umí pracovat i s neseparabilními daty, při klasifikaci stačí znát pouze w a b, lze zobecnit pro oddělení nelineárně separovatelných dat pomocí dimension lifting a kernel triku.</w:t>
      </w:r>
    </w:p>
    <w:p w:rsidR="00000000" w:rsidDel="00000000" w:rsidP="00000000" w:rsidRDefault="00000000" w:rsidRPr="00000000" w14:paraId="0000020F">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SVM se složitě zobecňují pro oddělení více tříd a nehodí se do inkrementálního učení.</w:t>
      </w:r>
      <w:r w:rsidDel="00000000" w:rsidR="00000000" w:rsidRPr="00000000">
        <w:rPr>
          <w:rtl w:val="0"/>
        </w:rPr>
      </w:r>
    </w:p>
    <w:p w:rsidR="00000000" w:rsidDel="00000000" w:rsidP="00000000" w:rsidRDefault="00000000" w:rsidRPr="00000000" w14:paraId="00000210">
      <w:pPr>
        <w:pageBreakBefore w:val="0"/>
        <w:rPr>
          <w:b w:val="1"/>
          <w:rPrChange w:author="Sláva" w:id="24" w:date="2023-01-16T13:44:24Z">
            <w:rPr/>
          </w:rPrChange>
        </w:rPr>
      </w:pPr>
      <w:r w:rsidDel="00000000" w:rsidR="00000000" w:rsidRPr="00000000">
        <w:rPr>
          <w:rtl w:val="0"/>
        </w:rPr>
      </w:r>
    </w:p>
    <w:p w:rsidR="00000000" w:rsidDel="00000000" w:rsidP="00000000" w:rsidRDefault="00000000" w:rsidRPr="00000000" w14:paraId="00000211">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Neseparovatelná data:</w:t>
      </w:r>
    </w:p>
    <w:p w:rsidR="00000000" w:rsidDel="00000000" w:rsidP="00000000" w:rsidRDefault="00000000" w:rsidRPr="00000000" w14:paraId="00000212">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Upravíme úlohy přidáním ztráty za špatnou klasifikaci bodu C:</w:t>
      </w:r>
      <w:r w:rsidDel="00000000" w:rsidR="00000000" w:rsidRPr="00000000">
        <w:rPr>
          <w:rtl w:val="0"/>
        </w:rPr>
      </w:r>
    </w:p>
    <w:p w:rsidR="00000000" w:rsidDel="00000000" w:rsidP="00000000" w:rsidRDefault="00000000" w:rsidRPr="00000000" w14:paraId="00000213">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Primární úloha:</w:t>
      </w:r>
    </w:p>
    <w:p w:rsidR="00000000" w:rsidDel="00000000" w:rsidP="00000000" w:rsidRDefault="00000000" w:rsidRPr="00000000" w14:paraId="00000214">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(w, b)* = argmin</w:t>
      </w:r>
      <w:r w:rsidDel="00000000" w:rsidR="00000000" w:rsidRPr="00000000">
        <w:rPr>
          <w:b w:val="1"/>
          <w:rtl w:val="0"/>
          <w:rPrChange w:author="Sláva" w:id="24" w:date="2023-01-16T13:44:24Z">
            <w:rPr>
              <w:vertAlign w:val="subscript"/>
            </w:rPr>
          </w:rPrChange>
        </w:rPr>
        <w:t xml:space="preserve">w,b</w:t>
      </w:r>
      <w:r w:rsidDel="00000000" w:rsidR="00000000" w:rsidRPr="00000000">
        <w:rPr>
          <w:b w:val="1"/>
          <w:rtl w:val="0"/>
          <w:rPrChange w:author="Sláva" w:id="24" w:date="2023-01-16T13:44:24Z">
            <w:rPr/>
          </w:rPrChange>
        </w:rPr>
        <w:t xml:space="preserve"> ½||w||</w:t>
      </w:r>
      <w:r w:rsidDel="00000000" w:rsidR="00000000" w:rsidRPr="00000000">
        <w:rPr>
          <w:b w:val="1"/>
          <w:rtl w:val="0"/>
          <w:rPrChange w:author="Sláva" w:id="24" w:date="2023-01-16T13:44:24Z">
            <w:rPr>
              <w:vertAlign w:val="superscript"/>
            </w:rPr>
          </w:rPrChange>
        </w:rPr>
        <w:t xml:space="preserve">2</w:t>
      </w:r>
      <w:r w:rsidDel="00000000" w:rsidR="00000000" w:rsidRPr="00000000">
        <w:rPr>
          <w:b w:val="1"/>
          <w:rtl w:val="0"/>
          <w:rPrChange w:author="Sláva" w:id="24" w:date="2023-01-16T13:44:24Z">
            <w:rPr/>
          </w:rPrChange>
        </w:rPr>
        <w:t xml:space="preserve"> + C*Sum</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ξ</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za podmínky   y</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w:t>
      </w:r>
      <w:r w:rsidDel="00000000" w:rsidR="00000000" w:rsidRPr="00000000">
        <w:rPr>
          <w:b w:val="1"/>
          <w:rtl w:val="0"/>
          <w:rPrChange w:author="Sláva" w:id="24" w:date="2023-01-16T13:44:24Z">
            <w:rPr/>
          </w:rPrChange>
        </w:rPr>
        <w:t xml:space="preserve">w</w:t>
      </w:r>
      <w:r w:rsidDel="00000000" w:rsidR="00000000" w:rsidRPr="00000000">
        <w:rPr>
          <w:b w:val="1"/>
          <w:rtl w:val="0"/>
          <w:rPrChange w:author="Sláva" w:id="24" w:date="2023-01-16T13:44:24Z">
            <w:rPr>
              <w:vertAlign w:val="superscript"/>
            </w:rPr>
          </w:rPrChange>
        </w:rPr>
        <w:t xml:space="preserve">T</w:t>
      </w:r>
      <w:r w:rsidDel="00000000" w:rsidR="00000000" w:rsidRPr="00000000">
        <w:rPr>
          <w:b w:val="1"/>
          <w:rtl w:val="0"/>
          <w:rPrChange w:author="Sláva" w:id="24" w:date="2023-01-16T13:44:24Z">
            <w:rPr/>
          </w:rPrChange>
        </w:rPr>
        <w:t xml:space="preserve">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 b) &gt;= 1 - ξ</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ξ</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&gt;= 0</w:t>
      </w:r>
    </w:p>
    <w:p w:rsidR="00000000" w:rsidDel="00000000" w:rsidP="00000000" w:rsidRDefault="00000000" w:rsidRPr="00000000" w14:paraId="00000215">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Duální úloha:</w:t>
      </w:r>
    </w:p>
    <w:p w:rsidR="00000000" w:rsidDel="00000000" w:rsidP="00000000" w:rsidRDefault="00000000" w:rsidRPr="00000000" w14:paraId="00000216">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α* = argmax</w:t>
      </w:r>
      <w:r w:rsidDel="00000000" w:rsidR="00000000" w:rsidRPr="00000000">
        <w:rPr>
          <w:b w:val="1"/>
          <w:rtl w:val="0"/>
          <w:rPrChange w:author="Sláva" w:id="24" w:date="2023-01-16T13:44:24Z">
            <w:rPr>
              <w:vertAlign w:val="subscript"/>
            </w:rPr>
          </w:rPrChange>
        </w:rPr>
        <w:t xml:space="preserve">α</w:t>
      </w:r>
      <w:r w:rsidDel="00000000" w:rsidR="00000000" w:rsidRPr="00000000">
        <w:rPr>
          <w:b w:val="1"/>
          <w:rtl w:val="0"/>
          <w:rPrChange w:author="Sláva" w:id="24" w:date="2023-01-16T13:44:24Z">
            <w:rPr/>
          </w:rPrChange>
        </w:rPr>
        <w:t xml:space="preserve"> Sum</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α</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 ½ Sum</w:t>
      </w:r>
      <w:r w:rsidDel="00000000" w:rsidR="00000000" w:rsidRPr="00000000">
        <w:rPr>
          <w:b w:val="1"/>
          <w:rtl w:val="0"/>
          <w:rPrChange w:author="Sláva" w:id="24" w:date="2023-01-16T13:44:24Z">
            <w:rPr>
              <w:vertAlign w:val="subscript"/>
            </w:rPr>
          </w:rPrChange>
        </w:rPr>
        <w:t xml:space="preserve">i </w:t>
      </w:r>
      <w:r w:rsidDel="00000000" w:rsidR="00000000" w:rsidRPr="00000000">
        <w:rPr>
          <w:b w:val="1"/>
          <w:rtl w:val="0"/>
          <w:rPrChange w:author="Sláva" w:id="24" w:date="2023-01-16T13:44:24Z">
            <w:rPr/>
          </w:rPrChange>
        </w:rPr>
        <w:t xml:space="preserve">Sum</w:t>
      </w:r>
      <w:r w:rsidDel="00000000" w:rsidR="00000000" w:rsidRPr="00000000">
        <w:rPr>
          <w:b w:val="1"/>
          <w:rtl w:val="0"/>
          <w:rPrChange w:author="Sláva" w:id="24" w:date="2023-01-16T13:44:24Z">
            <w:rPr>
              <w:vertAlign w:val="subscript"/>
            </w:rPr>
          </w:rPrChange>
        </w:rPr>
        <w:t xml:space="preserve">j</w:t>
      </w:r>
      <w:r w:rsidDel="00000000" w:rsidR="00000000" w:rsidRPr="00000000">
        <w:rPr>
          <w:b w:val="1"/>
          <w:rtl w:val="0"/>
          <w:rPrChange w:author="Sláva" w:id="24" w:date="2023-01-16T13:44:24Z">
            <w:rPr/>
          </w:rPrChange>
        </w:rPr>
        <w:t xml:space="preserve"> α</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α</w:t>
      </w:r>
      <w:r w:rsidDel="00000000" w:rsidR="00000000" w:rsidRPr="00000000">
        <w:rPr>
          <w:b w:val="1"/>
          <w:rtl w:val="0"/>
          <w:rPrChange w:author="Sláva" w:id="24" w:date="2023-01-16T13:44:24Z">
            <w:rPr>
              <w:vertAlign w:val="subscript"/>
            </w:rPr>
          </w:rPrChange>
        </w:rPr>
        <w:t xml:space="preserve">j</w:t>
      </w:r>
      <w:r w:rsidDel="00000000" w:rsidR="00000000" w:rsidRPr="00000000">
        <w:rPr>
          <w:b w:val="1"/>
          <w:rtl w:val="0"/>
          <w:rPrChange w:author="Sláva" w:id="24" w:date="2023-01-16T13:44:24Z">
            <w:rPr/>
          </w:rPrChange>
        </w:rPr>
        <w:t xml:space="preserve">y</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y</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vertAlign w:val="superscript"/>
            </w:rPr>
          </w:rPrChange>
        </w:rPr>
        <w:t xml:space="preserve">T</w:t>
      </w:r>
      <w:r w:rsidDel="00000000" w:rsidR="00000000" w:rsidRPr="00000000">
        <w:rPr>
          <w:b w:val="1"/>
          <w:rtl w:val="0"/>
          <w:rPrChange w:author="Sláva" w:id="24" w:date="2023-01-16T13:44:24Z">
            <w:rPr/>
          </w:rPrChange>
        </w:rPr>
        <w:t xml:space="preserve">x</w:t>
      </w:r>
      <w:r w:rsidDel="00000000" w:rsidR="00000000" w:rsidRPr="00000000">
        <w:rPr>
          <w:b w:val="1"/>
          <w:rtl w:val="0"/>
          <w:rPrChange w:author="Sláva" w:id="24" w:date="2023-01-16T13:44:24Z">
            <w:rPr>
              <w:vertAlign w:val="subscript"/>
            </w:rPr>
          </w:rPrChange>
        </w:rPr>
        <w:t xml:space="preserve">j</w:t>
      </w:r>
      <w:r w:rsidDel="00000000" w:rsidR="00000000" w:rsidRPr="00000000">
        <w:rPr>
          <w:b w:val="1"/>
          <w:rtl w:val="0"/>
          <w:rPrChange w:author="Sláva" w:id="24" w:date="2023-01-16T13:44:24Z">
            <w:rPr/>
          </w:rPrChange>
        </w:rPr>
        <w:t xml:space="preserve">  za podmínky 0 &lt;= α &lt;= C, Sum</w:t>
      </w:r>
      <w:r w:rsidDel="00000000" w:rsidR="00000000" w:rsidRPr="00000000">
        <w:rPr>
          <w:b w:val="1"/>
          <w:rtl w:val="0"/>
          <w:rPrChange w:author="Sláva" w:id="24" w:date="2023-01-16T13:44:24Z">
            <w:rPr>
              <w:vertAlign w:val="subscript"/>
            </w:rPr>
          </w:rPrChange>
        </w:rPr>
        <w:t xml:space="preserve">i </w:t>
      </w:r>
      <w:r w:rsidDel="00000000" w:rsidR="00000000" w:rsidRPr="00000000">
        <w:rPr>
          <w:b w:val="1"/>
          <w:rtl w:val="0"/>
          <w:rPrChange w:author="Sláva" w:id="24" w:date="2023-01-16T13:44:24Z">
            <w:rPr/>
          </w:rPrChange>
        </w:rPr>
        <w:t xml:space="preserve">y</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α</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 0</w:t>
      </w:r>
    </w:p>
    <w:p w:rsidR="00000000" w:rsidDel="00000000" w:rsidP="00000000" w:rsidRDefault="00000000" w:rsidRPr="00000000" w14:paraId="00000217">
      <w:pPr>
        <w:pageBreakBefore w:val="0"/>
        <w:rPr>
          <w:b w:val="1"/>
          <w:rPrChange w:author="Sláva" w:id="24" w:date="2023-01-16T13:44:24Z">
            <w:rPr>
              <w:b w:val="1"/>
            </w:rPr>
          </w:rPrChange>
        </w:rPr>
      </w:pPr>
      <w:r w:rsidDel="00000000" w:rsidR="00000000" w:rsidRPr="00000000">
        <w:rPr>
          <w:rtl w:val="0"/>
        </w:rPr>
      </w:r>
    </w:p>
    <w:p w:rsidR="00000000" w:rsidDel="00000000" w:rsidP="00000000" w:rsidRDefault="00000000" w:rsidRPr="00000000" w14:paraId="00000218">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Při použití dimension lifting φ(x): R</w:t>
      </w:r>
      <w:r w:rsidDel="00000000" w:rsidR="00000000" w:rsidRPr="00000000">
        <w:rPr>
          <w:b w:val="1"/>
          <w:rtl w:val="0"/>
          <w:rPrChange w:author="Sláva" w:id="24" w:date="2023-01-16T13:44:24Z">
            <w:rPr>
              <w:vertAlign w:val="superscript"/>
            </w:rPr>
          </w:rPrChange>
        </w:rPr>
        <w:t xml:space="preserve">D</w:t>
      </w:r>
      <w:r w:rsidDel="00000000" w:rsidR="00000000" w:rsidRPr="00000000">
        <w:rPr>
          <w:b w:val="1"/>
          <w:rtl w:val="0"/>
          <w:rPrChange w:author="Sláva" w:id="24" w:date="2023-01-16T13:44:24Z">
            <w:rPr/>
          </w:rPrChange>
        </w:rPr>
        <w:t xml:space="preserve"> -&gt; R</w:t>
      </w:r>
      <w:r w:rsidDel="00000000" w:rsidR="00000000" w:rsidRPr="00000000">
        <w:rPr>
          <w:b w:val="1"/>
          <w:rtl w:val="0"/>
          <w:rPrChange w:author="Sláva" w:id="24" w:date="2023-01-16T13:44:24Z">
            <w:rPr>
              <w:vertAlign w:val="superscript"/>
            </w:rPr>
          </w:rPrChange>
        </w:rPr>
        <w:t xml:space="preserve">M</w:t>
      </w:r>
      <w:r w:rsidDel="00000000" w:rsidR="00000000" w:rsidRPr="00000000">
        <w:rPr>
          <w:b w:val="1"/>
          <w:rtl w:val="0"/>
          <w:rPrChange w:author="Sláva" w:id="24" w:date="2023-01-16T13:44:24Z">
            <w:rPr/>
          </w:rPrChange>
        </w:rPr>
        <w:t xml:space="preserve"> nemusíme používat/znát přímo předpis mapování. Stačí znát kernel funkci K(x, y) = φ(x)</w:t>
      </w:r>
      <w:r w:rsidDel="00000000" w:rsidR="00000000" w:rsidRPr="00000000">
        <w:rPr>
          <w:b w:val="1"/>
          <w:rtl w:val="0"/>
          <w:rPrChange w:author="Sláva" w:id="24" w:date="2023-01-16T13:44:24Z">
            <w:rPr>
              <w:vertAlign w:val="superscript"/>
            </w:rPr>
          </w:rPrChange>
        </w:rPr>
        <w:t xml:space="preserve">T</w:t>
      </w:r>
      <w:r w:rsidDel="00000000" w:rsidR="00000000" w:rsidRPr="00000000">
        <w:rPr>
          <w:b w:val="1"/>
          <w:rtl w:val="0"/>
          <w:rPrChange w:author="Sláva" w:id="24" w:date="2023-01-16T13:44:24Z">
            <w:rPr/>
          </w:rPrChange>
        </w:rPr>
        <w:t xml:space="preserve">φ(y). Tou lze nahradit například i mapování do teoreticky nekonečně dimenzionálních prostorů apod.</w:t>
      </w:r>
    </w:p>
    <w:p w:rsidR="00000000" w:rsidDel="00000000" w:rsidP="00000000" w:rsidRDefault="00000000" w:rsidRPr="00000000" w14:paraId="00000219">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Učení SVM probíhá stejně, pouze duální úloha přijme kernel funkci:</w:t>
      </w:r>
    </w:p>
    <w:p w:rsidR="00000000" w:rsidDel="00000000" w:rsidP="00000000" w:rsidRDefault="00000000" w:rsidRPr="00000000" w14:paraId="0000021A">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α* = argmax</w:t>
      </w:r>
      <w:r w:rsidDel="00000000" w:rsidR="00000000" w:rsidRPr="00000000">
        <w:rPr>
          <w:b w:val="1"/>
          <w:rtl w:val="0"/>
          <w:rPrChange w:author="Sláva" w:id="24" w:date="2023-01-16T13:44:24Z">
            <w:rPr>
              <w:vertAlign w:val="subscript"/>
            </w:rPr>
          </w:rPrChange>
        </w:rPr>
        <w:t xml:space="preserve">α</w:t>
      </w:r>
      <w:r w:rsidDel="00000000" w:rsidR="00000000" w:rsidRPr="00000000">
        <w:rPr>
          <w:b w:val="1"/>
          <w:rtl w:val="0"/>
          <w:rPrChange w:author="Sláva" w:id="24" w:date="2023-01-16T13:44:24Z">
            <w:rPr/>
          </w:rPrChange>
        </w:rPr>
        <w:t xml:space="preserve"> Sum</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α</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 ½ Sum</w:t>
      </w:r>
      <w:r w:rsidDel="00000000" w:rsidR="00000000" w:rsidRPr="00000000">
        <w:rPr>
          <w:b w:val="1"/>
          <w:rtl w:val="0"/>
          <w:rPrChange w:author="Sláva" w:id="24" w:date="2023-01-16T13:44:24Z">
            <w:rPr>
              <w:vertAlign w:val="subscript"/>
            </w:rPr>
          </w:rPrChange>
        </w:rPr>
        <w:t xml:space="preserve">i </w:t>
      </w:r>
      <w:r w:rsidDel="00000000" w:rsidR="00000000" w:rsidRPr="00000000">
        <w:rPr>
          <w:b w:val="1"/>
          <w:rtl w:val="0"/>
          <w:rPrChange w:author="Sláva" w:id="24" w:date="2023-01-16T13:44:24Z">
            <w:rPr/>
          </w:rPrChange>
        </w:rPr>
        <w:t xml:space="preserve">Sum</w:t>
      </w:r>
      <w:r w:rsidDel="00000000" w:rsidR="00000000" w:rsidRPr="00000000">
        <w:rPr>
          <w:b w:val="1"/>
          <w:rtl w:val="0"/>
          <w:rPrChange w:author="Sláva" w:id="24" w:date="2023-01-16T13:44:24Z">
            <w:rPr>
              <w:vertAlign w:val="subscript"/>
            </w:rPr>
          </w:rPrChange>
        </w:rPr>
        <w:t xml:space="preserve">j</w:t>
      </w:r>
      <w:r w:rsidDel="00000000" w:rsidR="00000000" w:rsidRPr="00000000">
        <w:rPr>
          <w:b w:val="1"/>
          <w:rtl w:val="0"/>
          <w:rPrChange w:author="Sláva" w:id="24" w:date="2023-01-16T13:44:24Z">
            <w:rPr/>
          </w:rPrChange>
        </w:rPr>
        <w:t xml:space="preserve"> α</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α</w:t>
      </w:r>
      <w:r w:rsidDel="00000000" w:rsidR="00000000" w:rsidRPr="00000000">
        <w:rPr>
          <w:b w:val="1"/>
          <w:rtl w:val="0"/>
          <w:rPrChange w:author="Sláva" w:id="24" w:date="2023-01-16T13:44:24Z">
            <w:rPr>
              <w:vertAlign w:val="subscript"/>
            </w:rPr>
          </w:rPrChange>
        </w:rPr>
        <w:t xml:space="preserve">j</w:t>
      </w:r>
      <w:r w:rsidDel="00000000" w:rsidR="00000000" w:rsidRPr="00000000">
        <w:rPr>
          <w:b w:val="1"/>
          <w:rtl w:val="0"/>
          <w:rPrChange w:author="Sláva" w:id="24" w:date="2023-01-16T13:44:24Z">
            <w:rPr/>
          </w:rPrChange>
        </w:rPr>
        <w:t xml:space="preserve">y</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y</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K(</w:t>
      </w:r>
      <w:r w:rsidDel="00000000" w:rsidR="00000000" w:rsidRPr="00000000">
        <w:rPr>
          <w:b w:val="1"/>
          <w:rtl w:val="0"/>
          <w:rPrChange w:author="Sláva" w:id="24" w:date="2023-01-16T13:44:24Z">
            <w:rPr/>
          </w:rPrChange>
        </w:rPr>
        <w:t xml:space="preserve">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w:t>
      </w:r>
      <w:r w:rsidDel="00000000" w:rsidR="00000000" w:rsidRPr="00000000">
        <w:rPr>
          <w:b w:val="1"/>
          <w:rtl w:val="0"/>
          <w:rPrChange w:author="Sláva" w:id="24" w:date="2023-01-16T13:44:24Z">
            <w:rPr/>
          </w:rPrChange>
        </w:rPr>
        <w:t xml:space="preserve">x</w:t>
      </w:r>
      <w:r w:rsidDel="00000000" w:rsidR="00000000" w:rsidRPr="00000000">
        <w:rPr>
          <w:b w:val="1"/>
          <w:rtl w:val="0"/>
          <w:rPrChange w:author="Sláva" w:id="24" w:date="2023-01-16T13:44:24Z">
            <w:rPr>
              <w:vertAlign w:val="subscript"/>
            </w:rPr>
          </w:rPrChange>
        </w:rPr>
        <w:t xml:space="preserve">j</w:t>
      </w:r>
      <w:r w:rsidDel="00000000" w:rsidR="00000000" w:rsidRPr="00000000">
        <w:rPr>
          <w:b w:val="1"/>
          <w:rtl w:val="0"/>
          <w:rPrChange w:author="Sláva" w:id="24" w:date="2023-01-16T13:44:24Z">
            <w:rPr/>
          </w:rPrChange>
        </w:rPr>
        <w:t xml:space="preserve">)</w:t>
      </w:r>
      <w:r w:rsidDel="00000000" w:rsidR="00000000" w:rsidRPr="00000000">
        <w:rPr>
          <w:b w:val="1"/>
          <w:rtl w:val="0"/>
          <w:rPrChange w:author="Sláva" w:id="24" w:date="2023-01-16T13:44:24Z">
            <w:rPr/>
          </w:rPrChange>
        </w:rPr>
        <w:t xml:space="preserve">  za podmínky 0 &lt;= α &lt;= C, Sum</w:t>
      </w:r>
      <w:r w:rsidDel="00000000" w:rsidR="00000000" w:rsidRPr="00000000">
        <w:rPr>
          <w:b w:val="1"/>
          <w:rtl w:val="0"/>
          <w:rPrChange w:author="Sláva" w:id="24" w:date="2023-01-16T13:44:24Z">
            <w:rPr>
              <w:vertAlign w:val="subscript"/>
            </w:rPr>
          </w:rPrChange>
        </w:rPr>
        <w:t xml:space="preserve">i </w:t>
      </w:r>
      <w:r w:rsidDel="00000000" w:rsidR="00000000" w:rsidRPr="00000000">
        <w:rPr>
          <w:b w:val="1"/>
          <w:rtl w:val="0"/>
          <w:rPrChange w:author="Sláva" w:id="24" w:date="2023-01-16T13:44:24Z">
            <w:rPr/>
          </w:rPrChange>
        </w:rPr>
        <w:t xml:space="preserve">y</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α</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 0</w:t>
      </w:r>
    </w:p>
    <w:p w:rsidR="00000000" w:rsidDel="00000000" w:rsidP="00000000" w:rsidRDefault="00000000" w:rsidRPr="00000000" w14:paraId="0000021B">
      <w:pPr>
        <w:pageBreakBefore w:val="0"/>
        <w:rPr>
          <w:b w:val="1"/>
          <w:rPrChange w:author="Sláva" w:id="24" w:date="2023-01-16T13:44:24Z">
            <w:rPr/>
          </w:rPrChange>
        </w:rPr>
      </w:pPr>
      <w:r w:rsidDel="00000000" w:rsidR="00000000" w:rsidRPr="00000000">
        <w:rPr>
          <w:b w:val="1"/>
          <w:rtl w:val="0"/>
          <w:rPrChange w:author="Sláva" w:id="24" w:date="2023-01-16T13:44:24Z">
            <w:rPr/>
          </w:rPrChange>
        </w:rPr>
        <w:t xml:space="preserve">Klasifikace má dva způsoby:</w:t>
      </w:r>
    </w:p>
    <w:p w:rsidR="00000000" w:rsidDel="00000000" w:rsidP="00000000" w:rsidRDefault="00000000" w:rsidRPr="00000000" w14:paraId="0000021C">
      <w:pPr>
        <w:pageBreakBefore w:val="0"/>
        <w:numPr>
          <w:ilvl w:val="0"/>
          <w:numId w:val="23"/>
        </w:numPr>
        <w:ind w:left="720" w:hanging="360"/>
        <w:rPr>
          <w:u w:val="none"/>
        </w:rPr>
      </w:pPr>
      <w:r w:rsidDel="00000000" w:rsidR="00000000" w:rsidRPr="00000000">
        <w:rPr>
          <w:b w:val="1"/>
          <w:rtl w:val="0"/>
          <w:rPrChange w:author="Sláva" w:id="24" w:date="2023-01-16T13:44:24Z">
            <w:rPr/>
          </w:rPrChange>
        </w:rPr>
        <w:t xml:space="preserve">použijeme mapování φ(x):</w:t>
      </w:r>
    </w:p>
    <w:p w:rsidR="00000000" w:rsidDel="00000000" w:rsidP="00000000" w:rsidRDefault="00000000" w:rsidRPr="00000000" w14:paraId="0000021D">
      <w:pPr>
        <w:pageBreakBefore w:val="0"/>
        <w:ind w:left="720" w:firstLine="0"/>
        <w:rPr>
          <w:b w:val="1"/>
          <w:rPrChange w:author="Sláva" w:id="24" w:date="2023-01-16T13:44:24Z">
            <w:rPr/>
          </w:rPrChange>
        </w:rPr>
      </w:pPr>
      <w:r w:rsidDel="00000000" w:rsidR="00000000" w:rsidRPr="00000000">
        <w:rPr>
          <w:b w:val="1"/>
          <w:rtl w:val="0"/>
          <w:rPrChange w:author="Sláva" w:id="24" w:date="2023-01-16T13:44:24Z">
            <w:rPr/>
          </w:rPrChange>
        </w:rPr>
        <w:t xml:space="preserve">Získáme w = Sum</w:t>
      </w:r>
      <w:r w:rsidDel="00000000" w:rsidR="00000000" w:rsidRPr="00000000">
        <w:rPr>
          <w:b w:val="1"/>
          <w:rtl w:val="0"/>
          <w:rPrChange w:author="Sláva" w:id="24" w:date="2023-01-16T13:44:24Z">
            <w:rPr>
              <w:vertAlign w:val="subscript"/>
            </w:rPr>
          </w:rPrChange>
        </w:rPr>
        <w:t xml:space="preserve">i z SV</w:t>
      </w:r>
      <w:r w:rsidDel="00000000" w:rsidR="00000000" w:rsidRPr="00000000">
        <w:rPr>
          <w:b w:val="1"/>
          <w:rtl w:val="0"/>
          <w:rPrChange w:author="Sláva" w:id="24" w:date="2023-01-16T13:44:24Z">
            <w:rPr/>
          </w:rPrChange>
        </w:rPr>
        <w:t xml:space="preserve"> α</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y</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φ(x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w:t>
      </w:r>
      <w:r w:rsidDel="00000000" w:rsidR="00000000" w:rsidRPr="00000000">
        <w:rPr>
          <w:b w:val="1"/>
          <w:rtl w:val="0"/>
          <w:rPrChange w:author="Sláva" w:id="24" w:date="2023-01-16T13:44:24Z">
            <w:rPr/>
          </w:rPrChange>
        </w:rPr>
        <w:t xml:space="preserve">, b = </w:t>
      </w:r>
      <w:r w:rsidDel="00000000" w:rsidR="00000000" w:rsidRPr="00000000">
        <w:rPr>
          <w:b w:val="1"/>
          <w:rtl w:val="0"/>
          <w:rPrChange w:author="Sláva" w:id="24" w:date="2023-01-16T13:44:24Z">
            <w:rPr/>
          </w:rPrChange>
        </w:rPr>
        <w:t xml:space="preserve">y</w:t>
      </w:r>
      <w:r w:rsidDel="00000000" w:rsidR="00000000" w:rsidRPr="00000000">
        <w:rPr>
          <w:b w:val="1"/>
          <w:rtl w:val="0"/>
          <w:rPrChange w:author="Sláva" w:id="24" w:date="2023-01-16T13:44:24Z">
            <w:rPr>
              <w:vertAlign w:val="subscript"/>
            </w:rPr>
          </w:rPrChange>
        </w:rPr>
        <w:t xml:space="preserve">sv</w:t>
      </w:r>
      <w:r w:rsidDel="00000000" w:rsidR="00000000" w:rsidRPr="00000000">
        <w:rPr>
          <w:b w:val="1"/>
          <w:rtl w:val="0"/>
          <w:rPrChange w:author="Sláva" w:id="24" w:date="2023-01-16T13:44:24Z">
            <w:rPr/>
          </w:rPrChange>
        </w:rPr>
        <w:t xml:space="preserve"> - </w:t>
      </w:r>
      <w:r w:rsidDel="00000000" w:rsidR="00000000" w:rsidRPr="00000000">
        <w:rPr>
          <w:b w:val="1"/>
          <w:rtl w:val="0"/>
          <w:rPrChange w:author="Sláva" w:id="24" w:date="2023-01-16T13:44:24Z">
            <w:rPr/>
          </w:rPrChange>
        </w:rPr>
        <w:t xml:space="preserve">w</w:t>
      </w:r>
      <w:r w:rsidDel="00000000" w:rsidR="00000000" w:rsidRPr="00000000">
        <w:rPr>
          <w:b w:val="1"/>
          <w:rtl w:val="0"/>
          <w:rPrChange w:author="Sláva" w:id="24" w:date="2023-01-16T13:44:24Z">
            <w:rPr>
              <w:vertAlign w:val="superscript"/>
            </w:rPr>
          </w:rPrChange>
        </w:rPr>
        <w:t xml:space="preserve">T</w:t>
      </w:r>
      <w:r w:rsidDel="00000000" w:rsidR="00000000" w:rsidRPr="00000000">
        <w:rPr>
          <w:b w:val="1"/>
          <w:rtl w:val="0"/>
          <w:rPrChange w:author="Sláva" w:id="24" w:date="2023-01-16T13:44:24Z">
            <w:rPr/>
          </w:rPrChange>
        </w:rPr>
        <w:t xml:space="preserve">φ(x</w:t>
      </w:r>
      <w:r w:rsidDel="00000000" w:rsidR="00000000" w:rsidRPr="00000000">
        <w:rPr>
          <w:b w:val="1"/>
          <w:rtl w:val="0"/>
          <w:rPrChange w:author="Sláva" w:id="24" w:date="2023-01-16T13:44:24Z">
            <w:rPr>
              <w:vertAlign w:val="subscript"/>
            </w:rPr>
          </w:rPrChange>
        </w:rPr>
        <w:t xml:space="preserve">sv</w:t>
      </w:r>
      <w:r w:rsidDel="00000000" w:rsidR="00000000" w:rsidRPr="00000000">
        <w:rPr>
          <w:b w:val="1"/>
          <w:rtl w:val="0"/>
          <w:rPrChange w:author="Sláva" w:id="24" w:date="2023-01-16T13:44:24Z">
            <w:rPr/>
          </w:rPrChange>
        </w:rPr>
        <w:t xml:space="preserve">) a klasifikujeme</w:t>
      </w:r>
    </w:p>
    <w:p w:rsidR="00000000" w:rsidDel="00000000" w:rsidP="00000000" w:rsidRDefault="00000000" w:rsidRPr="00000000" w14:paraId="0000021E">
      <w:pPr>
        <w:pageBreakBefore w:val="0"/>
        <w:ind w:left="720" w:firstLine="0"/>
        <w:rPr>
          <w:b w:val="1"/>
          <w:rPrChange w:author="Sláva" w:id="24" w:date="2023-01-16T13:44:24Z">
            <w:rPr/>
          </w:rPrChange>
        </w:rPr>
      </w:pPr>
      <w:r w:rsidDel="00000000" w:rsidR="00000000" w:rsidRPr="00000000">
        <w:rPr>
          <w:b w:val="1"/>
          <w:rtl w:val="0"/>
          <w:rPrChange w:author="Sláva" w:id="24" w:date="2023-01-16T13:44:24Z">
            <w:rPr/>
          </w:rPrChange>
        </w:rPr>
        <w:t xml:space="preserve">q(z) = sign(w</w:t>
      </w:r>
      <w:r w:rsidDel="00000000" w:rsidR="00000000" w:rsidRPr="00000000">
        <w:rPr>
          <w:b w:val="1"/>
          <w:rtl w:val="0"/>
          <w:rPrChange w:author="Sláva" w:id="24" w:date="2023-01-16T13:44:24Z">
            <w:rPr>
              <w:vertAlign w:val="superscript"/>
            </w:rPr>
          </w:rPrChange>
        </w:rPr>
        <w:t xml:space="preserve">T</w:t>
      </w:r>
      <w:r w:rsidDel="00000000" w:rsidR="00000000" w:rsidRPr="00000000">
        <w:rPr>
          <w:b w:val="1"/>
          <w:rtl w:val="0"/>
          <w:rPrChange w:author="Sláva" w:id="24" w:date="2023-01-16T13:44:24Z">
            <w:rPr/>
          </w:rPrChange>
        </w:rPr>
        <w:t xml:space="preserve">φ(z) + b)</w:t>
      </w:r>
    </w:p>
    <w:p w:rsidR="00000000" w:rsidDel="00000000" w:rsidP="00000000" w:rsidRDefault="00000000" w:rsidRPr="00000000" w14:paraId="0000021F">
      <w:pPr>
        <w:pageBreakBefore w:val="0"/>
        <w:ind w:left="720" w:firstLine="0"/>
        <w:rPr>
          <w:b w:val="1"/>
          <w:rPrChange w:author="Sláva" w:id="24" w:date="2023-01-16T13:44:24Z">
            <w:rPr/>
          </w:rPrChange>
        </w:rPr>
      </w:pPr>
      <w:r w:rsidDel="00000000" w:rsidR="00000000" w:rsidRPr="00000000">
        <w:rPr>
          <w:b w:val="1"/>
          <w:rtl w:val="0"/>
          <w:rPrChange w:author="Sláva" w:id="24" w:date="2023-01-16T13:44:24Z">
            <w:rPr/>
          </w:rPrChange>
        </w:rPr>
        <w:t xml:space="preserve">To znamená, že musíme znát φ a klasifikace je zpomalena oproti lineární variantě výpočtem φ(z)</w:t>
      </w:r>
    </w:p>
    <w:p w:rsidR="00000000" w:rsidDel="00000000" w:rsidP="00000000" w:rsidRDefault="00000000" w:rsidRPr="00000000" w14:paraId="00000220">
      <w:pPr>
        <w:pageBreakBefore w:val="0"/>
        <w:numPr>
          <w:ilvl w:val="0"/>
          <w:numId w:val="23"/>
        </w:numPr>
        <w:ind w:left="720" w:hanging="360"/>
        <w:rPr>
          <w:u w:val="none"/>
        </w:rPr>
      </w:pPr>
      <w:r w:rsidDel="00000000" w:rsidR="00000000" w:rsidRPr="00000000">
        <w:rPr>
          <w:b w:val="1"/>
          <w:rtl w:val="0"/>
          <w:rPrChange w:author="Sláva" w:id="24" w:date="2023-01-16T13:44:24Z">
            <w:rPr/>
          </w:rPrChange>
        </w:rPr>
        <w:t xml:space="preserve">použijeme kernel K(x, y):</w:t>
      </w:r>
    </w:p>
    <w:p w:rsidR="00000000" w:rsidDel="00000000" w:rsidP="00000000" w:rsidRDefault="00000000" w:rsidRPr="00000000" w14:paraId="00000221">
      <w:pPr>
        <w:pageBreakBefore w:val="0"/>
        <w:ind w:left="720" w:firstLine="0"/>
        <w:rPr>
          <w:b w:val="1"/>
          <w:rPrChange w:author="Sláva" w:id="24" w:date="2023-01-16T13:44:24Z">
            <w:rPr/>
          </w:rPrChange>
        </w:rPr>
      </w:pPr>
      <w:r w:rsidDel="00000000" w:rsidR="00000000" w:rsidRPr="00000000">
        <w:rPr>
          <w:b w:val="1"/>
          <w:rtl w:val="0"/>
          <w:rPrChange w:author="Sláva" w:id="24" w:date="2023-01-16T13:44:24Z">
            <w:rPr/>
          </w:rPrChange>
        </w:rPr>
        <w:t xml:space="preserve">b = </w:t>
      </w:r>
      <w:r w:rsidDel="00000000" w:rsidR="00000000" w:rsidRPr="00000000">
        <w:rPr>
          <w:b w:val="1"/>
          <w:rtl w:val="0"/>
          <w:rPrChange w:author="Sláva" w:id="24" w:date="2023-01-16T13:44:24Z">
            <w:rPr/>
          </w:rPrChange>
        </w:rPr>
        <w:t xml:space="preserve">y</w:t>
      </w:r>
      <w:r w:rsidDel="00000000" w:rsidR="00000000" w:rsidRPr="00000000">
        <w:rPr>
          <w:b w:val="1"/>
          <w:rtl w:val="0"/>
          <w:rPrChange w:author="Sláva" w:id="24" w:date="2023-01-16T13:44:24Z">
            <w:rPr>
              <w:vertAlign w:val="subscript"/>
            </w:rPr>
          </w:rPrChange>
        </w:rPr>
        <w:t xml:space="preserve">sv</w:t>
      </w:r>
      <w:r w:rsidDel="00000000" w:rsidR="00000000" w:rsidRPr="00000000">
        <w:rPr>
          <w:b w:val="1"/>
          <w:rtl w:val="0"/>
          <w:rPrChange w:author="Sláva" w:id="24" w:date="2023-01-16T13:44:24Z">
            <w:rPr/>
          </w:rPrChange>
        </w:rPr>
        <w:t xml:space="preserve"> - Sum</w:t>
      </w:r>
      <w:r w:rsidDel="00000000" w:rsidR="00000000" w:rsidRPr="00000000">
        <w:rPr>
          <w:b w:val="1"/>
          <w:rtl w:val="0"/>
          <w:rPrChange w:author="Sláva" w:id="24" w:date="2023-01-16T13:44:24Z">
            <w:rPr>
              <w:vertAlign w:val="subscript"/>
            </w:rPr>
          </w:rPrChange>
        </w:rPr>
        <w:t xml:space="preserve">i z SV </w:t>
      </w:r>
      <w:r w:rsidDel="00000000" w:rsidR="00000000" w:rsidRPr="00000000">
        <w:rPr>
          <w:b w:val="1"/>
          <w:rtl w:val="0"/>
          <w:rPrChange w:author="Sláva" w:id="24" w:date="2023-01-16T13:44:24Z">
            <w:rPr/>
          </w:rPrChange>
        </w:rPr>
        <w:t xml:space="preserve">α</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y</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K</w:t>
      </w:r>
      <w:r w:rsidDel="00000000" w:rsidR="00000000" w:rsidRPr="00000000">
        <w:rPr>
          <w:b w:val="1"/>
          <w:rtl w:val="0"/>
          <w:rPrChange w:author="Sláva" w:id="24" w:date="2023-01-16T13:44:24Z">
            <w:rPr/>
          </w:rPrChange>
        </w:rPr>
        <w:t xml:space="preserve">(x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w:t>
      </w:r>
      <w:r w:rsidDel="00000000" w:rsidR="00000000" w:rsidRPr="00000000">
        <w:rPr>
          <w:b w:val="1"/>
          <w:rtl w:val="0"/>
          <w:rPrChange w:author="Sláva" w:id="24" w:date="2023-01-16T13:44:24Z">
            <w:rPr/>
          </w:rPrChange>
        </w:rPr>
        <w:t xml:space="preserve">x</w:t>
      </w:r>
      <w:r w:rsidDel="00000000" w:rsidR="00000000" w:rsidRPr="00000000">
        <w:rPr>
          <w:b w:val="1"/>
          <w:rtl w:val="0"/>
          <w:rPrChange w:author="Sláva" w:id="24" w:date="2023-01-16T13:44:24Z">
            <w:rPr>
              <w:vertAlign w:val="subscript"/>
            </w:rPr>
          </w:rPrChange>
        </w:rPr>
        <w:t xml:space="preserve">sv</w:t>
      </w:r>
      <w:r w:rsidDel="00000000" w:rsidR="00000000" w:rsidRPr="00000000">
        <w:rPr>
          <w:b w:val="1"/>
          <w:rtl w:val="0"/>
          <w:rPrChange w:author="Sláva" w:id="24" w:date="2023-01-16T13:44:24Z">
            <w:rPr/>
          </w:rPrChange>
        </w:rPr>
        <w:t xml:space="preserve">) </w:t>
      </w:r>
    </w:p>
    <w:p w:rsidR="00000000" w:rsidDel="00000000" w:rsidP="00000000" w:rsidRDefault="00000000" w:rsidRPr="00000000" w14:paraId="00000222">
      <w:pPr>
        <w:pageBreakBefore w:val="0"/>
        <w:ind w:left="720" w:firstLine="0"/>
        <w:rPr>
          <w:b w:val="1"/>
          <w:rPrChange w:author="Sláva" w:id="24" w:date="2023-01-16T13:44:24Z">
            <w:rPr/>
          </w:rPrChange>
        </w:rPr>
      </w:pPr>
      <w:r w:rsidDel="00000000" w:rsidR="00000000" w:rsidRPr="00000000">
        <w:rPr>
          <w:b w:val="1"/>
          <w:rtl w:val="0"/>
          <w:rPrChange w:author="Sláva" w:id="24" w:date="2023-01-16T13:44:24Z">
            <w:rPr/>
          </w:rPrChange>
        </w:rPr>
        <w:t xml:space="preserve">q(z) = sign(b + Sum</w:t>
      </w:r>
      <w:r w:rsidDel="00000000" w:rsidR="00000000" w:rsidRPr="00000000">
        <w:rPr>
          <w:b w:val="1"/>
          <w:rtl w:val="0"/>
          <w:rPrChange w:author="Sláva" w:id="24" w:date="2023-01-16T13:44:24Z">
            <w:rPr>
              <w:vertAlign w:val="subscript"/>
            </w:rPr>
          </w:rPrChange>
        </w:rPr>
        <w:t xml:space="preserve">i z SV</w:t>
      </w:r>
      <w:r w:rsidDel="00000000" w:rsidR="00000000" w:rsidRPr="00000000">
        <w:rPr>
          <w:b w:val="1"/>
          <w:rtl w:val="0"/>
          <w:rPrChange w:author="Sláva" w:id="24" w:date="2023-01-16T13:44:24Z">
            <w:rPr/>
          </w:rPrChange>
        </w:rPr>
        <w:t xml:space="preserve"> α</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y</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K(x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z))</w:t>
      </w:r>
    </w:p>
    <w:p w:rsidR="00000000" w:rsidDel="00000000" w:rsidP="00000000" w:rsidRDefault="00000000" w:rsidRPr="00000000" w14:paraId="00000223">
      <w:pPr>
        <w:pageBreakBefore w:val="0"/>
        <w:ind w:left="720" w:firstLine="0"/>
        <w:rPr>
          <w:b w:val="1"/>
          <w:rPrChange w:author="Sláva" w:id="24" w:date="2023-01-16T13:44:24Z">
            <w:rPr/>
          </w:rPrChange>
        </w:rPr>
      </w:pPr>
      <w:r w:rsidDel="00000000" w:rsidR="00000000" w:rsidRPr="00000000">
        <w:rPr>
          <w:b w:val="1"/>
          <w:rtl w:val="0"/>
          <w:rPrChange w:author="Sláva" w:id="24" w:date="2023-01-16T13:44:24Z">
            <w:rPr/>
          </w:rPrChange>
        </w:rPr>
        <w:t xml:space="preserve">To znamená, že si musíme pro klasifikaci pamatovat α</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y</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pro support vektory a klasifikace je zpomalena výpočtem Sum</w:t>
      </w:r>
      <w:r w:rsidDel="00000000" w:rsidR="00000000" w:rsidRPr="00000000">
        <w:rPr>
          <w:b w:val="1"/>
          <w:rtl w:val="0"/>
          <w:rPrChange w:author="Sláva" w:id="24" w:date="2023-01-16T13:44:24Z">
            <w:rPr>
              <w:vertAlign w:val="subscript"/>
            </w:rPr>
          </w:rPrChange>
        </w:rPr>
        <w:t xml:space="preserve">i z SV</w:t>
      </w:r>
      <w:r w:rsidDel="00000000" w:rsidR="00000000" w:rsidRPr="00000000">
        <w:rPr>
          <w:b w:val="1"/>
          <w:rtl w:val="0"/>
          <w:rPrChange w:author="Sláva" w:id="24" w:date="2023-01-16T13:44:24Z">
            <w:rPr/>
          </w:rPrChange>
        </w:rPr>
        <w:t xml:space="preserve"> α</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y</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K(x</w:t>
      </w:r>
      <w:r w:rsidDel="00000000" w:rsidR="00000000" w:rsidRPr="00000000">
        <w:rPr>
          <w:b w:val="1"/>
          <w:rtl w:val="0"/>
          <w:rPrChange w:author="Sláva" w:id="24" w:date="2023-01-16T13:44:24Z">
            <w:rPr>
              <w:vertAlign w:val="subscript"/>
            </w:rPr>
          </w:rPrChange>
        </w:rPr>
        <w:t xml:space="preserve">i</w:t>
      </w:r>
      <w:r w:rsidDel="00000000" w:rsidR="00000000" w:rsidRPr="00000000">
        <w:rPr>
          <w:b w:val="1"/>
          <w:rtl w:val="0"/>
          <w:rPrChange w:author="Sláva" w:id="24" w:date="2023-01-16T13:44:24Z">
            <w:rPr/>
          </w:rPrChange>
        </w:rPr>
        <w:t xml:space="preserve">, z)</w:t>
      </w:r>
    </w:p>
    <w:p w:rsidR="00000000" w:rsidDel="00000000" w:rsidP="00000000" w:rsidRDefault="00000000" w:rsidRPr="00000000" w14:paraId="00000224">
      <w:pPr>
        <w:pageBreakBefore w:val="0"/>
        <w:ind w:left="0" w:firstLine="0"/>
        <w:rPr>
          <w:b w:val="1"/>
          <w:rPrChange w:author="Sláva" w:id="24" w:date="2023-01-16T13:44:24Z">
            <w:rPr/>
          </w:rPrChange>
        </w:rPr>
      </w:pPr>
      <w:r w:rsidDel="00000000" w:rsidR="00000000" w:rsidRPr="00000000">
        <w:rPr>
          <w:rtl w:val="0"/>
        </w:rPr>
      </w:r>
    </w:p>
    <w:p w:rsidR="00000000" w:rsidDel="00000000" w:rsidP="00000000" w:rsidRDefault="00000000" w:rsidRPr="00000000" w14:paraId="00000225">
      <w:pPr>
        <w:pageBreakBefore w:val="0"/>
        <w:rPr>
          <w:b w:val="1"/>
          <w:rPrChange w:author="Sláva" w:id="24" w:date="2023-01-16T13:44:24Z">
            <w:rPr>
              <w:b w:val="1"/>
              <w:sz w:val="28"/>
              <w:szCs w:val="28"/>
            </w:rPr>
          </w:rPrChange>
        </w:rPr>
      </w:pPr>
      <w:r w:rsidDel="00000000" w:rsidR="00000000" w:rsidRPr="00000000">
        <w:br w:type="page"/>
      </w:r>
      <w:r w:rsidDel="00000000" w:rsidR="00000000" w:rsidRPr="00000000">
        <w:rPr>
          <w:rtl w:val="0"/>
        </w:rPr>
      </w:r>
    </w:p>
    <w:p w:rsidR="00000000" w:rsidDel="00000000" w:rsidP="00000000" w:rsidRDefault="00000000" w:rsidRPr="00000000" w14:paraId="00000226">
      <w:pPr>
        <w:pStyle w:val="Heading2"/>
        <w:rPr>
          <w:ins w:author="hor" w:id="37" w:date="2025-01-12T17:31:16Z"/>
          <w:b w:val="1"/>
          <w:rPrChange w:author="Sláva" w:id="24" w:date="2023-01-16T13:44:24Z">
            <w:rPr>
              <w:b w:val="1"/>
              <w:sz w:val="28"/>
              <w:szCs w:val="28"/>
            </w:rPr>
          </w:rPrChange>
        </w:rPr>
      </w:pPr>
      <w:ins w:author="hor" w:id="37" w:date="2025-01-12T17:31:16Z">
        <w:bookmarkStart w:colFirst="0" w:colLast="0" w:name="_pt43s1u8pecq" w:id="0"/>
        <w:bookmarkEnd w:id="0"/>
        <w:r w:rsidDel="00000000" w:rsidR="00000000" w:rsidRPr="00000000">
          <w:rPr>
            <w:rtl w:val="0"/>
          </w:rPr>
        </w:r>
      </w:ins>
    </w:p>
    <w:p w:rsidR="00000000" w:rsidDel="00000000" w:rsidP="00000000" w:rsidRDefault="00000000" w:rsidRPr="00000000" w14:paraId="00000227">
      <w:pPr>
        <w:pStyle w:val="Heading2"/>
        <w:rPr>
          <w:rPrChange w:author="Anonymous" w:id="38" w:date="2024-01-23T10:31:23Z">
            <w:rPr>
              <w:b w:val="1"/>
              <w:sz w:val="28"/>
              <w:szCs w:val="28"/>
            </w:rPr>
          </w:rPrChange>
        </w:rPr>
        <w:pPrChange w:author="Anonymous" w:id="0" w:date="2024-01-23T10:31:23Z">
          <w:pPr>
            <w:pageBreakBefore w:val="0"/>
          </w:pPr>
        </w:pPrChange>
      </w:pPr>
      <w:r w:rsidDel="00000000" w:rsidR="00000000" w:rsidRPr="00000000">
        <w:rPr>
          <w:rtl w:val="0"/>
          <w:rPrChange w:author="Anonymous" w:id="38" w:date="2024-01-23T10:31:23Z">
            <w:rPr>
              <w:b w:val="1"/>
              <w:sz w:val="28"/>
              <w:szCs w:val="28"/>
            </w:rPr>
          </w:rPrChange>
        </w:rPr>
        <w:t xml:space="preserve">Sbírka příkladů</w:t>
      </w:r>
    </w:p>
    <w:p w:rsidR="00000000" w:rsidDel="00000000" w:rsidP="00000000" w:rsidRDefault="00000000" w:rsidRPr="00000000" w14:paraId="00000228">
      <w:pPr>
        <w:pageBreakBefore w:val="0"/>
        <w:rPr/>
      </w:pPr>
      <w:r w:rsidDel="00000000" w:rsidR="00000000" w:rsidRPr="00000000">
        <w:rPr>
          <w:rtl w:val="0"/>
        </w:rPr>
        <w:t xml:space="preserve">(</w:t>
      </w:r>
      <w:hyperlink r:id="rId33">
        <w:r w:rsidDel="00000000" w:rsidR="00000000" w:rsidRPr="00000000">
          <w:rPr>
            <w:color w:val="1155cc"/>
            <w:u w:val="single"/>
            <w:rtl w:val="0"/>
          </w:rPr>
          <w:t xml:space="preserve">https://cw.fel.cvut.cz/b201/_media/courses/be5b33rpz/labs/rpz_exercise_book.pdf</w:t>
        </w:r>
      </w:hyperlink>
      <w:r w:rsidDel="00000000" w:rsidR="00000000" w:rsidRPr="00000000">
        <w:rPr>
          <w:rtl w:val="0"/>
        </w:rPr>
        <w:t xml:space="preserve">)</w:t>
      </w:r>
    </w:p>
    <w:p w:rsidR="00000000" w:rsidDel="00000000" w:rsidP="00000000" w:rsidRDefault="00000000" w:rsidRPr="00000000" w14:paraId="00000229">
      <w:pPr>
        <w:pageBreakBefore w:val="0"/>
        <w:rPr/>
      </w:pPr>
      <w:r w:rsidDel="00000000" w:rsidR="00000000" w:rsidRPr="00000000">
        <w:rPr>
          <w:rtl w:val="0"/>
        </w:rPr>
      </w:r>
    </w:p>
    <w:p w:rsidR="00000000" w:rsidDel="00000000" w:rsidP="00000000" w:rsidRDefault="00000000" w:rsidRPr="00000000" w14:paraId="0000022A">
      <w:pPr>
        <w:pageBreakBefore w:val="0"/>
        <w:rPr>
          <w:b w:val="1"/>
        </w:rPr>
      </w:pPr>
      <w:r w:rsidDel="00000000" w:rsidR="00000000" w:rsidRPr="00000000">
        <w:rPr>
          <w:b w:val="1"/>
          <w:rtl w:val="0"/>
        </w:rPr>
        <w:t xml:space="preserve">1.1</w:t>
      </w:r>
    </w:p>
    <w:p w:rsidR="00000000" w:rsidDel="00000000" w:rsidP="00000000" w:rsidRDefault="00000000" w:rsidRPr="00000000" w14:paraId="0000022B">
      <w:pPr>
        <w:pageBreakBefore w:val="0"/>
        <w:rPr/>
      </w:pPr>
      <w:r w:rsidDel="00000000" w:rsidR="00000000" w:rsidRPr="00000000">
        <w:rPr>
          <w:rtl w:val="0"/>
        </w:rPr>
        <w:t xml:space="preserve">Protože p(A|B)*p(B) = p(A ∩ B) = p(B ∩ A) = p(B|A)*p(A)</w:t>
      </w:r>
      <w:r w:rsidDel="00000000" w:rsidR="00000000" w:rsidRPr="00000000">
        <w:rPr>
          <w:rtl w:val="0"/>
        </w:rPr>
      </w:r>
    </w:p>
    <w:p w:rsidR="00000000" w:rsidDel="00000000" w:rsidP="00000000" w:rsidRDefault="00000000" w:rsidRPr="00000000" w14:paraId="0000022C">
      <w:pPr>
        <w:pageBreakBefore w:val="0"/>
        <w:rPr/>
      </w:pPr>
      <w:r w:rsidDel="00000000" w:rsidR="00000000" w:rsidRPr="00000000">
        <w:rPr>
          <w:rtl w:val="0"/>
        </w:rPr>
      </w:r>
    </w:p>
    <w:p w:rsidR="00000000" w:rsidDel="00000000" w:rsidP="00000000" w:rsidRDefault="00000000" w:rsidRPr="00000000" w14:paraId="0000022D">
      <w:pPr>
        <w:pageBreakBefore w:val="0"/>
        <w:rPr>
          <w:b w:val="1"/>
        </w:rPr>
      </w:pPr>
      <w:r w:rsidDel="00000000" w:rsidR="00000000" w:rsidRPr="00000000">
        <w:rPr>
          <w:b w:val="1"/>
          <w:rtl w:val="0"/>
        </w:rPr>
        <w:t xml:space="preserve">1.2</w:t>
      </w:r>
    </w:p>
    <w:p w:rsidR="00000000" w:rsidDel="00000000" w:rsidP="00000000" w:rsidRDefault="00000000" w:rsidRPr="00000000" w14:paraId="0000022E">
      <w:pPr>
        <w:pageBreakBefore w:val="0"/>
        <w:rPr>
          <w:b w:val="1"/>
        </w:rPr>
      </w:pPr>
      <w:r w:rsidDel="00000000" w:rsidR="00000000" w:rsidRPr="00000000">
        <w:rPr>
          <w:b w:val="1"/>
          <w:rtl w:val="0"/>
        </w:rPr>
        <w:t xml:space="preserve">a)</w:t>
      </w:r>
    </w:p>
    <w:p w:rsidR="00000000" w:rsidDel="00000000" w:rsidP="00000000" w:rsidRDefault="00000000" w:rsidRPr="00000000" w14:paraId="0000022F">
      <w:pPr>
        <w:pageBreakBefore w:val="0"/>
        <w:rPr/>
      </w:pPr>
      <w:r w:rsidDel="00000000" w:rsidR="00000000" w:rsidRPr="00000000">
        <w:rPr>
          <w:rtl w:val="0"/>
        </w:rPr>
        <w:t xml:space="preserve">p(rain) = 0,27</w:t>
      </w:r>
    </w:p>
    <w:p w:rsidR="00000000" w:rsidDel="00000000" w:rsidP="00000000" w:rsidRDefault="00000000" w:rsidRPr="00000000" w14:paraId="00000230">
      <w:pPr>
        <w:pageBreakBefore w:val="0"/>
        <w:rPr/>
      </w:pPr>
      <w:r w:rsidDel="00000000" w:rsidR="00000000" w:rsidRPr="00000000">
        <w:rPr>
          <w:rtl w:val="0"/>
        </w:rPr>
        <w:t xml:space="preserve">p(no rain) = 0,73</w:t>
      </w:r>
    </w:p>
    <w:p w:rsidR="00000000" w:rsidDel="00000000" w:rsidP="00000000" w:rsidRDefault="00000000" w:rsidRPr="00000000" w14:paraId="00000231">
      <w:pPr>
        <w:pageBreakBefore w:val="0"/>
        <w:rPr/>
      </w:pPr>
      <w:r w:rsidDel="00000000" w:rsidR="00000000" w:rsidRPr="00000000">
        <w:rPr>
          <w:rtl w:val="0"/>
        </w:rPr>
        <w:t xml:space="preserve">p(1) = 0,4</w:t>
      </w:r>
    </w:p>
    <w:p w:rsidR="00000000" w:rsidDel="00000000" w:rsidP="00000000" w:rsidRDefault="00000000" w:rsidRPr="00000000" w14:paraId="00000232">
      <w:pPr>
        <w:pageBreakBefore w:val="0"/>
        <w:rPr/>
      </w:pPr>
      <w:r w:rsidDel="00000000" w:rsidR="00000000" w:rsidRPr="00000000">
        <w:rPr>
          <w:rtl w:val="0"/>
        </w:rPr>
        <w:t xml:space="preserve">p(2) = 0,4</w:t>
      </w:r>
    </w:p>
    <w:p w:rsidR="00000000" w:rsidDel="00000000" w:rsidP="00000000" w:rsidRDefault="00000000" w:rsidRPr="00000000" w14:paraId="00000233">
      <w:pPr>
        <w:pageBreakBefore w:val="0"/>
        <w:rPr/>
      </w:pPr>
      <w:r w:rsidDel="00000000" w:rsidR="00000000" w:rsidRPr="00000000">
        <w:rPr>
          <w:rtl w:val="0"/>
        </w:rPr>
        <w:t xml:space="preserve">p(3) = 0,15</w:t>
      </w:r>
    </w:p>
    <w:p w:rsidR="00000000" w:rsidDel="00000000" w:rsidP="00000000" w:rsidRDefault="00000000" w:rsidRPr="00000000" w14:paraId="00000234">
      <w:pPr>
        <w:pageBreakBefore w:val="0"/>
        <w:rPr/>
      </w:pPr>
      <w:r w:rsidDel="00000000" w:rsidR="00000000" w:rsidRPr="00000000">
        <w:rPr>
          <w:rtl w:val="0"/>
        </w:rPr>
        <w:t xml:space="preserve">p(5) = 0,05</w:t>
      </w:r>
    </w:p>
    <w:p w:rsidR="00000000" w:rsidDel="00000000" w:rsidP="00000000" w:rsidRDefault="00000000" w:rsidRPr="00000000" w14:paraId="00000235">
      <w:pPr>
        <w:pageBreakBefore w:val="0"/>
        <w:rPr>
          <w:b w:val="1"/>
        </w:rPr>
      </w:pPr>
      <w:r w:rsidDel="00000000" w:rsidR="00000000" w:rsidRPr="00000000">
        <w:rPr>
          <w:b w:val="1"/>
          <w:rtl w:val="0"/>
        </w:rPr>
        <w:t xml:space="preserve">b)</w:t>
      </w:r>
    </w:p>
    <w:p w:rsidR="00000000" w:rsidDel="00000000" w:rsidP="00000000" w:rsidRDefault="00000000" w:rsidRPr="00000000" w14:paraId="00000236">
      <w:pPr>
        <w:pageBreakBefore w:val="0"/>
        <w:rPr/>
      </w:pPr>
      <w:r w:rsidDel="00000000" w:rsidR="00000000" w:rsidRPr="00000000">
        <w:rPr>
          <w:rtl w:val="0"/>
        </w:rPr>
        <w:t xml:space="preserve">p(1 nebo 2 | rain) = (p(1 | rain) + p(2 | rain)) / p(rain) = 0,14 / 0,27</w:t>
      </w:r>
    </w:p>
    <w:p w:rsidR="00000000" w:rsidDel="00000000" w:rsidP="00000000" w:rsidRDefault="00000000" w:rsidRPr="00000000" w14:paraId="00000237">
      <w:pPr>
        <w:pageBreakBefore w:val="0"/>
        <w:rPr/>
      </w:pPr>
      <w:r w:rsidDel="00000000" w:rsidR="00000000" w:rsidRPr="00000000">
        <w:rPr>
          <w:rtl w:val="0"/>
        </w:rPr>
      </w:r>
    </w:p>
    <w:p w:rsidR="00000000" w:rsidDel="00000000" w:rsidP="00000000" w:rsidRDefault="00000000" w:rsidRPr="00000000" w14:paraId="00000238">
      <w:pPr>
        <w:pageBreakBefore w:val="0"/>
        <w:rPr>
          <w:b w:val="1"/>
        </w:rPr>
      </w:pPr>
      <w:r w:rsidDel="00000000" w:rsidR="00000000" w:rsidRPr="00000000">
        <w:rPr>
          <w:b w:val="1"/>
          <w:rtl w:val="0"/>
        </w:rPr>
        <w:t xml:space="preserve">1.3</w:t>
      </w:r>
    </w:p>
    <w:p w:rsidR="00000000" w:rsidDel="00000000" w:rsidP="00000000" w:rsidRDefault="00000000" w:rsidRPr="00000000" w14:paraId="00000239">
      <w:pPr>
        <w:pageBreakBefore w:val="0"/>
        <w:rPr/>
      </w:pPr>
      <w:r w:rsidDel="00000000" w:rsidR="00000000" w:rsidRPr="00000000">
        <w:rPr>
          <w:rtl w:val="0"/>
        </w:rPr>
        <w:t xml:space="preserve">Cancer = {yes, no}, Test = {positive, negative}. Víme:</w:t>
      </w:r>
    </w:p>
    <w:p w:rsidR="00000000" w:rsidDel="00000000" w:rsidP="00000000" w:rsidRDefault="00000000" w:rsidRPr="00000000" w14:paraId="0000023A">
      <w:pPr>
        <w:pageBreakBefore w:val="0"/>
        <w:rPr/>
      </w:pPr>
      <w:r w:rsidDel="00000000" w:rsidR="00000000" w:rsidRPr="00000000">
        <w:rPr>
          <w:rtl w:val="0"/>
        </w:rPr>
        <w:t xml:space="preserve">p(+, y) = 0,98, p(-, y) = 0,02, p(-, n) = 0,97, p(+, n) = 0,03, p(y) = 0,001</w:t>
      </w:r>
    </w:p>
    <w:p w:rsidR="00000000" w:rsidDel="00000000" w:rsidP="00000000" w:rsidRDefault="00000000" w:rsidRPr="00000000" w14:paraId="0000023B">
      <w:pPr>
        <w:pageBreakBefore w:val="0"/>
        <w:rPr>
          <w:b w:val="1"/>
        </w:rPr>
      </w:pPr>
      <w:r w:rsidDel="00000000" w:rsidR="00000000" w:rsidRPr="00000000">
        <w:rPr>
          <w:b w:val="1"/>
          <w:rtl w:val="0"/>
        </w:rPr>
        <w:t xml:space="preserve">a)</w:t>
      </w:r>
    </w:p>
    <w:p w:rsidR="00000000" w:rsidDel="00000000" w:rsidP="00000000" w:rsidRDefault="00000000" w:rsidRPr="00000000" w14:paraId="0000023C">
      <w:pPr>
        <w:pageBreakBefore w:val="0"/>
        <w:rPr/>
      </w:pPr>
      <w:r w:rsidDel="00000000" w:rsidR="00000000" w:rsidRPr="00000000">
        <w:rPr>
          <w:rtl w:val="0"/>
        </w:rPr>
        <w:t xml:space="preserve">p(y, +) = p(+, y) * p(y) / (p(+, y) * p(y) + p(+, n) * p(n)) = 0,98*0,001/(0,98*0,001 + 0,03*0,999) = 0,0316</w:t>
      </w:r>
    </w:p>
    <w:p w:rsidR="00000000" w:rsidDel="00000000" w:rsidP="00000000" w:rsidRDefault="00000000" w:rsidRPr="00000000" w14:paraId="0000023D">
      <w:pPr>
        <w:pageBreakBefore w:val="0"/>
        <w:rPr>
          <w:b w:val="1"/>
        </w:rPr>
      </w:pPr>
      <w:r w:rsidDel="00000000" w:rsidR="00000000" w:rsidRPr="00000000">
        <w:rPr>
          <w:b w:val="1"/>
          <w:rtl w:val="0"/>
        </w:rPr>
        <w:t xml:space="preserve">b)</w:t>
      </w:r>
    </w:p>
    <w:p w:rsidR="00000000" w:rsidDel="00000000" w:rsidP="00000000" w:rsidRDefault="00000000" w:rsidRPr="00000000" w14:paraId="0000023E">
      <w:pPr>
        <w:pageBreakBefore w:val="0"/>
        <w:rPr/>
      </w:pPr>
      <w:r w:rsidDel="00000000" w:rsidR="00000000" w:rsidRPr="00000000">
        <w:rPr>
          <w:rtl w:val="0"/>
        </w:rPr>
        <w:t xml:space="preserve">p(n, -) = p(-, n) * p(n) / (p(-, n) * p(n) + p(-, y) * p(y)) = 0,97*0,999/(0,97*0,999 + 0,02*0,001) = 0,99998</w:t>
      </w:r>
    </w:p>
    <w:p w:rsidR="00000000" w:rsidDel="00000000" w:rsidP="00000000" w:rsidRDefault="00000000" w:rsidRPr="00000000" w14:paraId="0000023F">
      <w:pPr>
        <w:pageBreakBefore w:val="0"/>
        <w:rPr/>
      </w:pPr>
      <w:r w:rsidDel="00000000" w:rsidR="00000000" w:rsidRPr="00000000">
        <w:rPr>
          <w:rtl w:val="0"/>
        </w:rPr>
      </w:r>
    </w:p>
    <w:p w:rsidR="00000000" w:rsidDel="00000000" w:rsidP="00000000" w:rsidRDefault="00000000" w:rsidRPr="00000000" w14:paraId="00000240">
      <w:pPr>
        <w:pageBreakBefore w:val="0"/>
        <w:rPr>
          <w:b w:val="1"/>
        </w:rPr>
      </w:pPr>
      <w:r w:rsidDel="00000000" w:rsidR="00000000" w:rsidRPr="00000000">
        <w:rPr>
          <w:b w:val="1"/>
          <w:rtl w:val="0"/>
        </w:rPr>
        <w:t xml:space="preserve">1.4</w:t>
      </w:r>
    </w:p>
    <w:p w:rsidR="00000000" w:rsidDel="00000000" w:rsidP="00000000" w:rsidRDefault="00000000" w:rsidRPr="00000000" w14:paraId="00000241">
      <w:pPr>
        <w:pageBreakBefore w:val="0"/>
        <w:rPr/>
      </w:pPr>
      <w:r w:rsidDel="00000000" w:rsidR="00000000" w:rsidRPr="00000000">
        <w:rPr>
          <w:rtl w:val="0"/>
        </w:rPr>
        <w:t xml:space="preserve">D = (y, n), pro každé x můžeme spočítat parciální riziko R(x, q) = Sum</w:t>
      </w:r>
      <w:r w:rsidDel="00000000" w:rsidR="00000000" w:rsidRPr="00000000">
        <w:rPr>
          <w:vertAlign w:val="subscript"/>
          <w:rtl w:val="0"/>
        </w:rPr>
        <w:t xml:space="preserve">k</w:t>
      </w:r>
      <w:r w:rsidDel="00000000" w:rsidR="00000000" w:rsidRPr="00000000">
        <w:rPr>
          <w:rtl w:val="0"/>
        </w:rPr>
        <w:t xml:space="preserve"> p(k|x)*W(k, q(x))</w:t>
      </w:r>
    </w:p>
    <w:p w:rsidR="00000000" w:rsidDel="00000000" w:rsidP="00000000" w:rsidRDefault="00000000" w:rsidRPr="00000000" w14:paraId="00000242">
      <w:pPr>
        <w:pageBreakBefore w:val="0"/>
        <w:rPr>
          <w:b w:val="1"/>
        </w:rPr>
      </w:pPr>
      <w:r w:rsidDel="00000000" w:rsidR="00000000" w:rsidRPr="00000000">
        <w:rPr>
          <w:b w:val="1"/>
          <w:rtl w:val="0"/>
        </w:rPr>
        <w:t xml:space="preserve">a)</w:t>
      </w:r>
    </w:p>
    <w:p w:rsidR="00000000" w:rsidDel="00000000" w:rsidP="00000000" w:rsidRDefault="00000000" w:rsidRPr="00000000" w14:paraId="00000243">
      <w:pPr>
        <w:pageBreakBefore w:val="0"/>
        <w:rPr/>
      </w:pPr>
      <w:r w:rsidDel="00000000" w:rsidR="00000000" w:rsidRPr="00000000">
        <w:rPr>
          <w:rtl w:val="0"/>
        </w:rPr>
        <w:t xml:space="preserve">R(x, q</w:t>
      </w:r>
      <w:r w:rsidDel="00000000" w:rsidR="00000000" w:rsidRPr="00000000">
        <w:rPr>
          <w:vertAlign w:val="subscript"/>
          <w:rtl w:val="0"/>
        </w:rPr>
        <w:t xml:space="preserve">yes</w:t>
      </w:r>
      <w:r w:rsidDel="00000000" w:rsidR="00000000" w:rsidRPr="00000000">
        <w:rPr>
          <w:rtl w:val="0"/>
        </w:rPr>
        <w:t xml:space="preserve">) = 0,4*0 + 0,2*C + 0,2*C + 0,2*C = 0,6*C</w:t>
      </w:r>
    </w:p>
    <w:p w:rsidR="00000000" w:rsidDel="00000000" w:rsidP="00000000" w:rsidRDefault="00000000" w:rsidRPr="00000000" w14:paraId="00000244">
      <w:pPr>
        <w:pageBreakBefore w:val="0"/>
        <w:rPr/>
      </w:pPr>
      <w:r w:rsidDel="00000000" w:rsidR="00000000" w:rsidRPr="00000000">
        <w:rPr>
          <w:rtl w:val="0"/>
        </w:rPr>
        <w:t xml:space="preserve">R(x, q</w:t>
      </w:r>
      <w:r w:rsidDel="00000000" w:rsidR="00000000" w:rsidRPr="00000000">
        <w:rPr>
          <w:vertAlign w:val="subscript"/>
          <w:rtl w:val="0"/>
        </w:rPr>
        <w:t xml:space="preserve">no</w:t>
      </w:r>
      <w:r w:rsidDel="00000000" w:rsidR="00000000" w:rsidRPr="00000000">
        <w:rPr>
          <w:rtl w:val="0"/>
        </w:rPr>
        <w:t xml:space="preserve">) = 0,4*C + 0,2*0 + 0,2*0 + 0,2*0 = 0,4*C</w:t>
      </w:r>
    </w:p>
    <w:p w:rsidR="00000000" w:rsidDel="00000000" w:rsidP="00000000" w:rsidRDefault="00000000" w:rsidRPr="00000000" w14:paraId="00000245">
      <w:pPr>
        <w:pageBreakBefore w:val="0"/>
        <w:rPr/>
      </w:pPr>
      <w:r w:rsidDel="00000000" w:rsidR="00000000" w:rsidRPr="00000000">
        <w:rPr>
          <w:rtl w:val="0"/>
        </w:rPr>
        <w:t xml:space="preserve">Nižší Bayesovské riziko je pro volbu "no"</w:t>
      </w:r>
    </w:p>
    <w:p w:rsidR="00000000" w:rsidDel="00000000" w:rsidP="00000000" w:rsidRDefault="00000000" w:rsidRPr="00000000" w14:paraId="00000246">
      <w:pPr>
        <w:pageBreakBefore w:val="0"/>
        <w:rPr>
          <w:b w:val="1"/>
        </w:rPr>
      </w:pPr>
      <w:r w:rsidDel="00000000" w:rsidR="00000000" w:rsidRPr="00000000">
        <w:rPr>
          <w:b w:val="1"/>
          <w:rtl w:val="0"/>
        </w:rPr>
        <w:t xml:space="preserve">b)</w:t>
      </w:r>
    </w:p>
    <w:p w:rsidR="00000000" w:rsidDel="00000000" w:rsidP="00000000" w:rsidRDefault="00000000" w:rsidRPr="00000000" w14:paraId="00000247">
      <w:pPr>
        <w:pageBreakBefore w:val="0"/>
        <w:rPr/>
      </w:pPr>
      <w:r w:rsidDel="00000000" w:rsidR="00000000" w:rsidRPr="00000000">
        <w:rPr>
          <w:rtl w:val="0"/>
        </w:rPr>
        <w:t xml:space="preserve">R(x, q</w:t>
      </w:r>
      <w:r w:rsidDel="00000000" w:rsidR="00000000" w:rsidRPr="00000000">
        <w:rPr>
          <w:vertAlign w:val="subscript"/>
          <w:rtl w:val="0"/>
        </w:rPr>
        <w:t xml:space="preserve">yes</w:t>
      </w:r>
      <w:r w:rsidDel="00000000" w:rsidR="00000000" w:rsidRPr="00000000">
        <w:rPr>
          <w:rtl w:val="0"/>
        </w:rPr>
        <w:t xml:space="preserve">) = 0,4*0 + 0,2*C/2 + 0,2*C/2 + 0,2*C/2 = 0,6*C/2 = 0,3*C</w:t>
      </w:r>
    </w:p>
    <w:p w:rsidR="00000000" w:rsidDel="00000000" w:rsidP="00000000" w:rsidRDefault="00000000" w:rsidRPr="00000000" w14:paraId="00000248">
      <w:pPr>
        <w:pageBreakBefore w:val="0"/>
        <w:rPr/>
      </w:pPr>
      <w:r w:rsidDel="00000000" w:rsidR="00000000" w:rsidRPr="00000000">
        <w:rPr>
          <w:rtl w:val="0"/>
        </w:rPr>
        <w:t xml:space="preserve">R(x, q</w:t>
      </w:r>
      <w:r w:rsidDel="00000000" w:rsidR="00000000" w:rsidRPr="00000000">
        <w:rPr>
          <w:vertAlign w:val="subscript"/>
          <w:rtl w:val="0"/>
        </w:rPr>
        <w:t xml:space="preserve">no</w:t>
      </w:r>
      <w:r w:rsidDel="00000000" w:rsidR="00000000" w:rsidRPr="00000000">
        <w:rPr>
          <w:rtl w:val="0"/>
        </w:rPr>
        <w:t xml:space="preserve">) = 0,4*C + 0,2*0 + 0,2*0 + 0,2*0 = 0,4*C</w:t>
      </w:r>
    </w:p>
    <w:p w:rsidR="00000000" w:rsidDel="00000000" w:rsidP="00000000" w:rsidRDefault="00000000" w:rsidRPr="00000000" w14:paraId="00000249">
      <w:pPr>
        <w:pageBreakBefore w:val="0"/>
        <w:rPr/>
      </w:pPr>
      <w:r w:rsidDel="00000000" w:rsidR="00000000" w:rsidRPr="00000000">
        <w:rPr>
          <w:rtl w:val="0"/>
        </w:rPr>
        <w:t xml:space="preserve">Nižší Bayesovské riziko je pro volbu "yes"</w:t>
      </w:r>
    </w:p>
    <w:p w:rsidR="00000000" w:rsidDel="00000000" w:rsidP="00000000" w:rsidRDefault="00000000" w:rsidRPr="00000000" w14:paraId="0000024A">
      <w:pPr>
        <w:pageBreakBefore w:val="0"/>
        <w:rPr/>
      </w:pPr>
      <w:r w:rsidDel="00000000" w:rsidR="00000000" w:rsidRPr="00000000">
        <w:rPr>
          <w:rtl w:val="0"/>
        </w:rPr>
      </w:r>
    </w:p>
    <w:p w:rsidR="00000000" w:rsidDel="00000000" w:rsidP="00000000" w:rsidRDefault="00000000" w:rsidRPr="00000000" w14:paraId="0000024B">
      <w:pPr>
        <w:pageBreakBefore w:val="0"/>
        <w:rPr>
          <w:b w:val="1"/>
        </w:rPr>
      </w:pPr>
      <w:r w:rsidDel="00000000" w:rsidR="00000000" w:rsidRPr="00000000">
        <w:rPr>
          <w:b w:val="1"/>
          <w:rtl w:val="0"/>
        </w:rPr>
        <w:t xml:space="preserve">1.5</w:t>
      </w:r>
    </w:p>
    <w:p w:rsidR="00000000" w:rsidDel="00000000" w:rsidP="00000000" w:rsidRDefault="00000000" w:rsidRPr="00000000" w14:paraId="0000024C">
      <w:pPr>
        <w:pageBreakBefore w:val="0"/>
        <w:rPr>
          <w:b w:val="1"/>
        </w:rPr>
      </w:pPr>
      <w:r w:rsidDel="00000000" w:rsidR="00000000" w:rsidRPr="00000000">
        <w:rPr>
          <w:b w:val="1"/>
          <w:rtl w:val="0"/>
        </w:rPr>
        <w:t xml:space="preserve">a)</w:t>
      </w:r>
    </w:p>
    <w:p w:rsidR="00000000" w:rsidDel="00000000" w:rsidP="00000000" w:rsidRDefault="00000000" w:rsidRPr="00000000" w14:paraId="0000024D">
      <w:pPr>
        <w:pageBreakBefore w:val="0"/>
        <w:rPr/>
      </w:pPr>
      <w:r w:rsidDel="00000000" w:rsidR="00000000" w:rsidRPr="00000000">
        <w:rPr>
          <w:rtl w:val="0"/>
        </w:rPr>
        <w:t xml:space="preserve">Počítáme parciální riziko </w:t>
      </w:r>
      <w:r w:rsidDel="00000000" w:rsidR="00000000" w:rsidRPr="00000000">
        <w:rPr>
          <w:rtl w:val="0"/>
        </w:rPr>
        <w:t xml:space="preserve">q*(x) = </w:t>
      </w:r>
      <w:r w:rsidDel="00000000" w:rsidR="00000000" w:rsidRPr="00000000">
        <w:rPr>
          <w:rtl w:val="0"/>
        </w:rPr>
        <w:t xml:space="preserve">argmin</w:t>
      </w:r>
      <w:r w:rsidDel="00000000" w:rsidR="00000000" w:rsidRPr="00000000">
        <w:rPr>
          <w:vertAlign w:val="subscript"/>
          <w:rtl w:val="0"/>
        </w:rPr>
        <w:t xml:space="preserve">q</w:t>
      </w:r>
      <w:r w:rsidDel="00000000" w:rsidR="00000000" w:rsidRPr="00000000">
        <w:rPr>
          <w:rtl w:val="0"/>
        </w:rPr>
        <w:t xml:space="preserve"> R(q, x)</w:t>
      </w:r>
    </w:p>
    <w:p w:rsidR="00000000" w:rsidDel="00000000" w:rsidP="00000000" w:rsidRDefault="00000000" w:rsidRPr="00000000" w14:paraId="0000024E">
      <w:pPr>
        <w:pageBreakBefore w:val="0"/>
        <w:rPr/>
      </w:pPr>
      <w:r w:rsidDel="00000000" w:rsidR="00000000" w:rsidRPr="00000000">
        <w:rPr>
          <w:rtl w:val="0"/>
        </w:rPr>
        <w:t xml:space="preserve">R(q, x) = </w:t>
      </w:r>
      <w:r w:rsidDel="00000000" w:rsidR="00000000" w:rsidRPr="00000000">
        <w:rPr>
          <w:rtl w:val="0"/>
        </w:rPr>
        <w:t xml:space="preserve">Sum</w:t>
      </w:r>
      <w:r w:rsidDel="00000000" w:rsidR="00000000" w:rsidRPr="00000000">
        <w:rPr>
          <w:vertAlign w:val="subscript"/>
          <w:rtl w:val="0"/>
        </w:rPr>
        <w:t xml:space="preserve">k z</w:t>
      </w:r>
      <w:r w:rsidDel="00000000" w:rsidR="00000000" w:rsidRPr="00000000">
        <w:rPr>
          <w:vertAlign w:val="subscript"/>
          <w:rtl w:val="0"/>
        </w:rPr>
        <w:t xml:space="preserve"> K</w:t>
      </w:r>
      <w:r w:rsidDel="00000000" w:rsidR="00000000" w:rsidRPr="00000000">
        <w:rPr>
          <w:rtl w:val="0"/>
        </w:rPr>
        <w:t xml:space="preserve"> p(k|x)*W(k, q(x))</w:t>
      </w:r>
    </w:p>
    <w:p w:rsidR="00000000" w:rsidDel="00000000" w:rsidP="00000000" w:rsidRDefault="00000000" w:rsidRPr="00000000" w14:paraId="0000024F">
      <w:pPr>
        <w:pageBreakBefore w:val="0"/>
        <w:rPr/>
      </w:pPr>
      <w:r w:rsidDel="00000000" w:rsidR="00000000" w:rsidRPr="00000000">
        <w:rPr>
          <w:rtl w:val="0"/>
        </w:rPr>
        <w:t xml:space="preserve">= R(d, x) = </w:t>
      </w:r>
      <w:r w:rsidDel="00000000" w:rsidR="00000000" w:rsidRPr="00000000">
        <w:rPr>
          <w:rtl w:val="0"/>
        </w:rPr>
        <w:t xml:space="preserve">Sum</w:t>
      </w:r>
      <w:r w:rsidDel="00000000" w:rsidR="00000000" w:rsidRPr="00000000">
        <w:rPr>
          <w:vertAlign w:val="subscript"/>
          <w:rtl w:val="0"/>
        </w:rPr>
        <w:t xml:space="preserve">k z</w:t>
      </w:r>
      <w:r w:rsidDel="00000000" w:rsidR="00000000" w:rsidRPr="00000000">
        <w:rPr>
          <w:vertAlign w:val="subscript"/>
          <w:rtl w:val="0"/>
        </w:rPr>
        <w:t xml:space="preserve"> K</w:t>
      </w:r>
      <w:r w:rsidDel="00000000" w:rsidR="00000000" w:rsidRPr="00000000">
        <w:rPr>
          <w:rtl w:val="0"/>
        </w:rPr>
        <w:t xml:space="preserve"> p(k|x)*W(k, d) = </w:t>
      </w:r>
      <w:r w:rsidDel="00000000" w:rsidR="00000000" w:rsidRPr="00000000">
        <w:rPr>
          <w:rtl w:val="0"/>
        </w:rPr>
        <w:t xml:space="preserve">Sum</w:t>
      </w:r>
      <w:r w:rsidDel="00000000" w:rsidR="00000000" w:rsidRPr="00000000">
        <w:rPr>
          <w:vertAlign w:val="subscript"/>
          <w:rtl w:val="0"/>
        </w:rPr>
        <w:t xml:space="preserve">k</w:t>
      </w:r>
      <w:r w:rsidDel="00000000" w:rsidR="00000000" w:rsidRPr="00000000">
        <w:rPr>
          <w:vertAlign w:val="subscript"/>
          <w:rtl w:val="0"/>
        </w:rPr>
        <w:t xml:space="preserve"> != d</w:t>
      </w:r>
      <w:r w:rsidDel="00000000" w:rsidR="00000000" w:rsidRPr="00000000">
        <w:rPr>
          <w:rtl w:val="0"/>
        </w:rPr>
        <w:t xml:space="preserve"> p(k|x)*1 = 1 - p(d, x)</w:t>
      </w:r>
    </w:p>
    <w:p w:rsidR="00000000" w:rsidDel="00000000" w:rsidP="00000000" w:rsidRDefault="00000000" w:rsidRPr="00000000" w14:paraId="00000250">
      <w:pPr>
        <w:pageBreakBefore w:val="0"/>
        <w:rPr/>
      </w:pPr>
      <w:r w:rsidDel="00000000" w:rsidR="00000000" w:rsidRPr="00000000">
        <w:rPr>
          <w:rtl w:val="0"/>
        </w:rPr>
        <w:t xml:space="preserve">argmin</w:t>
      </w:r>
      <w:r w:rsidDel="00000000" w:rsidR="00000000" w:rsidRPr="00000000">
        <w:rPr>
          <w:vertAlign w:val="subscript"/>
          <w:rtl w:val="0"/>
        </w:rPr>
        <w:t xml:space="preserve">q</w:t>
      </w:r>
      <w:r w:rsidDel="00000000" w:rsidR="00000000" w:rsidRPr="00000000">
        <w:rPr>
          <w:rtl w:val="0"/>
        </w:rPr>
        <w:t xml:space="preserve"> R(q, x) = </w:t>
      </w:r>
      <w:r w:rsidDel="00000000" w:rsidR="00000000" w:rsidRPr="00000000">
        <w:rPr>
          <w:rtl w:val="0"/>
        </w:rPr>
        <w:t xml:space="preserve">argmin</w:t>
      </w:r>
      <w:r w:rsidDel="00000000" w:rsidR="00000000" w:rsidRPr="00000000">
        <w:rPr>
          <w:vertAlign w:val="subscript"/>
          <w:rtl w:val="0"/>
        </w:rPr>
        <w:t xml:space="preserve">d</w:t>
      </w:r>
      <w:r w:rsidDel="00000000" w:rsidR="00000000" w:rsidRPr="00000000">
        <w:rPr>
          <w:rtl w:val="0"/>
        </w:rPr>
        <w:t xml:space="preserve"> (1 - p(d, x)) = </w:t>
      </w:r>
      <w:r w:rsidDel="00000000" w:rsidR="00000000" w:rsidRPr="00000000">
        <w:rPr>
          <w:rtl w:val="0"/>
        </w:rPr>
        <w:t xml:space="preserve">argmax</w:t>
      </w:r>
      <w:r w:rsidDel="00000000" w:rsidR="00000000" w:rsidRPr="00000000">
        <w:rPr>
          <w:vertAlign w:val="subscript"/>
          <w:rtl w:val="0"/>
        </w:rPr>
        <w:t xml:space="preserve">d</w:t>
      </w:r>
      <w:r w:rsidDel="00000000" w:rsidR="00000000" w:rsidRPr="00000000">
        <w:rPr>
          <w:rtl w:val="0"/>
        </w:rPr>
        <w:t xml:space="preserve"> p(d, x)</w:t>
      </w:r>
    </w:p>
    <w:p w:rsidR="00000000" w:rsidDel="00000000" w:rsidP="00000000" w:rsidRDefault="00000000" w:rsidRPr="00000000" w14:paraId="00000251">
      <w:pPr>
        <w:pageBreakBefore w:val="0"/>
        <w:rPr>
          <w:b w:val="1"/>
        </w:rPr>
      </w:pPr>
      <w:r w:rsidDel="00000000" w:rsidR="00000000" w:rsidRPr="00000000">
        <w:rPr>
          <w:rtl w:val="0"/>
        </w:rPr>
      </w:r>
    </w:p>
    <w:p w:rsidR="00000000" w:rsidDel="00000000" w:rsidP="00000000" w:rsidRDefault="00000000" w:rsidRPr="00000000" w14:paraId="00000252">
      <w:pPr>
        <w:pageBreakBefore w:val="0"/>
        <w:rPr>
          <w:b w:val="1"/>
        </w:rPr>
      </w:pPr>
      <w:r w:rsidDel="00000000" w:rsidR="00000000" w:rsidRPr="00000000">
        <w:rPr>
          <w:rtl w:val="0"/>
        </w:rPr>
      </w:r>
    </w:p>
    <w:p w:rsidR="00000000" w:rsidDel="00000000" w:rsidP="00000000" w:rsidRDefault="00000000" w:rsidRPr="00000000" w14:paraId="00000253">
      <w:pPr>
        <w:pageBreakBefore w:val="0"/>
        <w:rPr>
          <w:b w:val="1"/>
        </w:rPr>
      </w:pPr>
      <w:r w:rsidDel="00000000" w:rsidR="00000000" w:rsidRPr="00000000">
        <w:rPr>
          <w:rtl w:val="0"/>
        </w:rPr>
      </w:r>
    </w:p>
    <w:p w:rsidR="00000000" w:rsidDel="00000000" w:rsidP="00000000" w:rsidRDefault="00000000" w:rsidRPr="00000000" w14:paraId="00000254">
      <w:pPr>
        <w:pageBreakBefore w:val="0"/>
        <w:rPr>
          <w:b w:val="1"/>
        </w:rPr>
      </w:pPr>
      <w:r w:rsidDel="00000000" w:rsidR="00000000" w:rsidRPr="00000000">
        <w:rPr>
          <w:b w:val="1"/>
          <w:rtl w:val="0"/>
        </w:rPr>
        <w:t xml:space="preserve">b)</w:t>
      </w:r>
    </w:p>
    <w:p w:rsidR="00000000" w:rsidDel="00000000" w:rsidP="00000000" w:rsidRDefault="00000000" w:rsidRPr="00000000" w14:paraId="00000255">
      <w:pPr>
        <w:pageBreakBefore w:val="0"/>
        <w:rPr/>
      </w:pPr>
      <w:r w:rsidDel="00000000" w:rsidR="00000000" w:rsidRPr="00000000">
        <w:rPr>
          <w:rtl w:val="0"/>
        </w:rPr>
        <w:t xml:space="preserve">D = K = (0,1). Bayesovské rozhodování q(x) lze vyvodit ze zlomku aposteriorních pravděpodobností.</w:t>
      </w:r>
    </w:p>
    <w:p w:rsidR="00000000" w:rsidDel="00000000" w:rsidP="00000000" w:rsidRDefault="00000000" w:rsidRPr="00000000" w14:paraId="00000256">
      <w:pPr>
        <w:pageBreakBefore w:val="0"/>
        <w:rPr/>
      </w:pPr>
      <w:r w:rsidDel="00000000" w:rsidR="00000000" w:rsidRPr="00000000">
        <w:rPr>
          <w:rtl w:val="0"/>
        </w:rPr>
        <w:t xml:space="preserve">q</w:t>
      </w:r>
      <w:r w:rsidDel="00000000" w:rsidR="00000000" w:rsidRPr="00000000">
        <w:rPr>
          <w:vertAlign w:val="subscript"/>
          <w:rtl w:val="0"/>
        </w:rPr>
        <w:t xml:space="preserve">0</w:t>
      </w:r>
      <w:r w:rsidDel="00000000" w:rsidR="00000000" w:rsidRPr="00000000">
        <w:rPr>
          <w:rtl w:val="0"/>
        </w:rPr>
        <w:t xml:space="preserve">(x) = 0, parciální riziko R(x, q</w:t>
      </w:r>
      <w:r w:rsidDel="00000000" w:rsidR="00000000" w:rsidRPr="00000000">
        <w:rPr>
          <w:vertAlign w:val="subscript"/>
          <w:rtl w:val="0"/>
        </w:rPr>
        <w:t xml:space="preserve">0</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k</w:t>
      </w:r>
      <w:r w:rsidDel="00000000" w:rsidR="00000000" w:rsidRPr="00000000">
        <w:rPr>
          <w:vertAlign w:val="subscript"/>
          <w:rtl w:val="0"/>
        </w:rPr>
        <w:t xml:space="preserve"> != </w:t>
      </w:r>
      <w:r w:rsidDel="00000000" w:rsidR="00000000" w:rsidRPr="00000000">
        <w:rPr>
          <w:vertAlign w:val="subscript"/>
          <w:rtl w:val="0"/>
        </w:rPr>
        <w:t xml:space="preserve">d</w:t>
      </w:r>
      <w:r w:rsidDel="00000000" w:rsidR="00000000" w:rsidRPr="00000000">
        <w:rPr>
          <w:rtl w:val="0"/>
        </w:rPr>
        <w:t xml:space="preserve"> p(k</w:t>
      </w:r>
      <w:r w:rsidDel="00000000" w:rsidR="00000000" w:rsidRPr="00000000">
        <w:rPr>
          <w:rtl w:val="0"/>
        </w:rPr>
        <w:t xml:space="preserve">|x)*1 = p(1|x)</w:t>
      </w:r>
    </w:p>
    <w:p w:rsidR="00000000" w:rsidDel="00000000" w:rsidP="00000000" w:rsidRDefault="00000000" w:rsidRPr="00000000" w14:paraId="00000257">
      <w:pPr>
        <w:pageBreakBefore w:val="0"/>
        <w:rPr/>
      </w:pPr>
      <w:r w:rsidDel="00000000" w:rsidR="00000000" w:rsidRPr="00000000">
        <w:rPr>
          <w:rtl w:val="0"/>
        </w:rPr>
        <w:t xml:space="preserve">q</w:t>
      </w:r>
      <w:r w:rsidDel="00000000" w:rsidR="00000000" w:rsidRPr="00000000">
        <w:rPr>
          <w:vertAlign w:val="subscript"/>
          <w:rtl w:val="0"/>
        </w:rPr>
        <w:t xml:space="preserve">1</w:t>
      </w:r>
      <w:r w:rsidDel="00000000" w:rsidR="00000000" w:rsidRPr="00000000">
        <w:rPr>
          <w:rtl w:val="0"/>
        </w:rPr>
        <w:t xml:space="preserve">(x) = 1, parciální riziko R(</w:t>
      </w:r>
      <w:r w:rsidDel="00000000" w:rsidR="00000000" w:rsidRPr="00000000">
        <w:rPr>
          <w:rtl w:val="0"/>
        </w:rPr>
        <w:t xml:space="preserve">x, q</w:t>
      </w:r>
      <w:r w:rsidDel="00000000" w:rsidR="00000000" w:rsidRPr="00000000">
        <w:rPr>
          <w:vertAlign w:val="subscript"/>
          <w:rtl w:val="0"/>
        </w:rPr>
        <w:t xml:space="preserve">1</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k</w:t>
      </w:r>
      <w:r w:rsidDel="00000000" w:rsidR="00000000" w:rsidRPr="00000000">
        <w:rPr>
          <w:vertAlign w:val="subscript"/>
          <w:rtl w:val="0"/>
        </w:rPr>
        <w:t xml:space="preserve"> != </w:t>
      </w:r>
      <w:r w:rsidDel="00000000" w:rsidR="00000000" w:rsidRPr="00000000">
        <w:rPr>
          <w:vertAlign w:val="subscript"/>
          <w:rtl w:val="0"/>
        </w:rPr>
        <w:t xml:space="preserve">d</w:t>
      </w:r>
      <w:r w:rsidDel="00000000" w:rsidR="00000000" w:rsidRPr="00000000">
        <w:rPr>
          <w:rtl w:val="0"/>
        </w:rPr>
        <w:t xml:space="preserve"> p(k</w:t>
      </w:r>
      <w:r w:rsidDel="00000000" w:rsidR="00000000" w:rsidRPr="00000000">
        <w:rPr>
          <w:rtl w:val="0"/>
        </w:rPr>
        <w:t xml:space="preserve">|x)*1 = p(0|x)</w:t>
      </w:r>
    </w:p>
    <w:p w:rsidR="00000000" w:rsidDel="00000000" w:rsidP="00000000" w:rsidRDefault="00000000" w:rsidRPr="00000000" w14:paraId="00000258">
      <w:pPr>
        <w:pageBreakBefore w:val="0"/>
        <w:rPr/>
      </w:pPr>
      <w:r w:rsidDel="00000000" w:rsidR="00000000" w:rsidRPr="00000000">
        <w:rPr>
          <w:rtl w:val="0"/>
        </w:rPr>
        <w:t xml:space="preserve">Bereme menší riziko, což lze vyčíst už předem ze zlomku p(0|x)/p(1|x).</w:t>
      </w:r>
    </w:p>
    <w:p w:rsidR="00000000" w:rsidDel="00000000" w:rsidP="00000000" w:rsidRDefault="00000000" w:rsidRPr="00000000" w14:paraId="00000259">
      <w:pPr>
        <w:pageBreakBefore w:val="0"/>
        <w:rPr/>
      </w:pPr>
      <w:r w:rsidDel="00000000" w:rsidR="00000000" w:rsidRPr="00000000">
        <w:rPr>
          <w:rtl w:val="0"/>
        </w:rPr>
        <w:t xml:space="preserve">Pokud p(0|x)/p(1|x) &gt;= 1, volíme 0, jinak volíme 1.</w:t>
      </w:r>
    </w:p>
    <w:p w:rsidR="00000000" w:rsidDel="00000000" w:rsidP="00000000" w:rsidRDefault="00000000" w:rsidRPr="00000000" w14:paraId="0000025A">
      <w:pPr>
        <w:pageBreakBefore w:val="0"/>
        <w:rPr/>
      </w:pPr>
      <w:r w:rsidDel="00000000" w:rsidR="00000000" w:rsidRPr="00000000">
        <w:rPr>
          <w:rtl w:val="0"/>
        </w:rPr>
        <w:t xml:space="preserve">Po dosazení p(0|x) = p(x|0)p(0)/p(x) a p(1|x) = p(x|1)p(1)/p(x) získáme:</w:t>
      </w:r>
    </w:p>
    <w:p w:rsidR="00000000" w:rsidDel="00000000" w:rsidP="00000000" w:rsidRDefault="00000000" w:rsidRPr="00000000" w14:paraId="0000025B">
      <w:pPr>
        <w:pageBreakBefore w:val="0"/>
        <w:rPr/>
      </w:pPr>
      <w:r w:rsidDel="00000000" w:rsidR="00000000" w:rsidRPr="00000000">
        <w:rPr>
          <w:rtl w:val="0"/>
        </w:rPr>
        <w:t xml:space="preserve">p(x|0)p(0) / p(x|1)p(1) &gt;= 1 a odtud p(x|0)/p(x|1) &gt;= p(1)/p(0) = const = Ө</w:t>
      </w:r>
    </w:p>
    <w:p w:rsidR="00000000" w:rsidDel="00000000" w:rsidP="00000000" w:rsidRDefault="00000000" w:rsidRPr="00000000" w14:paraId="0000025C">
      <w:pPr>
        <w:pageBreakBefore w:val="0"/>
        <w:rPr>
          <w:b w:val="1"/>
        </w:rPr>
      </w:pPr>
      <w:r w:rsidDel="00000000" w:rsidR="00000000" w:rsidRPr="00000000">
        <w:rPr>
          <w:b w:val="1"/>
          <w:rtl w:val="0"/>
        </w:rPr>
        <w:t xml:space="preserve">c)</w:t>
      </w:r>
    </w:p>
    <w:p w:rsidR="00000000" w:rsidDel="00000000" w:rsidP="00000000" w:rsidRDefault="00000000" w:rsidRPr="00000000" w14:paraId="0000025D">
      <w:pPr>
        <w:pageBreakBefore w:val="0"/>
        <w:rPr/>
      </w:pPr>
      <w:r w:rsidDel="00000000" w:rsidR="00000000" w:rsidRPr="00000000">
        <w:rPr>
          <w:rtl w:val="0"/>
        </w:rPr>
        <w:t xml:space="preserve">p(x|0) = 1/(sqrt(2*pi)*σ</w:t>
      </w:r>
      <w:r w:rsidDel="00000000" w:rsidR="00000000" w:rsidRPr="00000000">
        <w:rPr>
          <w:vertAlign w:val="subscript"/>
          <w:rtl w:val="0"/>
        </w:rPr>
        <w:t xml:space="preserve">0</w:t>
      </w:r>
      <w:r w:rsidDel="00000000" w:rsidR="00000000" w:rsidRPr="00000000">
        <w:rPr>
          <w:rtl w:val="0"/>
        </w:rPr>
        <w:t xml:space="preserve">) * exp(-(x - μ</w:t>
      </w:r>
      <w:r w:rsidDel="00000000" w:rsidR="00000000" w:rsidRPr="00000000">
        <w:rPr>
          <w:vertAlign w:val="subscript"/>
          <w:rtl w:val="0"/>
        </w:rPr>
        <w:t xml:space="preserve">0</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/(2*σ</w:t>
      </w:r>
      <w:r w:rsidDel="00000000" w:rsidR="00000000" w:rsidRPr="00000000">
        <w:rPr>
          <w:vertAlign w:val="subscript"/>
          <w:rtl w:val="0"/>
        </w:rPr>
        <w:t xml:space="preserve">0</w:t>
      </w:r>
      <w:r w:rsidDel="00000000" w:rsidR="00000000" w:rsidRPr="00000000">
        <w:rPr>
          <w:vertAlign w:val="superscript"/>
          <w:rtl w:val="0"/>
        </w:rPr>
        <w:t xml:space="preserve">2</w:t>
      </w:r>
      <w:r w:rsidDel="00000000" w:rsidR="00000000" w:rsidRPr="00000000">
        <w:rPr>
          <w:rtl w:val="0"/>
        </w:rPr>
        <w:t xml:space="preserve">)), obdobně pro p(x|1).</w:t>
      </w:r>
    </w:p>
    <w:p w:rsidR="00000000" w:rsidDel="00000000" w:rsidP="00000000" w:rsidRDefault="00000000" w:rsidRPr="00000000" w14:paraId="0000025E">
      <w:pPr>
        <w:pageBreakBefore w:val="0"/>
        <w:rPr/>
      </w:pPr>
      <w:r w:rsidDel="00000000" w:rsidR="00000000" w:rsidRPr="00000000">
        <w:rPr>
          <w:rtl w:val="0"/>
        </w:rPr>
        <w:t xml:space="preserve">p(0|x)/p(1|x) = p(x|0)*p(0)/(p(x|1)*p(1)) =</w:t>
      </w:r>
    </w:p>
    <w:p w:rsidR="00000000" w:rsidDel="00000000" w:rsidP="00000000" w:rsidRDefault="00000000" w:rsidRPr="00000000" w14:paraId="0000025F">
      <w:pPr>
        <w:pageBreakBefore w:val="0"/>
        <w:rPr/>
      </w:pPr>
      <w:r w:rsidDel="00000000" w:rsidR="00000000" w:rsidRPr="00000000">
        <w:rPr>
          <w:rtl w:val="0"/>
        </w:rPr>
        <w:t xml:space="preserve">= σ</w:t>
      </w:r>
      <w:r w:rsidDel="00000000" w:rsidR="00000000" w:rsidRPr="00000000">
        <w:rPr>
          <w:vertAlign w:val="subscript"/>
          <w:rtl w:val="0"/>
        </w:rPr>
        <w:t xml:space="preserve">1</w:t>
      </w:r>
      <w:r w:rsidDel="00000000" w:rsidR="00000000" w:rsidRPr="00000000">
        <w:rPr>
          <w:rtl w:val="0"/>
        </w:rPr>
        <w:t xml:space="preserve">*p(0)/(σ</w:t>
      </w:r>
      <w:r w:rsidDel="00000000" w:rsidR="00000000" w:rsidRPr="00000000">
        <w:rPr>
          <w:vertAlign w:val="subscript"/>
          <w:rtl w:val="0"/>
        </w:rPr>
        <w:t xml:space="preserve">0</w:t>
      </w:r>
      <w:r w:rsidDel="00000000" w:rsidR="00000000" w:rsidRPr="00000000">
        <w:rPr>
          <w:rtl w:val="0"/>
        </w:rPr>
        <w:t xml:space="preserve">*p(1)) * exp(- (x - μ</w:t>
      </w:r>
      <w:r w:rsidDel="00000000" w:rsidR="00000000" w:rsidRPr="00000000">
        <w:rPr>
          <w:vertAlign w:val="subscript"/>
          <w:rtl w:val="0"/>
        </w:rPr>
        <w:t xml:space="preserve">0</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/(2*σ</w:t>
      </w:r>
      <w:r w:rsidDel="00000000" w:rsidR="00000000" w:rsidRPr="00000000">
        <w:rPr>
          <w:vertAlign w:val="subscript"/>
          <w:rtl w:val="0"/>
        </w:rPr>
        <w:t xml:space="preserve">0</w:t>
      </w:r>
      <w:r w:rsidDel="00000000" w:rsidR="00000000" w:rsidRPr="00000000">
        <w:rPr>
          <w:vertAlign w:val="superscript"/>
          <w:rtl w:val="0"/>
        </w:rPr>
        <w:t xml:space="preserve">2</w:t>
      </w:r>
      <w:r w:rsidDel="00000000" w:rsidR="00000000" w:rsidRPr="00000000">
        <w:rPr>
          <w:rtl w:val="0"/>
        </w:rPr>
        <w:t xml:space="preserve">) + (x - μ</w:t>
      </w:r>
      <w:r w:rsidDel="00000000" w:rsidR="00000000" w:rsidRPr="00000000">
        <w:rPr>
          <w:vertAlign w:val="subscript"/>
          <w:rtl w:val="0"/>
        </w:rPr>
        <w:t xml:space="preserve">1</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/(2*σ</w:t>
      </w:r>
      <w:r w:rsidDel="00000000" w:rsidR="00000000" w:rsidRPr="00000000">
        <w:rPr>
          <w:vertAlign w:val="subscript"/>
          <w:rtl w:val="0"/>
        </w:rPr>
        <w:t xml:space="preserve">1</w:t>
      </w:r>
      <w:r w:rsidDel="00000000" w:rsidR="00000000" w:rsidRPr="00000000">
        <w:rPr>
          <w:vertAlign w:val="superscript"/>
          <w:rtl w:val="0"/>
        </w:rPr>
        <w:t xml:space="preserve">2</w:t>
      </w:r>
      <w:r w:rsidDel="00000000" w:rsidR="00000000" w:rsidRPr="00000000">
        <w:rPr>
          <w:rtl w:val="0"/>
        </w:rPr>
        <w:t xml:space="preserve">))</w:t>
      </w:r>
    </w:p>
    <w:p w:rsidR="00000000" w:rsidDel="00000000" w:rsidP="00000000" w:rsidRDefault="00000000" w:rsidRPr="00000000" w14:paraId="00000260">
      <w:pPr>
        <w:pageBreakBefore w:val="0"/>
        <w:rPr/>
      </w:pPr>
      <w:r w:rsidDel="00000000" w:rsidR="00000000" w:rsidRPr="00000000">
        <w:rPr>
          <w:rtl w:val="0"/>
        </w:rPr>
        <w:t xml:space="preserve">p(0|x)/p(1|x) &lt;&gt; 1 je ekvivalentní s ln(p(0|x)/p(1|x)) &lt;&gt; 0,</w:t>
      </w:r>
    </w:p>
    <w:p w:rsidR="00000000" w:rsidDel="00000000" w:rsidP="00000000" w:rsidRDefault="00000000" w:rsidRPr="00000000" w14:paraId="00000261">
      <w:pPr>
        <w:pageBreakBefore w:val="0"/>
        <w:rPr/>
      </w:pPr>
      <w:r w:rsidDel="00000000" w:rsidR="00000000" w:rsidRPr="00000000">
        <w:rPr>
          <w:rtl w:val="0"/>
        </w:rPr>
        <w:t xml:space="preserve">neboli q(x) = 0 iff p(0|x)/p(1|x) &gt;= 1 iff ln(p(0|x)/p(1|x)) &gt;= 0</w:t>
      </w:r>
    </w:p>
    <w:p w:rsidR="00000000" w:rsidDel="00000000" w:rsidP="00000000" w:rsidRDefault="00000000" w:rsidRPr="00000000" w14:paraId="00000262">
      <w:pPr>
        <w:pageBreakBefore w:val="0"/>
        <w:rPr/>
      </w:pPr>
      <w:r w:rsidDel="00000000" w:rsidR="00000000" w:rsidRPr="00000000">
        <w:rPr>
          <w:rtl w:val="0"/>
        </w:rPr>
        <w:t xml:space="preserve">ln(p(0|x)/p(1|x)) = 0 = - (x - μ</w:t>
      </w:r>
      <w:r w:rsidDel="00000000" w:rsidR="00000000" w:rsidRPr="00000000">
        <w:rPr>
          <w:vertAlign w:val="subscript"/>
          <w:rtl w:val="0"/>
        </w:rPr>
        <w:t xml:space="preserve">0</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/(2*σ</w:t>
      </w:r>
      <w:r w:rsidDel="00000000" w:rsidR="00000000" w:rsidRPr="00000000">
        <w:rPr>
          <w:vertAlign w:val="subscript"/>
          <w:rtl w:val="0"/>
        </w:rPr>
        <w:t xml:space="preserve">0</w:t>
      </w:r>
      <w:r w:rsidDel="00000000" w:rsidR="00000000" w:rsidRPr="00000000">
        <w:rPr>
          <w:vertAlign w:val="superscript"/>
          <w:rtl w:val="0"/>
        </w:rPr>
        <w:t xml:space="preserve">2</w:t>
      </w:r>
      <w:r w:rsidDel="00000000" w:rsidR="00000000" w:rsidRPr="00000000">
        <w:rPr>
          <w:rtl w:val="0"/>
        </w:rPr>
        <w:t xml:space="preserve">) + (x - μ</w:t>
      </w:r>
      <w:r w:rsidDel="00000000" w:rsidR="00000000" w:rsidRPr="00000000">
        <w:rPr>
          <w:vertAlign w:val="subscript"/>
          <w:rtl w:val="0"/>
        </w:rPr>
        <w:t xml:space="preserve">1</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/(2*σ</w:t>
      </w:r>
      <w:r w:rsidDel="00000000" w:rsidR="00000000" w:rsidRPr="00000000">
        <w:rPr>
          <w:vertAlign w:val="subscript"/>
          <w:rtl w:val="0"/>
        </w:rPr>
        <w:t xml:space="preserve">1</w:t>
      </w:r>
      <w:r w:rsidDel="00000000" w:rsidR="00000000" w:rsidRPr="00000000">
        <w:rPr>
          <w:vertAlign w:val="superscript"/>
          <w:rtl w:val="0"/>
        </w:rPr>
        <w:t xml:space="preserve">2</w:t>
      </w:r>
      <w:r w:rsidDel="00000000" w:rsidR="00000000" w:rsidRPr="00000000">
        <w:rPr>
          <w:rtl w:val="0"/>
        </w:rPr>
        <w:t xml:space="preserve">) + ln(σ</w:t>
      </w:r>
      <w:r w:rsidDel="00000000" w:rsidR="00000000" w:rsidRPr="00000000">
        <w:rPr>
          <w:vertAlign w:val="subscript"/>
          <w:rtl w:val="0"/>
        </w:rPr>
        <w:t xml:space="preserve">1</w:t>
      </w:r>
      <w:r w:rsidDel="00000000" w:rsidR="00000000" w:rsidRPr="00000000">
        <w:rPr>
          <w:rtl w:val="0"/>
        </w:rPr>
        <w:t xml:space="preserve">*p(0)/(σ</w:t>
      </w:r>
      <w:r w:rsidDel="00000000" w:rsidR="00000000" w:rsidRPr="00000000">
        <w:rPr>
          <w:vertAlign w:val="subscript"/>
          <w:rtl w:val="0"/>
        </w:rPr>
        <w:t xml:space="preserve">0</w:t>
      </w:r>
      <w:r w:rsidDel="00000000" w:rsidR="00000000" w:rsidRPr="00000000">
        <w:rPr>
          <w:rtl w:val="0"/>
        </w:rPr>
        <w:t xml:space="preserve">*p(1))</w:t>
      </w:r>
    </w:p>
    <w:p w:rsidR="00000000" w:rsidDel="00000000" w:rsidP="00000000" w:rsidRDefault="00000000" w:rsidRPr="00000000" w14:paraId="00000263">
      <w:pPr>
        <w:pageBreakBefore w:val="0"/>
        <w:rPr/>
      </w:pPr>
      <w:r w:rsidDel="00000000" w:rsidR="00000000" w:rsidRPr="00000000">
        <w:rPr>
          <w:rtl w:val="0"/>
        </w:rPr>
        <w:t xml:space="preserve">0 = - σ</w:t>
      </w:r>
      <w:r w:rsidDel="00000000" w:rsidR="00000000" w:rsidRPr="00000000">
        <w:rPr>
          <w:vertAlign w:val="subscript"/>
          <w:rtl w:val="0"/>
        </w:rPr>
        <w:t xml:space="preserve">1</w:t>
      </w:r>
      <w:r w:rsidDel="00000000" w:rsidR="00000000" w:rsidRPr="00000000">
        <w:rPr>
          <w:vertAlign w:val="superscript"/>
          <w:rtl w:val="0"/>
        </w:rPr>
        <w:t xml:space="preserve">2</w:t>
      </w:r>
      <w:r w:rsidDel="00000000" w:rsidR="00000000" w:rsidRPr="00000000">
        <w:rPr>
          <w:rtl w:val="0"/>
        </w:rPr>
        <w:t xml:space="preserve">*</w:t>
      </w:r>
      <w:r w:rsidDel="00000000" w:rsidR="00000000" w:rsidRPr="00000000">
        <w:rPr>
          <w:rtl w:val="0"/>
        </w:rPr>
        <w:t xml:space="preserve">(x - μ</w:t>
      </w:r>
      <w:r w:rsidDel="00000000" w:rsidR="00000000" w:rsidRPr="00000000">
        <w:rPr>
          <w:vertAlign w:val="subscript"/>
          <w:rtl w:val="0"/>
        </w:rPr>
        <w:t xml:space="preserve">0</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 σ</w:t>
      </w:r>
      <w:r w:rsidDel="00000000" w:rsidR="00000000" w:rsidRPr="00000000">
        <w:rPr>
          <w:vertAlign w:val="subscript"/>
          <w:rtl w:val="0"/>
        </w:rPr>
        <w:t xml:space="preserve">0</w:t>
      </w:r>
      <w:r w:rsidDel="00000000" w:rsidR="00000000" w:rsidRPr="00000000">
        <w:rPr>
          <w:vertAlign w:val="superscript"/>
          <w:rtl w:val="0"/>
        </w:rPr>
        <w:t xml:space="preserve">2</w:t>
      </w:r>
      <w:r w:rsidDel="00000000" w:rsidR="00000000" w:rsidRPr="00000000">
        <w:rPr>
          <w:rtl w:val="0"/>
        </w:rPr>
        <w:t xml:space="preserve">*</w:t>
      </w:r>
      <w:r w:rsidDel="00000000" w:rsidR="00000000" w:rsidRPr="00000000">
        <w:rPr>
          <w:rtl w:val="0"/>
        </w:rPr>
        <w:t xml:space="preserve">(x - μ</w:t>
      </w:r>
      <w:r w:rsidDel="00000000" w:rsidR="00000000" w:rsidRPr="00000000">
        <w:rPr>
          <w:vertAlign w:val="subscript"/>
          <w:rtl w:val="0"/>
        </w:rPr>
        <w:t xml:space="preserve">1</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+ 2*σ</w:t>
      </w:r>
      <w:r w:rsidDel="00000000" w:rsidR="00000000" w:rsidRPr="00000000">
        <w:rPr>
          <w:vertAlign w:val="subscript"/>
          <w:rtl w:val="0"/>
        </w:rPr>
        <w:t xml:space="preserve">0</w:t>
      </w:r>
      <w:r w:rsidDel="00000000" w:rsidR="00000000" w:rsidRPr="00000000">
        <w:rPr>
          <w:vertAlign w:val="superscript"/>
          <w:rtl w:val="0"/>
        </w:rPr>
        <w:t xml:space="preserve">2</w:t>
      </w:r>
      <w:r w:rsidDel="00000000" w:rsidR="00000000" w:rsidRPr="00000000">
        <w:rPr>
          <w:rtl w:val="0"/>
        </w:rPr>
        <w:t xml:space="preserve">*σ</w:t>
      </w:r>
      <w:r w:rsidDel="00000000" w:rsidR="00000000" w:rsidRPr="00000000">
        <w:rPr>
          <w:vertAlign w:val="subscript"/>
          <w:rtl w:val="0"/>
        </w:rPr>
        <w:t xml:space="preserve">1</w:t>
      </w:r>
      <w:r w:rsidDel="00000000" w:rsidR="00000000" w:rsidRPr="00000000">
        <w:rPr>
          <w:vertAlign w:val="superscript"/>
          <w:rtl w:val="0"/>
        </w:rPr>
        <w:t xml:space="preserve">2</w:t>
      </w:r>
      <w:r w:rsidDel="00000000" w:rsidR="00000000" w:rsidRPr="00000000">
        <w:rPr>
          <w:rtl w:val="0"/>
        </w:rPr>
        <w:t xml:space="preserve">*ln(σ</w:t>
      </w:r>
      <w:r w:rsidDel="00000000" w:rsidR="00000000" w:rsidRPr="00000000">
        <w:rPr>
          <w:vertAlign w:val="subscript"/>
          <w:rtl w:val="0"/>
        </w:rPr>
        <w:t xml:space="preserve">1</w:t>
      </w:r>
      <w:r w:rsidDel="00000000" w:rsidR="00000000" w:rsidRPr="00000000">
        <w:rPr>
          <w:rtl w:val="0"/>
        </w:rPr>
        <w:t xml:space="preserve">*p(0)/(σ</w:t>
      </w:r>
      <w:r w:rsidDel="00000000" w:rsidR="00000000" w:rsidRPr="00000000">
        <w:rPr>
          <w:vertAlign w:val="subscript"/>
          <w:rtl w:val="0"/>
        </w:rPr>
        <w:t xml:space="preserve">0</w:t>
      </w:r>
      <w:r w:rsidDel="00000000" w:rsidR="00000000" w:rsidRPr="00000000">
        <w:rPr>
          <w:rtl w:val="0"/>
        </w:rPr>
        <w:t xml:space="preserve">*p(1))</w:t>
      </w:r>
      <w:r w:rsidDel="00000000" w:rsidR="00000000" w:rsidRPr="00000000">
        <w:rPr>
          <w:rtl w:val="0"/>
        </w:rPr>
      </w:r>
    </w:p>
    <w:p w:rsidR="00000000" w:rsidDel="00000000" w:rsidP="00000000" w:rsidRDefault="00000000" w:rsidRPr="00000000" w14:paraId="00000264">
      <w:pPr>
        <w:pageBreakBefore w:val="0"/>
        <w:rPr/>
      </w:pPr>
      <w:r w:rsidDel="00000000" w:rsidR="00000000" w:rsidRPr="00000000">
        <w:rPr>
          <w:rtl w:val="0"/>
        </w:rPr>
        <w:t xml:space="preserve">0 = - σ</w:t>
      </w:r>
      <w:r w:rsidDel="00000000" w:rsidR="00000000" w:rsidRPr="00000000">
        <w:rPr>
          <w:vertAlign w:val="subscript"/>
          <w:rtl w:val="0"/>
        </w:rPr>
        <w:t xml:space="preserve">1</w:t>
      </w:r>
      <w:r w:rsidDel="00000000" w:rsidR="00000000" w:rsidRPr="00000000">
        <w:rPr>
          <w:vertAlign w:val="superscript"/>
          <w:rtl w:val="0"/>
        </w:rPr>
        <w:t xml:space="preserve">2</w:t>
      </w:r>
      <w:r w:rsidDel="00000000" w:rsidR="00000000" w:rsidRPr="00000000">
        <w:rPr>
          <w:rtl w:val="0"/>
        </w:rPr>
        <w:t xml:space="preserve">*(x</w:t>
      </w:r>
      <w:r w:rsidDel="00000000" w:rsidR="00000000" w:rsidRPr="00000000">
        <w:rPr>
          <w:vertAlign w:val="superscript"/>
          <w:rtl w:val="0"/>
        </w:rPr>
        <w:t xml:space="preserve">2</w:t>
      </w:r>
      <w:r w:rsidDel="00000000" w:rsidR="00000000" w:rsidRPr="00000000">
        <w:rPr>
          <w:rtl w:val="0"/>
        </w:rPr>
        <w:t xml:space="preserve"> - 2*μ</w:t>
      </w:r>
      <w:r w:rsidDel="00000000" w:rsidR="00000000" w:rsidRPr="00000000">
        <w:rPr>
          <w:vertAlign w:val="subscript"/>
          <w:rtl w:val="0"/>
        </w:rPr>
        <w:t xml:space="preserve">0</w:t>
      </w:r>
      <w:r w:rsidDel="00000000" w:rsidR="00000000" w:rsidRPr="00000000">
        <w:rPr>
          <w:rtl w:val="0"/>
        </w:rPr>
        <w:t xml:space="preserve">*x + μ</w:t>
      </w:r>
      <w:r w:rsidDel="00000000" w:rsidR="00000000" w:rsidRPr="00000000">
        <w:rPr>
          <w:vertAlign w:val="subscript"/>
          <w:rtl w:val="0"/>
        </w:rPr>
        <w:t xml:space="preserve">0</w:t>
      </w:r>
      <w:r w:rsidDel="00000000" w:rsidR="00000000" w:rsidRPr="00000000">
        <w:rPr>
          <w:vertAlign w:val="superscript"/>
          <w:rtl w:val="0"/>
        </w:rPr>
        <w:t xml:space="preserve">2</w:t>
      </w:r>
      <w:r w:rsidDel="00000000" w:rsidR="00000000" w:rsidRPr="00000000">
        <w:rPr>
          <w:rtl w:val="0"/>
        </w:rPr>
        <w:t xml:space="preserve">) + σ</w:t>
      </w:r>
      <w:r w:rsidDel="00000000" w:rsidR="00000000" w:rsidRPr="00000000">
        <w:rPr>
          <w:vertAlign w:val="subscript"/>
          <w:rtl w:val="0"/>
        </w:rPr>
        <w:t xml:space="preserve">0</w:t>
      </w:r>
      <w:r w:rsidDel="00000000" w:rsidR="00000000" w:rsidRPr="00000000">
        <w:rPr>
          <w:vertAlign w:val="superscript"/>
          <w:rtl w:val="0"/>
        </w:rPr>
        <w:t xml:space="preserve">2</w:t>
      </w:r>
      <w:r w:rsidDel="00000000" w:rsidR="00000000" w:rsidRPr="00000000">
        <w:rPr>
          <w:rtl w:val="0"/>
        </w:rPr>
        <w:t xml:space="preserve">*(x</w:t>
      </w:r>
      <w:r w:rsidDel="00000000" w:rsidR="00000000" w:rsidRPr="00000000">
        <w:rPr>
          <w:vertAlign w:val="superscript"/>
          <w:rtl w:val="0"/>
        </w:rPr>
        <w:t xml:space="preserve">2</w:t>
      </w:r>
      <w:r w:rsidDel="00000000" w:rsidR="00000000" w:rsidRPr="00000000">
        <w:rPr>
          <w:rtl w:val="0"/>
        </w:rPr>
        <w:t xml:space="preserve"> - 2*μ</w:t>
      </w:r>
      <w:r w:rsidDel="00000000" w:rsidR="00000000" w:rsidRPr="00000000">
        <w:rPr>
          <w:vertAlign w:val="subscript"/>
          <w:rtl w:val="0"/>
        </w:rPr>
        <w:t xml:space="preserve">1</w:t>
      </w:r>
      <w:r w:rsidDel="00000000" w:rsidR="00000000" w:rsidRPr="00000000">
        <w:rPr>
          <w:rtl w:val="0"/>
        </w:rPr>
        <w:t xml:space="preserve">*x + μ</w:t>
      </w:r>
      <w:r w:rsidDel="00000000" w:rsidR="00000000" w:rsidRPr="00000000">
        <w:rPr>
          <w:vertAlign w:val="subscript"/>
          <w:rtl w:val="0"/>
        </w:rPr>
        <w:t xml:space="preserve">1</w:t>
      </w:r>
      <w:r w:rsidDel="00000000" w:rsidR="00000000" w:rsidRPr="00000000">
        <w:rPr>
          <w:vertAlign w:val="superscript"/>
          <w:rtl w:val="0"/>
        </w:rPr>
        <w:t xml:space="preserve">2</w:t>
      </w:r>
      <w:r w:rsidDel="00000000" w:rsidR="00000000" w:rsidRPr="00000000">
        <w:rPr>
          <w:rtl w:val="0"/>
        </w:rPr>
        <w:t xml:space="preserve">) + 2*σ</w:t>
      </w:r>
      <w:r w:rsidDel="00000000" w:rsidR="00000000" w:rsidRPr="00000000">
        <w:rPr>
          <w:vertAlign w:val="subscript"/>
          <w:rtl w:val="0"/>
        </w:rPr>
        <w:t xml:space="preserve">0</w:t>
      </w:r>
      <w:r w:rsidDel="00000000" w:rsidR="00000000" w:rsidRPr="00000000">
        <w:rPr>
          <w:vertAlign w:val="superscript"/>
          <w:rtl w:val="0"/>
        </w:rPr>
        <w:t xml:space="preserve">2</w:t>
      </w:r>
      <w:r w:rsidDel="00000000" w:rsidR="00000000" w:rsidRPr="00000000">
        <w:rPr>
          <w:rtl w:val="0"/>
        </w:rPr>
        <w:t xml:space="preserve">*σ</w:t>
      </w:r>
      <w:r w:rsidDel="00000000" w:rsidR="00000000" w:rsidRPr="00000000">
        <w:rPr>
          <w:vertAlign w:val="subscript"/>
          <w:rtl w:val="0"/>
        </w:rPr>
        <w:t xml:space="preserve">1</w:t>
      </w:r>
      <w:r w:rsidDel="00000000" w:rsidR="00000000" w:rsidRPr="00000000">
        <w:rPr>
          <w:vertAlign w:val="superscript"/>
          <w:rtl w:val="0"/>
        </w:rPr>
        <w:t xml:space="preserve">2</w:t>
      </w:r>
      <w:r w:rsidDel="00000000" w:rsidR="00000000" w:rsidRPr="00000000">
        <w:rPr>
          <w:rtl w:val="0"/>
        </w:rPr>
        <w:t xml:space="preserve">*ln(σ</w:t>
      </w:r>
      <w:r w:rsidDel="00000000" w:rsidR="00000000" w:rsidRPr="00000000">
        <w:rPr>
          <w:vertAlign w:val="subscript"/>
          <w:rtl w:val="0"/>
        </w:rPr>
        <w:t xml:space="preserve">1</w:t>
      </w:r>
      <w:r w:rsidDel="00000000" w:rsidR="00000000" w:rsidRPr="00000000">
        <w:rPr>
          <w:rtl w:val="0"/>
        </w:rPr>
        <w:t xml:space="preserve">*p(0)/(σ</w:t>
      </w:r>
      <w:r w:rsidDel="00000000" w:rsidR="00000000" w:rsidRPr="00000000">
        <w:rPr>
          <w:vertAlign w:val="subscript"/>
          <w:rtl w:val="0"/>
        </w:rPr>
        <w:t xml:space="preserve">0</w:t>
      </w:r>
      <w:r w:rsidDel="00000000" w:rsidR="00000000" w:rsidRPr="00000000">
        <w:rPr>
          <w:rtl w:val="0"/>
        </w:rPr>
        <w:t xml:space="preserve">*p(1))</w:t>
      </w:r>
    </w:p>
    <w:p w:rsidR="00000000" w:rsidDel="00000000" w:rsidP="00000000" w:rsidRDefault="00000000" w:rsidRPr="00000000" w14:paraId="00000265">
      <w:pPr>
        <w:pageBreakBefore w:val="0"/>
        <w:rPr/>
      </w:pPr>
      <w:r w:rsidDel="00000000" w:rsidR="00000000" w:rsidRPr="00000000">
        <w:rPr>
          <w:rtl w:val="0"/>
        </w:rPr>
        <w:t xml:space="preserve">0 = (σ</w:t>
      </w:r>
      <w:r w:rsidDel="00000000" w:rsidR="00000000" w:rsidRPr="00000000">
        <w:rPr>
          <w:vertAlign w:val="subscript"/>
          <w:rtl w:val="0"/>
        </w:rPr>
        <w:t xml:space="preserve">0</w:t>
      </w:r>
      <w:r w:rsidDel="00000000" w:rsidR="00000000" w:rsidRPr="00000000">
        <w:rPr>
          <w:vertAlign w:val="superscript"/>
          <w:rtl w:val="0"/>
        </w:rPr>
        <w:t xml:space="preserve">2</w:t>
      </w:r>
      <w:r w:rsidDel="00000000" w:rsidR="00000000" w:rsidRPr="00000000">
        <w:rPr>
          <w:rtl w:val="0"/>
        </w:rPr>
        <w:t xml:space="preserve"> - σ</w:t>
      </w:r>
      <w:r w:rsidDel="00000000" w:rsidR="00000000" w:rsidRPr="00000000">
        <w:rPr>
          <w:vertAlign w:val="subscript"/>
          <w:rtl w:val="0"/>
        </w:rPr>
        <w:t xml:space="preserve">1</w:t>
      </w:r>
      <w:r w:rsidDel="00000000" w:rsidR="00000000" w:rsidRPr="00000000">
        <w:rPr>
          <w:vertAlign w:val="superscript"/>
          <w:rtl w:val="0"/>
        </w:rPr>
        <w:t xml:space="preserve">2</w:t>
      </w:r>
      <w:r w:rsidDel="00000000" w:rsidR="00000000" w:rsidRPr="00000000">
        <w:rPr>
          <w:rtl w:val="0"/>
        </w:rPr>
        <w:t xml:space="preserve">)*x</w:t>
      </w:r>
      <w:r w:rsidDel="00000000" w:rsidR="00000000" w:rsidRPr="00000000">
        <w:rPr>
          <w:vertAlign w:val="superscript"/>
          <w:rtl w:val="0"/>
        </w:rPr>
        <w:t xml:space="preserve">2</w:t>
      </w:r>
      <w:r w:rsidDel="00000000" w:rsidR="00000000" w:rsidRPr="00000000">
        <w:rPr>
          <w:rtl w:val="0"/>
        </w:rPr>
        <w:t xml:space="preserve"> + 2*(σ</w:t>
      </w:r>
      <w:r w:rsidDel="00000000" w:rsidR="00000000" w:rsidRPr="00000000">
        <w:rPr>
          <w:vertAlign w:val="subscript"/>
          <w:rtl w:val="0"/>
        </w:rPr>
        <w:t xml:space="preserve">0</w:t>
      </w:r>
      <w:r w:rsidDel="00000000" w:rsidR="00000000" w:rsidRPr="00000000">
        <w:rPr>
          <w:vertAlign w:val="superscript"/>
          <w:rtl w:val="0"/>
        </w:rPr>
        <w:t xml:space="preserve">2</w:t>
      </w:r>
      <w:r w:rsidDel="00000000" w:rsidR="00000000" w:rsidRPr="00000000">
        <w:rPr>
          <w:rtl w:val="0"/>
        </w:rPr>
        <w:t xml:space="preserve">*μ</w:t>
      </w:r>
      <w:r w:rsidDel="00000000" w:rsidR="00000000" w:rsidRPr="00000000">
        <w:rPr>
          <w:vertAlign w:val="subscript"/>
          <w:rtl w:val="0"/>
        </w:rPr>
        <w:t xml:space="preserve">1</w:t>
      </w:r>
      <w:r w:rsidDel="00000000" w:rsidR="00000000" w:rsidRPr="00000000">
        <w:rPr>
          <w:rtl w:val="0"/>
        </w:rPr>
        <w:t xml:space="preserve"> - σ</w:t>
      </w:r>
      <w:r w:rsidDel="00000000" w:rsidR="00000000" w:rsidRPr="00000000">
        <w:rPr>
          <w:vertAlign w:val="subscript"/>
          <w:rtl w:val="0"/>
        </w:rPr>
        <w:t xml:space="preserve">1</w:t>
      </w:r>
      <w:r w:rsidDel="00000000" w:rsidR="00000000" w:rsidRPr="00000000">
        <w:rPr>
          <w:vertAlign w:val="superscript"/>
          <w:rtl w:val="0"/>
        </w:rPr>
        <w:t xml:space="preserve">2</w:t>
      </w:r>
      <w:r w:rsidDel="00000000" w:rsidR="00000000" w:rsidRPr="00000000">
        <w:rPr>
          <w:rtl w:val="0"/>
        </w:rPr>
        <w:t xml:space="preserve">*μ</w:t>
      </w:r>
      <w:r w:rsidDel="00000000" w:rsidR="00000000" w:rsidRPr="00000000">
        <w:rPr>
          <w:vertAlign w:val="subscript"/>
          <w:rtl w:val="0"/>
        </w:rPr>
        <w:t xml:space="preserve">0</w:t>
      </w:r>
      <w:r w:rsidDel="00000000" w:rsidR="00000000" w:rsidRPr="00000000">
        <w:rPr>
          <w:rtl w:val="0"/>
        </w:rPr>
        <w:t xml:space="preserve">)*x + σ</w:t>
      </w:r>
      <w:r w:rsidDel="00000000" w:rsidR="00000000" w:rsidRPr="00000000">
        <w:rPr>
          <w:vertAlign w:val="subscript"/>
          <w:rtl w:val="0"/>
        </w:rPr>
        <w:t xml:space="preserve">0</w:t>
      </w:r>
      <w:r w:rsidDel="00000000" w:rsidR="00000000" w:rsidRPr="00000000">
        <w:rPr>
          <w:vertAlign w:val="superscript"/>
          <w:rtl w:val="0"/>
        </w:rPr>
        <w:t xml:space="preserve">2</w:t>
      </w:r>
      <w:r w:rsidDel="00000000" w:rsidR="00000000" w:rsidRPr="00000000">
        <w:rPr>
          <w:rtl w:val="0"/>
        </w:rPr>
        <w:t xml:space="preserve">*μ</w:t>
      </w:r>
      <w:r w:rsidDel="00000000" w:rsidR="00000000" w:rsidRPr="00000000">
        <w:rPr>
          <w:vertAlign w:val="subscript"/>
          <w:rtl w:val="0"/>
        </w:rPr>
        <w:t xml:space="preserve">1</w:t>
      </w:r>
      <w:r w:rsidDel="00000000" w:rsidR="00000000" w:rsidRPr="00000000">
        <w:rPr>
          <w:vertAlign w:val="superscript"/>
          <w:rtl w:val="0"/>
        </w:rPr>
        <w:t xml:space="preserve">2</w:t>
      </w:r>
      <w:r w:rsidDel="00000000" w:rsidR="00000000" w:rsidRPr="00000000">
        <w:rPr>
          <w:rtl w:val="0"/>
        </w:rPr>
        <w:t xml:space="preserve"> - σ</w:t>
      </w:r>
      <w:r w:rsidDel="00000000" w:rsidR="00000000" w:rsidRPr="00000000">
        <w:rPr>
          <w:vertAlign w:val="subscript"/>
          <w:rtl w:val="0"/>
        </w:rPr>
        <w:t xml:space="preserve">1</w:t>
      </w:r>
      <w:r w:rsidDel="00000000" w:rsidR="00000000" w:rsidRPr="00000000">
        <w:rPr>
          <w:vertAlign w:val="superscript"/>
          <w:rtl w:val="0"/>
        </w:rPr>
        <w:t xml:space="preserve">2</w:t>
      </w:r>
      <w:r w:rsidDel="00000000" w:rsidR="00000000" w:rsidRPr="00000000">
        <w:rPr>
          <w:rtl w:val="0"/>
        </w:rPr>
        <w:t xml:space="preserve">*μ</w:t>
      </w:r>
      <w:r w:rsidDel="00000000" w:rsidR="00000000" w:rsidRPr="00000000">
        <w:rPr>
          <w:vertAlign w:val="subscript"/>
          <w:rtl w:val="0"/>
        </w:rPr>
        <w:t xml:space="preserve">0</w:t>
      </w:r>
      <w:r w:rsidDel="00000000" w:rsidR="00000000" w:rsidRPr="00000000">
        <w:rPr>
          <w:vertAlign w:val="superscript"/>
          <w:rtl w:val="0"/>
        </w:rPr>
        <w:t xml:space="preserve">2</w:t>
      </w:r>
      <w:r w:rsidDel="00000000" w:rsidR="00000000" w:rsidRPr="00000000">
        <w:rPr>
          <w:rtl w:val="0"/>
        </w:rPr>
        <w:t xml:space="preserve"> + 2*σ</w:t>
      </w:r>
      <w:r w:rsidDel="00000000" w:rsidR="00000000" w:rsidRPr="00000000">
        <w:rPr>
          <w:vertAlign w:val="subscript"/>
          <w:rtl w:val="0"/>
        </w:rPr>
        <w:t xml:space="preserve">0</w:t>
      </w:r>
      <w:r w:rsidDel="00000000" w:rsidR="00000000" w:rsidRPr="00000000">
        <w:rPr>
          <w:vertAlign w:val="superscript"/>
          <w:rtl w:val="0"/>
        </w:rPr>
        <w:t xml:space="preserve">2</w:t>
      </w:r>
      <w:r w:rsidDel="00000000" w:rsidR="00000000" w:rsidRPr="00000000">
        <w:rPr>
          <w:rtl w:val="0"/>
        </w:rPr>
        <w:t xml:space="preserve">*σ</w:t>
      </w:r>
      <w:r w:rsidDel="00000000" w:rsidR="00000000" w:rsidRPr="00000000">
        <w:rPr>
          <w:vertAlign w:val="subscript"/>
          <w:rtl w:val="0"/>
        </w:rPr>
        <w:t xml:space="preserve">1</w:t>
      </w:r>
      <w:r w:rsidDel="00000000" w:rsidR="00000000" w:rsidRPr="00000000">
        <w:rPr>
          <w:vertAlign w:val="superscript"/>
          <w:rtl w:val="0"/>
        </w:rPr>
        <w:t xml:space="preserve">2</w:t>
      </w:r>
      <w:r w:rsidDel="00000000" w:rsidR="00000000" w:rsidRPr="00000000">
        <w:rPr>
          <w:rtl w:val="0"/>
        </w:rPr>
        <w:t xml:space="preserve">*ln(σ</w:t>
      </w:r>
      <w:r w:rsidDel="00000000" w:rsidR="00000000" w:rsidRPr="00000000">
        <w:rPr>
          <w:vertAlign w:val="subscript"/>
          <w:rtl w:val="0"/>
        </w:rPr>
        <w:t xml:space="preserve">1</w:t>
      </w:r>
      <w:r w:rsidDel="00000000" w:rsidR="00000000" w:rsidRPr="00000000">
        <w:rPr>
          <w:rtl w:val="0"/>
        </w:rPr>
        <w:t xml:space="preserve">*p(0)/(σ</w:t>
      </w:r>
      <w:r w:rsidDel="00000000" w:rsidR="00000000" w:rsidRPr="00000000">
        <w:rPr>
          <w:vertAlign w:val="subscript"/>
          <w:rtl w:val="0"/>
        </w:rPr>
        <w:t xml:space="preserve">0</w:t>
      </w:r>
      <w:r w:rsidDel="00000000" w:rsidR="00000000" w:rsidRPr="00000000">
        <w:rPr>
          <w:rtl w:val="0"/>
        </w:rPr>
        <w:t xml:space="preserve">*p(1)) = ax</w:t>
      </w:r>
      <w:r w:rsidDel="00000000" w:rsidR="00000000" w:rsidRPr="00000000">
        <w:rPr>
          <w:vertAlign w:val="superscript"/>
          <w:rtl w:val="0"/>
        </w:rPr>
        <w:t xml:space="preserve">2</w:t>
      </w:r>
      <w:r w:rsidDel="00000000" w:rsidR="00000000" w:rsidRPr="00000000">
        <w:rPr>
          <w:rtl w:val="0"/>
        </w:rPr>
        <w:t xml:space="preserve">+bx+c</w:t>
      </w:r>
    </w:p>
    <w:p w:rsidR="00000000" w:rsidDel="00000000" w:rsidP="00000000" w:rsidRDefault="00000000" w:rsidRPr="00000000" w14:paraId="00000266">
      <w:pPr>
        <w:pageBreakBefore w:val="0"/>
        <w:rPr/>
      </w:pPr>
      <w:r w:rsidDel="00000000" w:rsidR="00000000" w:rsidRPr="00000000">
        <w:rPr>
          <w:rtl w:val="0"/>
        </w:rPr>
      </w:r>
    </w:p>
    <w:p w:rsidR="00000000" w:rsidDel="00000000" w:rsidP="00000000" w:rsidRDefault="00000000" w:rsidRPr="00000000" w14:paraId="00000267">
      <w:pPr>
        <w:pageBreakBefore w:val="0"/>
        <w:rPr>
          <w:b w:val="1"/>
        </w:rPr>
      </w:pPr>
      <w:r w:rsidDel="00000000" w:rsidR="00000000" w:rsidRPr="00000000">
        <w:rPr>
          <w:b w:val="1"/>
          <w:rtl w:val="0"/>
        </w:rPr>
        <w:t xml:space="preserve">1.6</w:t>
      </w:r>
    </w:p>
    <w:p w:rsidR="00000000" w:rsidDel="00000000" w:rsidP="00000000" w:rsidRDefault="00000000" w:rsidRPr="00000000" w14:paraId="00000268">
      <w:pPr>
        <w:pageBreakBefore w:val="0"/>
        <w:rPr/>
      </w:pPr>
      <w:r w:rsidDel="00000000" w:rsidR="00000000" w:rsidRPr="00000000">
        <w:rPr>
          <w:rtl w:val="0"/>
        </w:rPr>
        <w:t xml:space="preserve">Oblacnost O = {1,2,3,4}</w:t>
      </w:r>
    </w:p>
    <w:p w:rsidR="00000000" w:rsidDel="00000000" w:rsidP="00000000" w:rsidRDefault="00000000" w:rsidRPr="00000000" w14:paraId="00000269">
      <w:pPr>
        <w:pageBreakBefore w:val="0"/>
        <w:rPr/>
      </w:pPr>
      <w:r w:rsidDel="00000000" w:rsidR="00000000" w:rsidRPr="00000000">
        <w:rPr>
          <w:rtl w:val="0"/>
        </w:rPr>
        <w:t xml:space="preserve">Vypočítal jsem:</w:t>
      </w:r>
    </w:p>
    <w:p w:rsidR="00000000" w:rsidDel="00000000" w:rsidP="00000000" w:rsidRDefault="00000000" w:rsidRPr="00000000" w14:paraId="0000026A">
      <w:pPr>
        <w:pageBreakBefore w:val="0"/>
        <w:rPr/>
      </w:pPr>
      <w:r w:rsidDel="00000000" w:rsidR="00000000" w:rsidRPr="00000000">
        <w:rPr>
          <w:rtl w:val="0"/>
        </w:rPr>
        <w:t xml:space="preserve">p(rain|1) = 0,05, p(rain|2) = 0,3, p(rain|3) = 0,6, p(rain|4) = 0,8</w:t>
      </w:r>
    </w:p>
    <w:p w:rsidR="00000000" w:rsidDel="00000000" w:rsidP="00000000" w:rsidRDefault="00000000" w:rsidRPr="00000000" w14:paraId="0000026B">
      <w:pPr>
        <w:pageBreakBefore w:val="0"/>
        <w:rPr/>
      </w:pPr>
      <w:r w:rsidDel="00000000" w:rsidR="00000000" w:rsidRPr="00000000">
        <w:rPr>
          <w:rtl w:val="0"/>
        </w:rPr>
        <w:t xml:space="preserve">Pro rozhodnuti mi vysla rizika (p = pravdepodobnost deste)</w:t>
      </w:r>
    </w:p>
    <w:p w:rsidR="00000000" w:rsidDel="00000000" w:rsidP="00000000" w:rsidRDefault="00000000" w:rsidRPr="00000000" w14:paraId="0000026C">
      <w:pPr>
        <w:pageBreakBefore w:val="0"/>
        <w:rPr/>
      </w:pPr>
      <w:r w:rsidDel="00000000" w:rsidR="00000000" w:rsidRPr="00000000">
        <w:rPr>
          <w:rtl w:val="0"/>
        </w:rPr>
        <w:t xml:space="preserve">R(umbrella) = 0 + 5(1 - p) = 5 - 5p</w:t>
      </w:r>
    </w:p>
    <w:p w:rsidR="00000000" w:rsidDel="00000000" w:rsidP="00000000" w:rsidRDefault="00000000" w:rsidRPr="00000000" w14:paraId="0000026D">
      <w:pPr>
        <w:pageBreakBefore w:val="0"/>
        <w:rPr/>
      </w:pPr>
      <w:r w:rsidDel="00000000" w:rsidR="00000000" w:rsidRPr="00000000">
        <w:rPr>
          <w:rtl w:val="0"/>
        </w:rPr>
        <w:t xml:space="preserve">R(no umbrella) = 10p - 2(1 - p) = 12p - 2</w:t>
      </w:r>
    </w:p>
    <w:p w:rsidR="00000000" w:rsidDel="00000000" w:rsidP="00000000" w:rsidRDefault="00000000" w:rsidRPr="00000000" w14:paraId="0000026E">
      <w:pPr>
        <w:pageBreakBefore w:val="0"/>
        <w:rPr/>
      </w:pPr>
      <w:r w:rsidDel="00000000" w:rsidR="00000000" w:rsidRPr="00000000">
        <w:rPr>
          <w:rtl w:val="0"/>
        </w:rPr>
        <w:t xml:space="preserve">R(100) = 5p - 0 = 5p</w:t>
      </w:r>
    </w:p>
    <w:p w:rsidR="00000000" w:rsidDel="00000000" w:rsidP="00000000" w:rsidRDefault="00000000" w:rsidRPr="00000000" w14:paraId="0000026F">
      <w:pPr>
        <w:pageBreakBefore w:val="0"/>
        <w:rPr/>
      </w:pPr>
      <w:r w:rsidDel="00000000" w:rsidR="00000000" w:rsidRPr="00000000">
        <w:rPr>
          <w:rtl w:val="0"/>
        </w:rPr>
        <w:t xml:space="preserve">Vysla mi optimalni reseni:</w:t>
      </w:r>
    </w:p>
    <w:p w:rsidR="00000000" w:rsidDel="00000000" w:rsidP="00000000" w:rsidRDefault="00000000" w:rsidRPr="00000000" w14:paraId="00000270">
      <w:pPr>
        <w:pageBreakBefore w:val="0"/>
        <w:rPr/>
      </w:pPr>
      <w:r w:rsidDel="00000000" w:rsidR="00000000" w:rsidRPr="00000000">
        <w:rPr>
          <w:rtl w:val="0"/>
        </w:rPr>
        <w:t xml:space="preserve">O = 1: no umbrella (s ocekavanou ztratou -1,4)</w:t>
      </w:r>
    </w:p>
    <w:p w:rsidR="00000000" w:rsidDel="00000000" w:rsidP="00000000" w:rsidRDefault="00000000" w:rsidRPr="00000000" w14:paraId="00000271">
      <w:pPr>
        <w:pageBreakBefore w:val="0"/>
        <w:rPr/>
      </w:pPr>
      <w:r w:rsidDel="00000000" w:rsidR="00000000" w:rsidRPr="00000000">
        <w:rPr>
          <w:rtl w:val="0"/>
        </w:rPr>
        <w:t xml:space="preserve">O = 2: 100 (s ocekavanou ztratou 1,5)</w:t>
      </w:r>
    </w:p>
    <w:p w:rsidR="00000000" w:rsidDel="00000000" w:rsidP="00000000" w:rsidRDefault="00000000" w:rsidRPr="00000000" w14:paraId="00000272">
      <w:pPr>
        <w:pageBreakBefore w:val="0"/>
        <w:rPr/>
      </w:pPr>
      <w:r w:rsidDel="00000000" w:rsidR="00000000" w:rsidRPr="00000000">
        <w:rPr>
          <w:rtl w:val="0"/>
        </w:rPr>
        <w:t xml:space="preserve">O = 3: umbrella (s ocekavanou ztratou 2)</w:t>
      </w:r>
    </w:p>
    <w:p w:rsidR="00000000" w:rsidDel="00000000" w:rsidP="00000000" w:rsidRDefault="00000000" w:rsidRPr="00000000" w14:paraId="00000273">
      <w:pPr>
        <w:pageBreakBefore w:val="0"/>
        <w:rPr/>
      </w:pPr>
      <w:r w:rsidDel="00000000" w:rsidR="00000000" w:rsidRPr="00000000">
        <w:rPr>
          <w:rtl w:val="0"/>
        </w:rPr>
        <w:t xml:space="preserve">O = 4: umbrella (s ocekavanou ztratou 1)</w:t>
      </w:r>
    </w:p>
    <w:p w:rsidR="00000000" w:rsidDel="00000000" w:rsidP="00000000" w:rsidRDefault="00000000" w:rsidRPr="00000000" w14:paraId="00000274">
      <w:pPr>
        <w:pageBreakBefore w:val="0"/>
        <w:rPr/>
      </w:pPr>
      <w:r w:rsidDel="00000000" w:rsidR="00000000" w:rsidRPr="00000000">
        <w:rPr>
          <w:rtl w:val="0"/>
        </w:rPr>
      </w:r>
    </w:p>
    <w:p w:rsidR="00000000" w:rsidDel="00000000" w:rsidP="00000000" w:rsidRDefault="00000000" w:rsidRPr="00000000" w14:paraId="00000275">
      <w:pPr>
        <w:pageBreakBefore w:val="0"/>
        <w:rPr>
          <w:b w:val="1"/>
        </w:rPr>
      </w:pPr>
      <w:r w:rsidDel="00000000" w:rsidR="00000000" w:rsidRPr="00000000">
        <w:rPr>
          <w:b w:val="1"/>
          <w:rtl w:val="0"/>
        </w:rPr>
        <w:t xml:space="preserve">1.7</w:t>
      </w:r>
    </w:p>
    <w:p w:rsidR="00000000" w:rsidDel="00000000" w:rsidP="00000000" w:rsidRDefault="00000000" w:rsidRPr="00000000" w14:paraId="00000276">
      <w:pPr>
        <w:pageBreakBefore w:val="0"/>
        <w:rPr>
          <w:b w:val="1"/>
        </w:rPr>
      </w:pPr>
      <w:r w:rsidDel="00000000" w:rsidR="00000000" w:rsidRPr="00000000">
        <w:rPr>
          <w:b w:val="1"/>
          <w:rtl w:val="0"/>
        </w:rPr>
        <w:t xml:space="preserve">a)</w:t>
      </w:r>
    </w:p>
    <w:p w:rsidR="00000000" w:rsidDel="00000000" w:rsidP="00000000" w:rsidRDefault="00000000" w:rsidRPr="00000000" w14:paraId="00000277">
      <w:pPr>
        <w:pageBreakBefore w:val="0"/>
        <w:rPr/>
      </w:pPr>
      <w:r w:rsidDel="00000000" w:rsidR="00000000" w:rsidRPr="00000000">
        <w:rPr>
          <w:rtl w:val="0"/>
        </w:rPr>
        <w:t xml:space="preserve">3 bity musely být 000, 011, 101 nebo 110. Pro dane pravdepodobnosti mame:</w:t>
      </w:r>
    </w:p>
    <w:p w:rsidR="00000000" w:rsidDel="00000000" w:rsidP="00000000" w:rsidRDefault="00000000" w:rsidRPr="00000000" w14:paraId="00000278">
      <w:pPr>
        <w:pageBreakBefore w:val="0"/>
        <w:rPr/>
      </w:pPr>
      <w:r w:rsidDel="00000000" w:rsidR="00000000" w:rsidRPr="00000000">
        <w:rPr>
          <w:rtl w:val="0"/>
        </w:rPr>
        <w:t xml:space="preserve">000 = 0,7*0,6*0,3 = 0,126</w:t>
      </w:r>
    </w:p>
    <w:p w:rsidR="00000000" w:rsidDel="00000000" w:rsidP="00000000" w:rsidRDefault="00000000" w:rsidRPr="00000000" w14:paraId="00000279">
      <w:pPr>
        <w:pageBreakBefore w:val="0"/>
        <w:rPr/>
      </w:pPr>
      <w:r w:rsidDel="00000000" w:rsidR="00000000" w:rsidRPr="00000000">
        <w:rPr>
          <w:b w:val="1"/>
          <w:rtl w:val="0"/>
        </w:rPr>
        <w:t xml:space="preserve">011</w:t>
      </w:r>
      <w:r w:rsidDel="00000000" w:rsidR="00000000" w:rsidRPr="00000000">
        <w:rPr>
          <w:rtl w:val="0"/>
        </w:rPr>
        <w:t xml:space="preserve"> = 0,7*0,4*0,7 = </w:t>
      </w:r>
      <w:r w:rsidDel="00000000" w:rsidR="00000000" w:rsidRPr="00000000">
        <w:rPr>
          <w:b w:val="1"/>
          <w:rtl w:val="0"/>
        </w:rPr>
        <w:t xml:space="preserve">0,196</w:t>
      </w:r>
      <w:r w:rsidDel="00000000" w:rsidR="00000000" w:rsidRPr="00000000">
        <w:rPr>
          <w:rtl w:val="0"/>
        </w:rPr>
        <w:t xml:space="preserve"> s pravděpodobností 0,196/0,484 = 0,405</w:t>
      </w:r>
    </w:p>
    <w:p w:rsidR="00000000" w:rsidDel="00000000" w:rsidP="00000000" w:rsidRDefault="00000000" w:rsidRPr="00000000" w14:paraId="0000027A">
      <w:pPr>
        <w:pageBreakBefore w:val="0"/>
        <w:rPr/>
      </w:pPr>
      <w:r w:rsidDel="00000000" w:rsidR="00000000" w:rsidRPr="00000000">
        <w:rPr>
          <w:rtl w:val="0"/>
        </w:rPr>
        <w:t xml:space="preserve">101 = 0,3*0,6*0,7 = 0,126</w:t>
      </w:r>
    </w:p>
    <w:p w:rsidR="00000000" w:rsidDel="00000000" w:rsidP="00000000" w:rsidRDefault="00000000" w:rsidRPr="00000000" w14:paraId="0000027B">
      <w:pPr>
        <w:pageBreakBefore w:val="0"/>
        <w:rPr/>
      </w:pPr>
      <w:r w:rsidDel="00000000" w:rsidR="00000000" w:rsidRPr="00000000">
        <w:rPr>
          <w:rtl w:val="0"/>
        </w:rPr>
        <w:t xml:space="preserve">110 = 0,3*0,4*0,3 = 0,036</w:t>
      </w:r>
    </w:p>
    <w:p w:rsidR="00000000" w:rsidDel="00000000" w:rsidP="00000000" w:rsidRDefault="00000000" w:rsidRPr="00000000" w14:paraId="0000027C">
      <w:pPr>
        <w:pageBreakBefore w:val="0"/>
        <w:rPr>
          <w:b w:val="1"/>
        </w:rPr>
      </w:pPr>
      <w:r w:rsidDel="00000000" w:rsidR="00000000" w:rsidRPr="00000000">
        <w:rPr>
          <w:b w:val="1"/>
          <w:rtl w:val="0"/>
        </w:rPr>
        <w:t xml:space="preserve">b)</w:t>
      </w:r>
    </w:p>
    <w:p w:rsidR="00000000" w:rsidDel="00000000" w:rsidP="00000000" w:rsidRDefault="00000000" w:rsidRPr="00000000" w14:paraId="0000027D">
      <w:pPr>
        <w:pageBreakBefore w:val="0"/>
        <w:rPr/>
      </w:pPr>
      <w:r w:rsidDel="00000000" w:rsidR="00000000" w:rsidRPr="00000000">
        <w:rPr>
          <w:rtl w:val="0"/>
        </w:rPr>
        <w:t xml:space="preserve">R(request again) = 0,405 * “zbytečný request” = 0,405 * C</w:t>
      </w:r>
    </w:p>
    <w:p w:rsidR="00000000" w:rsidDel="00000000" w:rsidP="00000000" w:rsidRDefault="00000000" w:rsidRPr="00000000" w14:paraId="0000027E">
      <w:pPr>
        <w:pageBreakBefore w:val="0"/>
        <w:rPr/>
      </w:pPr>
      <w:r w:rsidDel="00000000" w:rsidR="00000000" w:rsidRPr="00000000">
        <w:rPr>
          <w:rtl w:val="0"/>
        </w:rPr>
        <w:t xml:space="preserve">R(skip) = 0,595 * “přehlédnout chybu” = 0,595 * 100 * C</w:t>
      </w:r>
    </w:p>
    <w:p w:rsidR="00000000" w:rsidDel="00000000" w:rsidP="00000000" w:rsidRDefault="00000000" w:rsidRPr="00000000" w14:paraId="0000027F">
      <w:pPr>
        <w:pageBreakBefore w:val="0"/>
        <w:rPr/>
      </w:pPr>
      <w:r w:rsidDel="00000000" w:rsidR="00000000" w:rsidRPr="00000000">
        <w:rPr>
          <w:rtl w:val="0"/>
        </w:rPr>
        <w:t xml:space="preserve">Určitě se vyplatí request again</w:t>
      </w:r>
    </w:p>
    <w:p w:rsidR="00000000" w:rsidDel="00000000" w:rsidP="00000000" w:rsidRDefault="00000000" w:rsidRPr="00000000" w14:paraId="00000280">
      <w:pPr>
        <w:pageBreakBefore w:val="0"/>
        <w:rPr/>
      </w:pPr>
      <w:r w:rsidDel="00000000" w:rsidR="00000000" w:rsidRPr="00000000">
        <w:rPr>
          <w:rtl w:val="0"/>
        </w:rPr>
      </w:r>
    </w:p>
    <w:p w:rsidR="00000000" w:rsidDel="00000000" w:rsidP="00000000" w:rsidRDefault="00000000" w:rsidRPr="00000000" w14:paraId="00000281">
      <w:pPr>
        <w:pageBreakBefore w:val="0"/>
        <w:rPr/>
      </w:pPr>
      <w:r w:rsidDel="00000000" w:rsidR="00000000" w:rsidRPr="00000000">
        <w:rPr>
          <w:rtl w:val="0"/>
        </w:rPr>
      </w:r>
    </w:p>
    <w:p w:rsidR="00000000" w:rsidDel="00000000" w:rsidP="00000000" w:rsidRDefault="00000000" w:rsidRPr="00000000" w14:paraId="00000282">
      <w:pPr>
        <w:pageBreakBefore w:val="0"/>
        <w:rPr/>
      </w:pPr>
      <w:r w:rsidDel="00000000" w:rsidR="00000000" w:rsidRPr="00000000">
        <w:rPr>
          <w:rtl w:val="0"/>
        </w:rPr>
      </w:r>
    </w:p>
    <w:p w:rsidR="00000000" w:rsidDel="00000000" w:rsidP="00000000" w:rsidRDefault="00000000" w:rsidRPr="00000000" w14:paraId="00000283">
      <w:pPr>
        <w:pageBreakBefore w:val="0"/>
        <w:rPr/>
      </w:pPr>
      <w:r w:rsidDel="00000000" w:rsidR="00000000" w:rsidRPr="00000000">
        <w:rPr>
          <w:b w:val="1"/>
          <w:rtl w:val="0"/>
        </w:rPr>
        <w:t xml:space="preserve">1.8</w:t>
      </w:r>
      <w:r w:rsidDel="00000000" w:rsidR="00000000" w:rsidRPr="00000000">
        <w:rPr>
          <w:rtl w:val="0"/>
        </w:rPr>
      </w:r>
    </w:p>
    <w:p w:rsidR="00000000" w:rsidDel="00000000" w:rsidP="00000000" w:rsidRDefault="00000000" w:rsidRPr="00000000" w14:paraId="00000284">
      <w:pPr>
        <w:pageBreakBefore w:val="0"/>
        <w:rPr/>
      </w:pPr>
      <w:r w:rsidDel="00000000" w:rsidR="00000000" w:rsidRPr="00000000">
        <w:rPr>
          <w:rtl w:val="0"/>
        </w:rPr>
        <w:t xml:space="preserve">Máme p(k) = ⅓, pravděpodobnosti p(k|x) = p(x|k)*p(k) = p(x|k)/3:</w:t>
      </w:r>
    </w:p>
    <w:p w:rsidR="00000000" w:rsidDel="00000000" w:rsidP="00000000" w:rsidRDefault="00000000" w:rsidRPr="00000000" w14:paraId="00000285">
      <w:pPr>
        <w:pageBreakBefore w:val="0"/>
        <w:rPr/>
      </w:pPr>
      <w:r w:rsidDel="00000000" w:rsidR="00000000" w:rsidRPr="00000000">
        <w:rPr>
          <w:rtl w:val="0"/>
        </w:rPr>
        <w:t xml:space="preserve">p(1|0) = 0,399/3 = 0,133, p(2|0) = 0,199/3 = 0,066, p(3|0) = 0,065/3 = 0,022</w:t>
      </w:r>
    </w:p>
    <w:p w:rsidR="00000000" w:rsidDel="00000000" w:rsidP="00000000" w:rsidRDefault="00000000" w:rsidRPr="00000000" w14:paraId="00000286">
      <w:pPr>
        <w:pageBreakBefore w:val="0"/>
        <w:rPr/>
      </w:pPr>
      <w:r w:rsidDel="00000000" w:rsidR="00000000" w:rsidRPr="00000000">
        <w:rPr>
          <w:rtl w:val="0"/>
        </w:rPr>
        <w:t xml:space="preserve">p(1|1) = 0,242/3 = 0,081, p(2|1) = 0,176/3 = 0,059, p(3|1) = 0,121/3 = 0,040</w:t>
      </w:r>
    </w:p>
    <w:p w:rsidR="00000000" w:rsidDel="00000000" w:rsidP="00000000" w:rsidRDefault="00000000" w:rsidRPr="00000000" w14:paraId="00000287">
      <w:pPr>
        <w:pageBreakBefore w:val="0"/>
        <w:rPr/>
      </w:pPr>
      <w:r w:rsidDel="00000000" w:rsidR="00000000" w:rsidRPr="00000000">
        <w:rPr>
          <w:rtl w:val="0"/>
        </w:rPr>
        <w:t xml:space="preserve">(přepsal jsem se a mám třídy 0,1,2 místo 1,2,3)</w:t>
      </w:r>
    </w:p>
    <w:p w:rsidR="00000000" w:rsidDel="00000000" w:rsidP="00000000" w:rsidRDefault="00000000" w:rsidRPr="00000000" w14:paraId="00000288">
      <w:pPr>
        <w:pageBreakBefore w:val="0"/>
        <w:ind w:left="0" w:firstLine="0"/>
        <w:rPr>
          <w:b w:val="1"/>
        </w:rPr>
      </w:pPr>
      <w:r w:rsidDel="00000000" w:rsidR="00000000" w:rsidRPr="00000000">
        <w:rPr>
          <w:b w:val="1"/>
          <w:rtl w:val="0"/>
        </w:rPr>
        <w:t xml:space="preserve">a) W = 0/1, x = 0</w:t>
      </w:r>
    </w:p>
    <w:p w:rsidR="00000000" w:rsidDel="00000000" w:rsidP="00000000" w:rsidRDefault="00000000" w:rsidRPr="00000000" w14:paraId="00000289">
      <w:pPr>
        <w:pageBreakBefore w:val="0"/>
        <w:rPr/>
      </w:pPr>
      <w:r w:rsidDel="00000000" w:rsidR="00000000" w:rsidRPr="00000000">
        <w:rPr>
          <w:rtl w:val="0"/>
        </w:rPr>
        <w:t xml:space="preserve">R(x = 0, q(x) = 0) = 0,133*0 + 0,066*1 + 0,022*1 = 0,088</w:t>
      </w:r>
    </w:p>
    <w:p w:rsidR="00000000" w:rsidDel="00000000" w:rsidP="00000000" w:rsidRDefault="00000000" w:rsidRPr="00000000" w14:paraId="0000028A">
      <w:pPr>
        <w:pageBreakBefore w:val="0"/>
        <w:rPr/>
      </w:pPr>
      <w:r w:rsidDel="00000000" w:rsidR="00000000" w:rsidRPr="00000000">
        <w:rPr>
          <w:rtl w:val="0"/>
        </w:rPr>
        <w:t xml:space="preserve">R(x = 0, q(x) = 1) = 0,133*1 + 0,066*0 + 0,022*1 = 0,155</w:t>
      </w:r>
    </w:p>
    <w:p w:rsidR="00000000" w:rsidDel="00000000" w:rsidP="00000000" w:rsidRDefault="00000000" w:rsidRPr="00000000" w14:paraId="0000028B">
      <w:pPr>
        <w:pageBreakBefore w:val="0"/>
        <w:rPr/>
      </w:pPr>
      <w:r w:rsidDel="00000000" w:rsidR="00000000" w:rsidRPr="00000000">
        <w:rPr>
          <w:rtl w:val="0"/>
        </w:rPr>
        <w:t xml:space="preserve">R(x = 0, q(x) = 2) = 0,133*1 + 0,066*1 + 0,022*0 = 0,199</w:t>
      </w:r>
    </w:p>
    <w:p w:rsidR="00000000" w:rsidDel="00000000" w:rsidP="00000000" w:rsidRDefault="00000000" w:rsidRPr="00000000" w14:paraId="0000028C">
      <w:pPr>
        <w:pageBreakBefore w:val="0"/>
        <w:rPr/>
      </w:pPr>
      <w:r w:rsidDel="00000000" w:rsidR="00000000" w:rsidRPr="00000000">
        <w:rPr>
          <w:rtl w:val="0"/>
        </w:rPr>
        <w:t xml:space="preserve">Bereme nejmenší parciální riziko, takže q(x) = 0</w:t>
      </w:r>
    </w:p>
    <w:p w:rsidR="00000000" w:rsidDel="00000000" w:rsidP="00000000" w:rsidRDefault="00000000" w:rsidRPr="00000000" w14:paraId="0000028D">
      <w:pPr>
        <w:pageBreakBefore w:val="0"/>
        <w:rPr>
          <w:b w:val="1"/>
        </w:rPr>
      </w:pPr>
      <w:r w:rsidDel="00000000" w:rsidR="00000000" w:rsidRPr="00000000">
        <w:rPr>
          <w:b w:val="1"/>
          <w:rtl w:val="0"/>
        </w:rPr>
        <w:t xml:space="preserve">b) W = 0/1, x = 1</w:t>
      </w:r>
    </w:p>
    <w:p w:rsidR="00000000" w:rsidDel="00000000" w:rsidP="00000000" w:rsidRDefault="00000000" w:rsidRPr="00000000" w14:paraId="0000028E">
      <w:pPr>
        <w:pageBreakBefore w:val="0"/>
        <w:rPr/>
      </w:pPr>
      <w:r w:rsidDel="00000000" w:rsidR="00000000" w:rsidRPr="00000000">
        <w:rPr>
          <w:rtl w:val="0"/>
        </w:rPr>
        <w:t xml:space="preserve">R(x = 1, q(x) = 0) = 0,081*0 + 0,059*1 + 0,040*1 = 0,099</w:t>
      </w:r>
    </w:p>
    <w:p w:rsidR="00000000" w:rsidDel="00000000" w:rsidP="00000000" w:rsidRDefault="00000000" w:rsidRPr="00000000" w14:paraId="0000028F">
      <w:pPr>
        <w:pageBreakBefore w:val="0"/>
        <w:rPr/>
      </w:pPr>
      <w:r w:rsidDel="00000000" w:rsidR="00000000" w:rsidRPr="00000000">
        <w:rPr>
          <w:rtl w:val="0"/>
        </w:rPr>
        <w:t xml:space="preserve">R(x = 1, q(x) = 1) = 0,081*1 + 0,059*0 + 0,040*1 = 0,121</w:t>
      </w:r>
    </w:p>
    <w:p w:rsidR="00000000" w:rsidDel="00000000" w:rsidP="00000000" w:rsidRDefault="00000000" w:rsidRPr="00000000" w14:paraId="00000290">
      <w:pPr>
        <w:pageBreakBefore w:val="0"/>
        <w:rPr/>
      </w:pPr>
      <w:r w:rsidDel="00000000" w:rsidR="00000000" w:rsidRPr="00000000">
        <w:rPr>
          <w:rtl w:val="0"/>
        </w:rPr>
        <w:t xml:space="preserve">R(x = 1, q(x) = 2) = 0,081*1 + 0,059*1 + 0,040*0 = 0,140</w:t>
      </w:r>
    </w:p>
    <w:p w:rsidR="00000000" w:rsidDel="00000000" w:rsidP="00000000" w:rsidRDefault="00000000" w:rsidRPr="00000000" w14:paraId="00000291">
      <w:pPr>
        <w:pageBreakBefore w:val="0"/>
        <w:rPr/>
      </w:pPr>
      <w:r w:rsidDel="00000000" w:rsidR="00000000" w:rsidRPr="00000000">
        <w:rPr>
          <w:rtl w:val="0"/>
        </w:rPr>
        <w:t xml:space="preserve">Bereme nejmenší parciální riziko, takže q(x) = 0</w:t>
      </w:r>
      <w:r w:rsidDel="00000000" w:rsidR="00000000" w:rsidRPr="00000000">
        <w:rPr>
          <w:rtl w:val="0"/>
        </w:rPr>
      </w:r>
    </w:p>
    <w:p w:rsidR="00000000" w:rsidDel="00000000" w:rsidP="00000000" w:rsidRDefault="00000000" w:rsidRPr="00000000" w14:paraId="00000292">
      <w:pPr>
        <w:pageBreakBefore w:val="0"/>
        <w:rPr>
          <w:b w:val="1"/>
        </w:rPr>
      </w:pPr>
      <w:r w:rsidDel="00000000" w:rsidR="00000000" w:rsidRPr="00000000">
        <w:rPr>
          <w:b w:val="1"/>
          <w:rtl w:val="0"/>
        </w:rPr>
        <w:t xml:space="preserve">c) W = 0/1/2, x = 0</w:t>
      </w:r>
    </w:p>
    <w:p w:rsidR="00000000" w:rsidDel="00000000" w:rsidP="00000000" w:rsidRDefault="00000000" w:rsidRPr="00000000" w14:paraId="00000293">
      <w:pPr>
        <w:pageBreakBefore w:val="0"/>
        <w:rPr/>
      </w:pPr>
      <w:r w:rsidDel="00000000" w:rsidR="00000000" w:rsidRPr="00000000">
        <w:rPr>
          <w:rtl w:val="0"/>
        </w:rPr>
        <w:t xml:space="preserve">R(x = 0, q(x) = 0) = 0,133*0 + 0,066*</w:t>
      </w:r>
      <w:r w:rsidDel="00000000" w:rsidR="00000000" w:rsidRPr="00000000">
        <w:rPr>
          <w:b w:val="1"/>
          <w:rtl w:val="0"/>
        </w:rPr>
        <w:t xml:space="preserve">2</w:t>
      </w:r>
      <w:r w:rsidDel="00000000" w:rsidR="00000000" w:rsidRPr="00000000">
        <w:rPr>
          <w:rtl w:val="0"/>
        </w:rPr>
        <w:t xml:space="preserve"> + 0,022*1 = 0,154</w:t>
      </w:r>
    </w:p>
    <w:p w:rsidR="00000000" w:rsidDel="00000000" w:rsidP="00000000" w:rsidRDefault="00000000" w:rsidRPr="00000000" w14:paraId="00000294">
      <w:pPr>
        <w:pageBreakBefore w:val="0"/>
        <w:rPr/>
      </w:pPr>
      <w:r w:rsidDel="00000000" w:rsidR="00000000" w:rsidRPr="00000000">
        <w:rPr>
          <w:rtl w:val="0"/>
        </w:rPr>
        <w:t xml:space="preserve">R(x = 0, q(x) = 1) = 0,133*</w:t>
      </w:r>
      <w:r w:rsidDel="00000000" w:rsidR="00000000" w:rsidRPr="00000000">
        <w:rPr>
          <w:b w:val="1"/>
          <w:rtl w:val="0"/>
        </w:rPr>
        <w:t xml:space="preserve">2</w:t>
      </w:r>
      <w:r w:rsidDel="00000000" w:rsidR="00000000" w:rsidRPr="00000000">
        <w:rPr>
          <w:rtl w:val="0"/>
        </w:rPr>
        <w:t xml:space="preserve"> + 0,066*0 + 0,022*1 = 0,288</w:t>
      </w:r>
    </w:p>
    <w:p w:rsidR="00000000" w:rsidDel="00000000" w:rsidP="00000000" w:rsidRDefault="00000000" w:rsidRPr="00000000" w14:paraId="00000295">
      <w:pPr>
        <w:pageBreakBefore w:val="0"/>
        <w:rPr/>
      </w:pPr>
      <w:r w:rsidDel="00000000" w:rsidR="00000000" w:rsidRPr="00000000">
        <w:rPr>
          <w:rtl w:val="0"/>
        </w:rPr>
        <w:t xml:space="preserve">R(x = 0, q(x) = 2) = 0,133*1 + 0,066*1 + 0,022*0 = 0,199</w:t>
      </w:r>
    </w:p>
    <w:p w:rsidR="00000000" w:rsidDel="00000000" w:rsidP="00000000" w:rsidRDefault="00000000" w:rsidRPr="00000000" w14:paraId="00000296">
      <w:pPr>
        <w:pageBreakBefore w:val="0"/>
        <w:rPr/>
      </w:pPr>
      <w:r w:rsidDel="00000000" w:rsidR="00000000" w:rsidRPr="00000000">
        <w:rPr>
          <w:rtl w:val="0"/>
        </w:rPr>
        <w:t xml:space="preserve">Bereme nejmenší parciální riziko, takže q(x) = 0</w:t>
      </w:r>
    </w:p>
    <w:p w:rsidR="00000000" w:rsidDel="00000000" w:rsidP="00000000" w:rsidRDefault="00000000" w:rsidRPr="00000000" w14:paraId="00000297">
      <w:pPr>
        <w:pageBreakBefore w:val="0"/>
        <w:rPr>
          <w:b w:val="1"/>
        </w:rPr>
      </w:pPr>
      <w:r w:rsidDel="00000000" w:rsidR="00000000" w:rsidRPr="00000000">
        <w:rPr>
          <w:b w:val="1"/>
          <w:rtl w:val="0"/>
        </w:rPr>
        <w:t xml:space="preserve">b) W = 0/1/2, x = 1</w:t>
      </w:r>
    </w:p>
    <w:p w:rsidR="00000000" w:rsidDel="00000000" w:rsidP="00000000" w:rsidRDefault="00000000" w:rsidRPr="00000000" w14:paraId="00000298">
      <w:pPr>
        <w:pageBreakBefore w:val="0"/>
        <w:rPr/>
      </w:pPr>
      <w:r w:rsidDel="00000000" w:rsidR="00000000" w:rsidRPr="00000000">
        <w:rPr>
          <w:rtl w:val="0"/>
        </w:rPr>
        <w:t xml:space="preserve">R(x = 1, q(x) = 0) = 0,081*0 + 0,059*</w:t>
      </w:r>
      <w:r w:rsidDel="00000000" w:rsidR="00000000" w:rsidRPr="00000000">
        <w:rPr>
          <w:b w:val="1"/>
          <w:rtl w:val="0"/>
        </w:rPr>
        <w:t xml:space="preserve">2</w:t>
      </w:r>
      <w:r w:rsidDel="00000000" w:rsidR="00000000" w:rsidRPr="00000000">
        <w:rPr>
          <w:rtl w:val="0"/>
        </w:rPr>
        <w:t xml:space="preserve"> + 0,040*1 = 0,158</w:t>
      </w:r>
    </w:p>
    <w:p w:rsidR="00000000" w:rsidDel="00000000" w:rsidP="00000000" w:rsidRDefault="00000000" w:rsidRPr="00000000" w14:paraId="00000299">
      <w:pPr>
        <w:pageBreakBefore w:val="0"/>
        <w:rPr/>
      </w:pPr>
      <w:r w:rsidDel="00000000" w:rsidR="00000000" w:rsidRPr="00000000">
        <w:rPr>
          <w:rtl w:val="0"/>
        </w:rPr>
        <w:t xml:space="preserve">R(x = 1, q(x) = 1) = 0,081*</w:t>
      </w:r>
      <w:r w:rsidDel="00000000" w:rsidR="00000000" w:rsidRPr="00000000">
        <w:rPr>
          <w:b w:val="1"/>
          <w:rtl w:val="0"/>
        </w:rPr>
        <w:t xml:space="preserve">2</w:t>
      </w:r>
      <w:r w:rsidDel="00000000" w:rsidR="00000000" w:rsidRPr="00000000">
        <w:rPr>
          <w:rtl w:val="0"/>
        </w:rPr>
        <w:t xml:space="preserve"> + 0,059*0 + 0,040*1 = 0,202</w:t>
      </w:r>
    </w:p>
    <w:p w:rsidR="00000000" w:rsidDel="00000000" w:rsidP="00000000" w:rsidRDefault="00000000" w:rsidRPr="00000000" w14:paraId="0000029A">
      <w:pPr>
        <w:pageBreakBefore w:val="0"/>
        <w:rPr/>
      </w:pPr>
      <w:r w:rsidDel="00000000" w:rsidR="00000000" w:rsidRPr="00000000">
        <w:rPr>
          <w:rtl w:val="0"/>
        </w:rPr>
        <w:t xml:space="preserve">R(x = 1, q(x) = 2) = 0,081*1 + 0,059*1 + 0,040*0 = 0,140</w:t>
      </w:r>
    </w:p>
    <w:p w:rsidR="00000000" w:rsidDel="00000000" w:rsidP="00000000" w:rsidRDefault="00000000" w:rsidRPr="00000000" w14:paraId="0000029B">
      <w:pPr>
        <w:pageBreakBefore w:val="0"/>
        <w:rPr/>
      </w:pPr>
      <w:r w:rsidDel="00000000" w:rsidR="00000000" w:rsidRPr="00000000">
        <w:rPr>
          <w:rtl w:val="0"/>
        </w:rPr>
        <w:t xml:space="preserve">Bereme nejmenší parciální riziko, takže q(x) = 2</w:t>
      </w:r>
    </w:p>
    <w:p w:rsidR="00000000" w:rsidDel="00000000" w:rsidP="00000000" w:rsidRDefault="00000000" w:rsidRPr="00000000" w14:paraId="0000029C">
      <w:pPr>
        <w:pageBreakBefore w:val="0"/>
        <w:rPr/>
      </w:pPr>
      <w:r w:rsidDel="00000000" w:rsidR="00000000" w:rsidRPr="00000000">
        <w:rPr>
          <w:rtl w:val="0"/>
        </w:rPr>
      </w:r>
    </w:p>
    <w:p w:rsidR="00000000" w:rsidDel="00000000" w:rsidP="00000000" w:rsidRDefault="00000000" w:rsidRPr="00000000" w14:paraId="0000029D">
      <w:pPr>
        <w:pageBreakBefore w:val="0"/>
        <w:rPr/>
      </w:pPr>
      <w:r w:rsidDel="00000000" w:rsidR="00000000" w:rsidRPr="00000000">
        <w:rPr>
          <w:rtl w:val="0"/>
        </w:rPr>
        <w:t xml:space="preserve">Pravděpodobnost špatného rozhodnutí při </w:t>
      </w:r>
      <w:r w:rsidDel="00000000" w:rsidR="00000000" w:rsidRPr="00000000">
        <w:rPr>
          <w:rtl w:val="0"/>
        </w:rPr>
        <w:t xml:space="preserve">W = 0/1, x = 1:</w:t>
      </w:r>
    </w:p>
    <w:p w:rsidR="00000000" w:rsidDel="00000000" w:rsidP="00000000" w:rsidRDefault="00000000" w:rsidRPr="00000000" w14:paraId="0000029E">
      <w:pPr>
        <w:pageBreakBefore w:val="0"/>
        <w:rPr>
          <w:ins w:author="Jakub Kolář" w:id="39" w:date="2024-01-19T12:16:57Z"/>
        </w:rPr>
      </w:pPr>
      <w:r w:rsidDel="00000000" w:rsidR="00000000" w:rsidRPr="00000000">
        <w:rPr>
          <w:rtl w:val="0"/>
        </w:rPr>
        <w:t xml:space="preserve">Rozhodli jsme pro d = 1. p(k != d) = (p(2|x) + p(3|x))/(p(1|x) + p(2|x) + p(3|x)) = 0,4375.</w:t>
      </w:r>
      <w:ins w:author="Jakub Kolář" w:id="39" w:date="2024-01-19T12:16:57Z">
        <w:r w:rsidDel="00000000" w:rsidR="00000000" w:rsidRPr="00000000">
          <w:rPr>
            <w:rtl w:val="0"/>
          </w:rPr>
        </w:r>
      </w:ins>
    </w:p>
    <w:p w:rsidR="00000000" w:rsidDel="00000000" w:rsidP="00000000" w:rsidRDefault="00000000" w:rsidRPr="00000000" w14:paraId="0000029F">
      <w:pPr>
        <w:pageBreakBefore w:val="0"/>
        <w:rPr>
          <w:ins w:author="Jakub Kolář" w:id="39" w:date="2024-01-19T12:16:57Z"/>
        </w:rPr>
      </w:pPr>
      <w:ins w:author="Jakub Kolář" w:id="39" w:date="2024-01-19T12:16:57Z">
        <w:r w:rsidDel="00000000" w:rsidR="00000000" w:rsidRPr="00000000">
          <w:rPr>
            <w:rtl w:val="0"/>
          </w:rPr>
        </w:r>
      </w:ins>
    </w:p>
    <w:p w:rsidR="00000000" w:rsidDel="00000000" w:rsidP="00000000" w:rsidRDefault="00000000" w:rsidRPr="00000000" w14:paraId="000002A0">
      <w:pPr>
        <w:pageBreakBefore w:val="0"/>
        <w:rPr>
          <w:ins w:author="Jakub Kolář" w:id="39" w:date="2024-01-19T12:16:57Z"/>
        </w:rPr>
      </w:pPr>
      <w:ins w:author="Jakub Kolář" w:id="39" w:date="2024-01-19T12:16:57Z">
        <w:r w:rsidDel="00000000" w:rsidR="00000000" w:rsidRPr="00000000">
          <w:rPr>
            <w:rtl w:val="0"/>
          </w:rPr>
          <w:t xml:space="preserve">Řešení z </w:t>
        </w:r>
        <w:r w:rsidDel="00000000" w:rsidR="00000000" w:rsidRPr="00000000">
          <w:fldChar w:fldCharType="begin"/>
        </w:r>
        <w:r w:rsidDel="00000000" w:rsidR="00000000" w:rsidRPr="00000000">
          <w:instrText xml:space="preserve">HYPERLINK "https://cw.fel.cvut.cz/wiki/_media/courses/be5b33rpz/labs/rpz_exercise_book.pdf"</w:instrText>
        </w:r>
        <w:r w:rsidDel="00000000" w:rsidR="00000000" w:rsidRPr="00000000">
          <w:fldChar w:fldCharType="separate"/>
        </w:r>
        <w:r w:rsidDel="00000000" w:rsidR="00000000" w:rsidRPr="00000000">
          <w:rPr>
            <w:rtl w:val="0"/>
          </w:rPr>
          <w:t xml:space="preserve">Pattern Recognition Exercise Book (B4B33RPZ/BE5B33RPZ)</w:t>
        </w:r>
        <w:r w:rsidDel="00000000" w:rsidR="00000000" w:rsidRPr="00000000">
          <w:fldChar w:fldCharType="end"/>
        </w:r>
        <w:r w:rsidDel="00000000" w:rsidR="00000000" w:rsidRPr="00000000">
          <w:rPr>
            <w:rtl w:val="0"/>
          </w:rPr>
          <w:t xml:space="preserve"> (str.22-23):</w:t>
        </w:r>
      </w:ins>
    </w:p>
    <w:p w:rsidR="00000000" w:rsidDel="00000000" w:rsidP="00000000" w:rsidRDefault="00000000" w:rsidRPr="00000000" w14:paraId="000002A1">
      <w:pPr>
        <w:pageBreakBefore w:val="0"/>
        <w:jc w:val="center"/>
        <w:rPr>
          <w:ins w:author="Jakub Kolář" w:id="39" w:date="2024-01-19T12:16:57Z"/>
        </w:rPr>
      </w:pPr>
      <w:ins w:author="Jakub Kolář" w:id="39" w:date="2024-01-19T12:16:57Z">
        <w:r w:rsidDel="00000000" w:rsidR="00000000" w:rsidRPr="00000000">
          <w:rPr/>
          <w:drawing>
            <wp:inline distB="114300" distT="114300" distL="114300" distR="114300">
              <wp:extent cx="5672138" cy="2343036"/>
              <wp:effectExtent b="0" l="0" r="0" t="0"/>
              <wp:docPr id="23"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672138" cy="2343036"/>
                      </a:xfrm>
                      <a:prstGeom prst="rect"/>
                      <a:ln/>
                    </pic:spPr>
                  </pic:pic>
                </a:graphicData>
              </a:graphic>
            </wp:inline>
          </w:drawing>
        </w:r>
        <w:r w:rsidDel="00000000" w:rsidR="00000000" w:rsidRPr="00000000">
          <w:rPr>
            <w:rtl w:val="0"/>
          </w:rPr>
        </w:r>
      </w:ins>
    </w:p>
    <w:p w:rsidR="00000000" w:rsidDel="00000000" w:rsidP="00000000" w:rsidRDefault="00000000" w:rsidRPr="00000000" w14:paraId="000002A2">
      <w:pPr>
        <w:pageBreakBefore w:val="0"/>
        <w:jc w:val="center"/>
        <w:rPr/>
        <w:pPrChange w:author="Jakub Kolář" w:id="0" w:date="2024-01-19T12:19:16Z">
          <w:pPr>
            <w:pageBreakBefore w:val="0"/>
          </w:pPr>
        </w:pPrChange>
      </w:pPr>
      <w:ins w:author="Jakub Kolář" w:id="39" w:date="2024-01-19T12:16:57Z">
        <w:r w:rsidDel="00000000" w:rsidR="00000000" w:rsidRPr="00000000">
          <w:rPr/>
          <w:drawing>
            <wp:inline distB="114300" distT="114300" distL="114300" distR="114300">
              <wp:extent cx="5731200" cy="3302000"/>
              <wp:effectExtent b="0" l="0" r="0" t="0"/>
              <wp:docPr id="28"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731200" cy="3302000"/>
                      </a:xfrm>
                      <a:prstGeom prst="rect"/>
                      <a:ln/>
                    </pic:spPr>
                  </pic:pic>
                </a:graphicData>
              </a:graphic>
            </wp:inline>
          </w:drawing>
        </w:r>
      </w:ins>
      <w:r w:rsidDel="00000000" w:rsidR="00000000" w:rsidRPr="00000000">
        <w:rPr>
          <w:rtl w:val="0"/>
        </w:rPr>
      </w:r>
    </w:p>
    <w:p w:rsidR="00000000" w:rsidDel="00000000" w:rsidP="00000000" w:rsidRDefault="00000000" w:rsidRPr="00000000" w14:paraId="000002A3">
      <w:pPr>
        <w:pageBreakBefore w:val="0"/>
        <w:rPr/>
      </w:pPr>
      <w:r w:rsidDel="00000000" w:rsidR="00000000" w:rsidRPr="00000000">
        <w:rPr>
          <w:rtl w:val="0"/>
        </w:rPr>
      </w:r>
    </w:p>
    <w:p w:rsidR="00000000" w:rsidDel="00000000" w:rsidP="00000000" w:rsidRDefault="00000000" w:rsidRPr="00000000" w14:paraId="000002A4">
      <w:pPr>
        <w:pageBreakBefore w:val="0"/>
        <w:rPr>
          <w:b w:val="1"/>
        </w:rPr>
      </w:pPr>
      <w:r w:rsidDel="00000000" w:rsidR="00000000" w:rsidRPr="00000000">
        <w:rPr>
          <w:b w:val="1"/>
          <w:rtl w:val="0"/>
        </w:rPr>
        <w:t xml:space="preserve">1.9</w:t>
      </w:r>
    </w:p>
    <w:p w:rsidR="00000000" w:rsidDel="00000000" w:rsidP="00000000" w:rsidRDefault="00000000" w:rsidRPr="00000000" w14:paraId="000002A5">
      <w:pPr>
        <w:pageBreakBefore w:val="0"/>
        <w:rPr>
          <w:b w:val="1"/>
        </w:rPr>
      </w:pPr>
      <w:r w:rsidDel="00000000" w:rsidR="00000000" w:rsidRPr="00000000">
        <w:rPr>
          <w:b w:val="1"/>
          <w:rtl w:val="0"/>
        </w:rPr>
        <w:t xml:space="preserve">a)</w:t>
      </w:r>
    </w:p>
    <w:p w:rsidR="00000000" w:rsidDel="00000000" w:rsidP="00000000" w:rsidRDefault="00000000" w:rsidRPr="00000000" w14:paraId="000002A6">
      <w:pPr>
        <w:pageBreakBefore w:val="0"/>
        <w:rPr/>
      </w:pPr>
      <w:r w:rsidDel="00000000" w:rsidR="00000000" w:rsidRPr="00000000">
        <w:rPr>
          <w:rtl w:val="0"/>
        </w:rPr>
        <w:t xml:space="preserve">K = {0, 1, ..., K}, X = {1, 2, ..., K}, D = {yes, no}</w:t>
      </w:r>
    </w:p>
    <w:p w:rsidR="00000000" w:rsidDel="00000000" w:rsidP="00000000" w:rsidRDefault="00000000" w:rsidRPr="00000000" w14:paraId="000002A7">
      <w:pPr>
        <w:pageBreakBefore w:val="0"/>
        <w:rPr>
          <w:b w:val="1"/>
        </w:rPr>
      </w:pPr>
      <w:r w:rsidDel="00000000" w:rsidR="00000000" w:rsidRPr="00000000">
        <w:rPr>
          <w:b w:val="1"/>
          <w:rtl w:val="0"/>
        </w:rPr>
        <w:t xml:space="preserve">b)</w:t>
      </w:r>
    </w:p>
    <w:p w:rsidR="00000000" w:rsidDel="00000000" w:rsidP="00000000" w:rsidRDefault="00000000" w:rsidRPr="00000000" w14:paraId="000002A8">
      <w:pPr>
        <w:pageBreakBefore w:val="0"/>
        <w:rPr/>
      </w:pPr>
      <w:r w:rsidDel="00000000" w:rsidR="00000000" w:rsidRPr="00000000">
        <w:rPr>
          <w:rtl w:val="0"/>
        </w:rPr>
        <w:t xml:space="preserve">Nejsem si jistý, ale tak snad, dává mi to smysl.</w:t>
      </w:r>
    </w:p>
    <w:p w:rsidR="00000000" w:rsidDel="00000000" w:rsidP="00000000" w:rsidRDefault="00000000" w:rsidRPr="00000000" w14:paraId="000002A9">
      <w:pPr>
        <w:pageBreakBefore w:val="0"/>
        <w:rPr>
          <w:vertAlign w:val="superscript"/>
        </w:rPr>
      </w:pPr>
      <w:r w:rsidDel="00000000" w:rsidR="00000000" w:rsidRPr="00000000">
        <w:rPr>
          <w:rtl w:val="0"/>
        </w:rPr>
        <w:t xml:space="preserve">p(k &gt;= K/2) = q</w:t>
      </w:r>
      <w:r w:rsidDel="00000000" w:rsidR="00000000" w:rsidRPr="00000000">
        <w:rPr>
          <w:vertAlign w:val="superscript"/>
          <w:rtl w:val="0"/>
        </w:rPr>
        <w:t xml:space="preserve">K/2</w:t>
      </w:r>
    </w:p>
    <w:p w:rsidR="00000000" w:rsidDel="00000000" w:rsidP="00000000" w:rsidRDefault="00000000" w:rsidRPr="00000000" w14:paraId="000002AA">
      <w:pPr>
        <w:pageBreakBefore w:val="0"/>
        <w:rPr/>
      </w:pPr>
      <w:r w:rsidDel="00000000" w:rsidR="00000000" w:rsidRPr="00000000">
        <w:rPr>
          <w:rtl w:val="0"/>
        </w:rPr>
        <w:t xml:space="preserve">p(k &gt;= K/2 | x) = q</w:t>
      </w:r>
      <w:r w:rsidDel="00000000" w:rsidR="00000000" w:rsidRPr="00000000">
        <w:rPr>
          <w:vertAlign w:val="superscript"/>
          <w:rtl w:val="0"/>
        </w:rPr>
        <w:t xml:space="preserve">K/2 - x</w:t>
      </w:r>
      <w:r w:rsidDel="00000000" w:rsidR="00000000" w:rsidRPr="00000000">
        <w:rPr>
          <w:rtl w:val="0"/>
        </w:rPr>
        <w:t xml:space="preserve"> </w:t>
        <w:tab/>
        <w:t xml:space="preserve">iff x &lt; K/2</w:t>
      </w:r>
    </w:p>
    <w:p w:rsidR="00000000" w:rsidDel="00000000" w:rsidP="00000000" w:rsidRDefault="00000000" w:rsidRPr="00000000" w14:paraId="000002AB">
      <w:pPr>
        <w:pageBreakBefore w:val="0"/>
        <w:rPr/>
      </w:pPr>
      <w:r w:rsidDel="00000000" w:rsidR="00000000" w:rsidRPr="00000000">
        <w:rPr>
          <w:rtl w:val="0"/>
        </w:rPr>
        <w:tab/>
        <w:tab/>
        <w:t xml:space="preserve">= 1</w:t>
        <w:tab/>
        <w:tab/>
        <w:t xml:space="preserve">iff x &gt;= K/2</w:t>
      </w:r>
    </w:p>
    <w:p w:rsidR="00000000" w:rsidDel="00000000" w:rsidP="00000000" w:rsidRDefault="00000000" w:rsidRPr="00000000" w14:paraId="000002AC">
      <w:pPr>
        <w:pageBreakBefore w:val="0"/>
        <w:rPr>
          <w:b w:val="1"/>
        </w:rPr>
      </w:pPr>
      <w:r w:rsidDel="00000000" w:rsidR="00000000" w:rsidRPr="00000000">
        <w:rPr>
          <w:b w:val="1"/>
          <w:rtl w:val="0"/>
        </w:rPr>
        <w:t xml:space="preserve">c)</w:t>
      </w:r>
    </w:p>
    <w:p w:rsidR="00000000" w:rsidDel="00000000" w:rsidP="00000000" w:rsidRDefault="00000000" w:rsidRPr="00000000" w14:paraId="000002AD">
      <w:pPr>
        <w:pageBreakBefore w:val="0"/>
        <w:rPr/>
      </w:pPr>
      <w:r w:rsidDel="00000000" w:rsidR="00000000" w:rsidRPr="00000000">
        <w:rPr>
          <w:rtl w:val="0"/>
        </w:rPr>
        <w:t xml:space="preserve">q(x) = n </w:t>
        <w:tab/>
        <w:t xml:space="preserve">iff x &lt; K/2 &amp;&amp; q</w:t>
      </w:r>
      <w:r w:rsidDel="00000000" w:rsidR="00000000" w:rsidRPr="00000000">
        <w:rPr>
          <w:vertAlign w:val="superscript"/>
          <w:rtl w:val="0"/>
        </w:rPr>
        <w:t xml:space="preserve">K/2 - x</w:t>
      </w:r>
      <w:r w:rsidDel="00000000" w:rsidR="00000000" w:rsidRPr="00000000">
        <w:rPr>
          <w:rtl w:val="0"/>
        </w:rPr>
        <w:t xml:space="preserve"> &lt; ½</w:t>
      </w:r>
    </w:p>
    <w:p w:rsidR="00000000" w:rsidDel="00000000" w:rsidP="00000000" w:rsidRDefault="00000000" w:rsidRPr="00000000" w14:paraId="000002AE">
      <w:pPr>
        <w:pageBreakBefore w:val="0"/>
        <w:rPr/>
      </w:pPr>
      <w:r w:rsidDel="00000000" w:rsidR="00000000" w:rsidRPr="00000000">
        <w:rPr>
          <w:rtl w:val="0"/>
        </w:rPr>
        <w:t xml:space="preserve">       = y </w:t>
        <w:tab/>
        <w:t xml:space="preserve">iff x &lt; K/2 &amp;&amp; q</w:t>
      </w:r>
      <w:r w:rsidDel="00000000" w:rsidR="00000000" w:rsidRPr="00000000">
        <w:rPr>
          <w:vertAlign w:val="superscript"/>
          <w:rtl w:val="0"/>
        </w:rPr>
        <w:t xml:space="preserve">K/2 - x</w:t>
      </w:r>
      <w:r w:rsidDel="00000000" w:rsidR="00000000" w:rsidRPr="00000000">
        <w:rPr>
          <w:rtl w:val="0"/>
        </w:rPr>
        <w:t xml:space="preserve"> &gt;= ½</w:t>
      </w:r>
    </w:p>
    <w:p w:rsidR="00000000" w:rsidDel="00000000" w:rsidP="00000000" w:rsidRDefault="00000000" w:rsidRPr="00000000" w14:paraId="000002AF">
      <w:pPr>
        <w:pageBreakBefore w:val="0"/>
        <w:rPr/>
      </w:pPr>
      <w:r w:rsidDel="00000000" w:rsidR="00000000" w:rsidRPr="00000000">
        <w:rPr>
          <w:rtl w:val="0"/>
        </w:rPr>
        <w:t xml:space="preserve">       = y </w:t>
        <w:tab/>
        <w:t xml:space="preserve">iff x &gt;= K/2</w:t>
      </w:r>
    </w:p>
    <w:p w:rsidR="00000000" w:rsidDel="00000000" w:rsidP="00000000" w:rsidRDefault="00000000" w:rsidRPr="00000000" w14:paraId="000002B0">
      <w:pPr>
        <w:pageBreakBefore w:val="0"/>
        <w:rPr/>
      </w:pPr>
      <w:r w:rsidDel="00000000" w:rsidR="00000000" w:rsidRPr="00000000">
        <w:rPr>
          <w:rtl w:val="0"/>
        </w:rPr>
      </w:r>
    </w:p>
    <w:p w:rsidR="00000000" w:rsidDel="00000000" w:rsidP="00000000" w:rsidRDefault="00000000" w:rsidRPr="00000000" w14:paraId="000002B1">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2B2">
      <w:pPr>
        <w:pageBreakBefore w:val="0"/>
        <w:rPr>
          <w:b w:val="1"/>
        </w:rPr>
      </w:pPr>
      <w:r w:rsidDel="00000000" w:rsidR="00000000" w:rsidRPr="00000000">
        <w:rPr>
          <w:b w:val="1"/>
          <w:rtl w:val="0"/>
        </w:rPr>
        <w:t xml:space="preserve">2.1</w:t>
      </w:r>
    </w:p>
    <w:p w:rsidR="00000000" w:rsidDel="00000000" w:rsidP="00000000" w:rsidRDefault="00000000" w:rsidRPr="00000000" w14:paraId="000002B3">
      <w:pPr>
        <w:pageBreakBefore w:val="0"/>
        <w:rPr/>
      </w:pPr>
      <w:r w:rsidDel="00000000" w:rsidR="00000000" w:rsidRPr="00000000">
        <w:rPr>
          <w:rtl w:val="0"/>
        </w:rPr>
        <w:t xml:space="preserve">Uděláme si poměr p(x|M)/p(x|F):</w:t>
      </w:r>
    </w:p>
    <w:p w:rsidR="00000000" w:rsidDel="00000000" w:rsidP="00000000" w:rsidRDefault="00000000" w:rsidRPr="00000000" w14:paraId="000002B4">
      <w:pPr>
        <w:pageBreakBefore w:val="0"/>
        <w:rPr/>
      </w:pPr>
      <w:r w:rsidDel="00000000" w:rsidR="00000000" w:rsidRPr="00000000">
        <w:rPr>
          <w:rtl w:val="0"/>
        </w:rPr>
      </w:r>
    </w:p>
    <w:tbl>
      <w:tblPr>
        <w:tblStyle w:val="Table1"/>
        <w:tblW w:w="895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2235"/>
        <w:gridCol w:w="2235"/>
        <w:gridCol w:w="2235"/>
        <w:tblGridChange w:id="0">
          <w:tblGrid>
            <w:gridCol w:w="2250"/>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e06666" w:val="clear"/>
              </w:rPr>
            </w:pPr>
            <w:r w:rsidDel="00000000" w:rsidR="00000000" w:rsidRPr="00000000">
              <w:rPr>
                <w:shd w:fill="e06666" w:val="clear"/>
                <w:rtl w:val="0"/>
              </w:rPr>
              <w:t xml:space="preserve">0,056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e06666" w:val="clear"/>
              </w:rPr>
            </w:pPr>
            <w:r w:rsidDel="00000000" w:rsidR="00000000" w:rsidRPr="00000000">
              <w:rPr>
                <w:shd w:fill="e06666" w:val="clear"/>
                <w:rtl w:val="0"/>
              </w:rPr>
              <w:t xml:space="preserve">0,034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e06666" w:val="clear"/>
              </w:rPr>
            </w:pPr>
            <w:r w:rsidDel="00000000" w:rsidR="00000000" w:rsidRPr="00000000">
              <w:rPr>
                <w:shd w:fill="e06666" w:val="clear"/>
                <w:rtl w:val="0"/>
              </w:rPr>
              <w:t xml:space="preserve">0,117 (9)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6d9eeb" w:val="clear"/>
              </w:rPr>
            </w:pPr>
            <w:r w:rsidDel="00000000" w:rsidR="00000000" w:rsidRPr="00000000">
              <w:rPr>
                <w:shd w:fill="6d9eeb" w:val="clear"/>
                <w:rtl w:val="0"/>
              </w:rPr>
              <w:t xml:space="preserve">0,647 (7)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e06666" w:val="clear"/>
              </w:rPr>
            </w:pPr>
            <w:r w:rsidDel="00000000" w:rsidR="00000000" w:rsidRPr="00000000">
              <w:rPr>
                <w:shd w:fill="e06666" w:val="clear"/>
                <w:rtl w:val="0"/>
              </w:rPr>
              <w:t xml:space="preserve">0,065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e06666" w:val="clear"/>
              </w:rPr>
            </w:pPr>
            <w:r w:rsidDel="00000000" w:rsidR="00000000" w:rsidRPr="00000000">
              <w:rPr>
                <w:shd w:fill="e06666" w:val="clear"/>
                <w:rtl w:val="0"/>
              </w:rPr>
              <w:t xml:space="preserve">0,237 (8)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6d9eeb" w:val="clear"/>
              </w:rPr>
            </w:pPr>
            <w:r w:rsidDel="00000000" w:rsidR="00000000" w:rsidRPr="00000000">
              <w:rPr>
                <w:shd w:fill="6d9eeb" w:val="clear"/>
                <w:rtl w:val="0"/>
              </w:rPr>
              <w:t xml:space="preserve">2,814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6d9eeb" w:val="clear"/>
              </w:rPr>
            </w:pPr>
            <w:r w:rsidDel="00000000" w:rsidR="00000000" w:rsidRPr="00000000">
              <w:rPr>
                <w:shd w:fill="6d9eeb" w:val="clear"/>
                <w:rtl w:val="0"/>
              </w:rPr>
              <w:t xml:space="preserve">2,235 (4)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6d9eeb" w:val="clear"/>
              </w:rPr>
            </w:pPr>
            <w:r w:rsidDel="00000000" w:rsidR="00000000" w:rsidRPr="00000000">
              <w:rPr>
                <w:shd w:fill="6d9eeb" w:val="clear"/>
                <w:rtl w:val="0"/>
              </w:rPr>
              <w:t xml:space="preserve">2 (5)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6d9eeb" w:val="clear"/>
              </w:rPr>
            </w:pPr>
            <w:r w:rsidDel="00000000" w:rsidR="00000000" w:rsidRPr="00000000">
              <w:rPr>
                <w:shd w:fill="6d9eeb" w:val="clear"/>
                <w:rtl w:val="0"/>
              </w:rPr>
              <w:t xml:space="preserve">1,75 (6)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6d9eeb" w:val="clear"/>
              </w:rPr>
            </w:pPr>
            <w:r w:rsidDel="00000000" w:rsidR="00000000" w:rsidRPr="00000000">
              <w:rPr>
                <w:shd w:fill="6d9eeb" w:val="clear"/>
                <w:rtl w:val="0"/>
              </w:rPr>
              <w:t xml:space="preserve">inf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hd w:fill="6d9eeb" w:val="clear"/>
              </w:rPr>
            </w:pPr>
            <w:r w:rsidDel="00000000" w:rsidR="00000000" w:rsidRPr="00000000">
              <w:rPr>
                <w:shd w:fill="6d9eeb" w:val="clear"/>
                <w:rtl w:val="0"/>
              </w:rPr>
              <w:t xml:space="preserve">inf (2)</w:t>
            </w:r>
          </w:p>
        </w:tc>
      </w:tr>
    </w:tbl>
    <w:p w:rsidR="00000000" w:rsidDel="00000000" w:rsidP="00000000" w:rsidRDefault="00000000" w:rsidRPr="00000000" w14:paraId="000002C1">
      <w:pPr>
        <w:pageBreakBefore w:val="0"/>
        <w:rPr/>
      </w:pPr>
      <w:r w:rsidDel="00000000" w:rsidR="00000000" w:rsidRPr="00000000">
        <w:rPr>
          <w:rtl w:val="0"/>
        </w:rPr>
      </w:r>
    </w:p>
    <w:p w:rsidR="00000000" w:rsidDel="00000000" w:rsidP="00000000" w:rsidRDefault="00000000" w:rsidRPr="00000000" w14:paraId="000002C2">
      <w:pPr>
        <w:pageBreakBefore w:val="0"/>
        <w:rPr/>
      </w:pPr>
      <w:r w:rsidDel="00000000" w:rsidR="00000000" w:rsidRPr="00000000">
        <w:rPr>
          <w:rtl w:val="0"/>
        </w:rPr>
        <w:t xml:space="preserve">Nejdříve vycházíme z toho, že vše klasifikujeme jako ženy. Postupně klasifikujeme jako muže </w:t>
      </w:r>
      <w:r w:rsidDel="00000000" w:rsidR="00000000" w:rsidRPr="00000000">
        <w:rPr>
          <w:rtl w:val="0"/>
        </w:rPr>
        <w:t xml:space="preserve">x</w:t>
      </w:r>
      <w:r w:rsidDel="00000000" w:rsidR="00000000" w:rsidRPr="00000000">
        <w:rPr>
          <w:rtl w:val="0"/>
        </w:rPr>
        <w:t xml:space="preserve"> od nejvyšších poměrů, při tom kontrolujeme abychom nepřesáhli 0,2 u součtu p(x|D) těchto x.</w:t>
      </w:r>
    </w:p>
    <w:p w:rsidR="00000000" w:rsidDel="00000000" w:rsidP="00000000" w:rsidRDefault="00000000" w:rsidRPr="00000000" w14:paraId="000002C3">
      <w:pPr>
        <w:pageBreakBefore w:val="0"/>
        <w:rPr/>
      </w:pPr>
      <w:r w:rsidDel="00000000" w:rsidR="00000000" w:rsidRPr="00000000">
        <w:rPr>
          <w:rtl w:val="0"/>
        </w:rPr>
        <w:t xml:space="preserve">Získáme:</w:t>
      </w:r>
    </w:p>
    <w:p w:rsidR="00000000" w:rsidDel="00000000" w:rsidP="00000000" w:rsidRDefault="00000000" w:rsidRPr="00000000" w14:paraId="000002C4">
      <w:pPr>
        <w:pageBreakBefore w:val="0"/>
        <w:rPr/>
      </w:pPr>
      <w:r w:rsidDel="00000000" w:rsidR="00000000" w:rsidRPr="00000000">
        <w:rPr>
          <w:rtl w:val="0"/>
        </w:rPr>
        <w:t xml:space="preserve">є</w:t>
      </w:r>
      <w:r w:rsidDel="00000000" w:rsidR="00000000" w:rsidRPr="00000000">
        <w:rPr>
          <w:vertAlign w:val="subscript"/>
          <w:rtl w:val="0"/>
        </w:rPr>
        <w:t xml:space="preserve">D</w:t>
      </w:r>
      <w:r w:rsidDel="00000000" w:rsidR="00000000" w:rsidRPr="00000000">
        <w:rPr>
          <w:rtl w:val="0"/>
        </w:rPr>
        <w:t xml:space="preserve"> =</w:t>
      </w:r>
      <w:r w:rsidDel="00000000" w:rsidR="00000000" w:rsidRPr="00000000">
        <w:rPr>
          <w:rtl w:val="0"/>
        </w:rPr>
        <w:t xml:space="preserve"> 0 + 0 + 0,145 + 0,017 + 0,001 + 0,008 + 0,017 = 0,188</w:t>
      </w:r>
    </w:p>
    <w:p w:rsidR="00000000" w:rsidDel="00000000" w:rsidP="00000000" w:rsidRDefault="00000000" w:rsidRPr="00000000" w14:paraId="000002C5">
      <w:pPr>
        <w:pageBreakBefore w:val="0"/>
        <w:rPr/>
      </w:pPr>
      <w:r w:rsidDel="00000000" w:rsidR="00000000" w:rsidRPr="00000000">
        <w:rPr>
          <w:rtl w:val="0"/>
        </w:rPr>
        <w:t xml:space="preserve">є</w:t>
      </w:r>
      <w:r w:rsidDel="00000000" w:rsidR="00000000" w:rsidRPr="00000000">
        <w:rPr>
          <w:vertAlign w:val="subscript"/>
          <w:rtl w:val="0"/>
        </w:rPr>
        <w:t xml:space="preserve">N</w:t>
      </w:r>
      <w:r w:rsidDel="00000000" w:rsidR="00000000" w:rsidRPr="00000000">
        <w:rPr>
          <w:rtl w:val="0"/>
        </w:rPr>
        <w:t xml:space="preserve"> = 0,011 + 0,005 + 0,011+ 0,005 + 0,071 = 0,103</w:t>
      </w:r>
    </w:p>
    <w:p w:rsidR="00000000" w:rsidDel="00000000" w:rsidP="00000000" w:rsidRDefault="00000000" w:rsidRPr="00000000" w14:paraId="000002C6">
      <w:pPr>
        <w:pageBreakBefore w:val="0"/>
        <w:rPr/>
      </w:pPr>
      <w:r w:rsidDel="00000000" w:rsidR="00000000" w:rsidRPr="00000000">
        <w:rPr>
          <w:rtl w:val="0"/>
        </w:rPr>
        <w:t xml:space="preserve">Pak lze určit mez z (0,237; 0,647), např. Ө = 0,4 a rozhodovat:</w:t>
      </w:r>
    </w:p>
    <w:p w:rsidR="00000000" w:rsidDel="00000000" w:rsidP="00000000" w:rsidRDefault="00000000" w:rsidRPr="00000000" w14:paraId="000002C7">
      <w:pPr>
        <w:pageBreakBefore w:val="0"/>
        <w:rPr/>
      </w:pPr>
      <w:r w:rsidDel="00000000" w:rsidR="00000000" w:rsidRPr="00000000">
        <w:rPr>
          <w:rtl w:val="0"/>
        </w:rPr>
        <w:t xml:space="preserve">x ohodnotit jako muže iff p(x|M)/p(x|F) &gt; Ө</w:t>
      </w:r>
    </w:p>
    <w:p w:rsidR="00000000" w:rsidDel="00000000" w:rsidP="00000000" w:rsidRDefault="00000000" w:rsidRPr="00000000" w14:paraId="000002C8">
      <w:pPr>
        <w:pageBreakBefore w:val="0"/>
        <w:rPr/>
      </w:pPr>
      <w:r w:rsidDel="00000000" w:rsidR="00000000" w:rsidRPr="00000000">
        <w:rPr>
          <w:rtl w:val="0"/>
        </w:rPr>
        <w:t xml:space="preserve">x ohodnotit jako ženu iff p(x|M)/p(x|F) &lt; Ө</w:t>
      </w:r>
    </w:p>
    <w:p w:rsidR="00000000" w:rsidDel="00000000" w:rsidP="00000000" w:rsidRDefault="00000000" w:rsidRPr="00000000" w14:paraId="000002C9">
      <w:pPr>
        <w:pageBreakBefore w:val="0"/>
        <w:rPr/>
      </w:pPr>
      <w:r w:rsidDel="00000000" w:rsidR="00000000" w:rsidRPr="00000000">
        <w:rPr>
          <w:rtl w:val="0"/>
        </w:rPr>
        <w:t xml:space="preserve">Buď skončíme takto, nebo lze optimum ještě vylepšit randomizací. Máme možnost ještě ohodnotit 0,2 - 0,188 = 0,012 žen špatně =&gt; další x na řadě (8) má u žen p(x|D) = 0,299. Proto u x (8) můžeme ohodnotit 0,012/0,299 = 0,04 = 4% vzorků jako muže, čímž získáme:</w:t>
      </w:r>
      <w:r w:rsidDel="00000000" w:rsidR="00000000" w:rsidRPr="00000000">
        <w:rPr>
          <w:rtl w:val="0"/>
        </w:rPr>
      </w:r>
    </w:p>
    <w:p w:rsidR="00000000" w:rsidDel="00000000" w:rsidP="00000000" w:rsidRDefault="00000000" w:rsidRPr="00000000" w14:paraId="000002CA">
      <w:pPr>
        <w:pageBreakBefore w:val="0"/>
        <w:rPr/>
      </w:pPr>
      <w:r w:rsidDel="00000000" w:rsidR="00000000" w:rsidRPr="00000000">
        <w:rPr>
          <w:rtl w:val="0"/>
        </w:rPr>
        <w:t xml:space="preserve">є</w:t>
      </w:r>
      <w:r w:rsidDel="00000000" w:rsidR="00000000" w:rsidRPr="00000000">
        <w:rPr>
          <w:vertAlign w:val="subscript"/>
          <w:rtl w:val="0"/>
        </w:rPr>
        <w:t xml:space="preserve">D</w:t>
      </w:r>
      <w:r w:rsidDel="00000000" w:rsidR="00000000" w:rsidRPr="00000000">
        <w:rPr>
          <w:rtl w:val="0"/>
        </w:rPr>
        <w:t xml:space="preserve"> = 0 + 0 + 0,145 + 0,017 + 0,001 + 0,008 + 0,017 + 0,04*0,299 = 0,2</w:t>
      </w:r>
    </w:p>
    <w:p w:rsidR="00000000" w:rsidDel="00000000" w:rsidP="00000000" w:rsidRDefault="00000000" w:rsidRPr="00000000" w14:paraId="000002CB">
      <w:pPr>
        <w:pageBreakBefore w:val="0"/>
        <w:rPr/>
      </w:pPr>
      <w:r w:rsidDel="00000000" w:rsidR="00000000" w:rsidRPr="00000000">
        <w:rPr>
          <w:rtl w:val="0"/>
        </w:rPr>
        <w:t xml:space="preserve">є</w:t>
      </w:r>
      <w:r w:rsidDel="00000000" w:rsidR="00000000" w:rsidRPr="00000000">
        <w:rPr>
          <w:vertAlign w:val="subscript"/>
          <w:rtl w:val="0"/>
        </w:rPr>
        <w:t xml:space="preserve">N</w:t>
      </w:r>
      <w:r w:rsidDel="00000000" w:rsidR="00000000" w:rsidRPr="00000000">
        <w:rPr>
          <w:rtl w:val="0"/>
        </w:rPr>
        <w:t xml:space="preserve"> = 0,011 + 0,005 + 0,011+ 0,005 + 0,96*0,071 = 0,100</w:t>
      </w:r>
    </w:p>
    <w:p w:rsidR="00000000" w:rsidDel="00000000" w:rsidP="00000000" w:rsidRDefault="00000000" w:rsidRPr="00000000" w14:paraId="000002CC">
      <w:pPr>
        <w:pageBreakBefore w:val="0"/>
        <w:rPr/>
      </w:pPr>
      <w:r w:rsidDel="00000000" w:rsidR="00000000" w:rsidRPr="00000000">
        <w:rPr>
          <w:rtl w:val="0"/>
        </w:rPr>
      </w:r>
    </w:p>
    <w:p w:rsidR="00000000" w:rsidDel="00000000" w:rsidP="00000000" w:rsidRDefault="00000000" w:rsidRPr="00000000" w14:paraId="000002CD">
      <w:pPr>
        <w:pageBreakBefore w:val="0"/>
        <w:rPr>
          <w:b w:val="1"/>
        </w:rPr>
      </w:pPr>
      <w:r w:rsidDel="00000000" w:rsidR="00000000" w:rsidRPr="00000000">
        <w:rPr>
          <w:b w:val="1"/>
          <w:rtl w:val="0"/>
        </w:rPr>
        <w:t xml:space="preserve">2.2</w:t>
      </w:r>
    </w:p>
    <w:p w:rsidR="00000000" w:rsidDel="00000000" w:rsidP="00000000" w:rsidRDefault="00000000" w:rsidRPr="00000000" w14:paraId="000002CE">
      <w:pPr>
        <w:pageBreakBefore w:val="0"/>
        <w:rPr/>
      </w:pPr>
      <w:r w:rsidDel="00000000" w:rsidR="00000000" w:rsidRPr="00000000">
        <w:rPr>
          <w:rtl w:val="0"/>
        </w:rPr>
        <w:t xml:space="preserve">Nejhorší případ úspěšnost strategie q je, když třída k, která má vyšší є</w:t>
      </w:r>
      <w:r w:rsidDel="00000000" w:rsidR="00000000" w:rsidRPr="00000000">
        <w:rPr>
          <w:vertAlign w:val="subscript"/>
          <w:rtl w:val="0"/>
        </w:rPr>
        <w:t xml:space="preserve">k</w:t>
      </w:r>
      <w:r w:rsidDel="00000000" w:rsidR="00000000" w:rsidRPr="00000000">
        <w:rPr>
          <w:rtl w:val="0"/>
        </w:rPr>
        <w:t xml:space="preserve">(q) (tzn. při trénování bylo p(k) &lt; p(druhá k)), bude mít při testování p(k) = 1.</w:t>
      </w:r>
      <w:r w:rsidDel="00000000" w:rsidR="00000000" w:rsidRPr="00000000">
        <w:rPr>
          <w:rtl w:val="0"/>
        </w:rPr>
      </w:r>
    </w:p>
    <w:p w:rsidR="00000000" w:rsidDel="00000000" w:rsidP="00000000" w:rsidRDefault="00000000" w:rsidRPr="00000000" w14:paraId="000002CF">
      <w:pPr>
        <w:pageBreakBefore w:val="0"/>
        <w:rPr>
          <w:b w:val="1"/>
        </w:rPr>
      </w:pPr>
      <w:r w:rsidDel="00000000" w:rsidR="00000000" w:rsidRPr="00000000">
        <w:rPr>
          <w:b w:val="1"/>
          <w:rtl w:val="0"/>
        </w:rPr>
        <w:t xml:space="preserve">a)</w:t>
      </w:r>
    </w:p>
    <w:p w:rsidR="00000000" w:rsidDel="00000000" w:rsidP="00000000" w:rsidRDefault="00000000" w:rsidRPr="00000000" w14:paraId="000002D0">
      <w:pPr>
        <w:pageBreakBefore w:val="0"/>
        <w:rPr/>
      </w:pPr>
      <w:r w:rsidDel="00000000" w:rsidR="00000000" w:rsidRPr="00000000">
        <w:rPr>
          <w:rtl w:val="0"/>
        </w:rPr>
        <w:t xml:space="preserve">R(q) = </w:t>
      </w:r>
      <w:r w:rsidDel="00000000" w:rsidR="00000000" w:rsidRPr="00000000">
        <w:rPr>
          <w:rtl w:val="0"/>
        </w:rPr>
        <w:t xml:space="preserve">Sum</w:t>
      </w:r>
      <w:r w:rsidDel="00000000" w:rsidR="00000000" w:rsidRPr="00000000">
        <w:rPr>
          <w:vertAlign w:val="subscript"/>
          <w:rtl w:val="0"/>
        </w:rPr>
        <w:t xml:space="preserve">k</w:t>
      </w:r>
      <w:r w:rsidDel="00000000" w:rsidR="00000000" w:rsidRPr="00000000">
        <w:rPr>
          <w:vertAlign w:val="subscript"/>
          <w:rtl w:val="0"/>
        </w:rPr>
        <w:t xml:space="preserve"> z K</w:t>
      </w:r>
      <w:r w:rsidDel="00000000" w:rsidR="00000000" w:rsidRPr="00000000">
        <w:rPr>
          <w:rtl w:val="0"/>
        </w:rPr>
        <w:t xml:space="preserve"> </w:t>
      </w:r>
      <w:r w:rsidDel="00000000" w:rsidR="00000000" w:rsidRPr="00000000">
        <w:rPr>
          <w:rtl w:val="0"/>
        </w:rPr>
        <w:t xml:space="preserve">Int</w:t>
      </w:r>
      <w:r w:rsidDel="00000000" w:rsidR="00000000" w:rsidRPr="00000000">
        <w:rPr>
          <w:vertAlign w:val="subscript"/>
          <w:rtl w:val="0"/>
        </w:rPr>
        <w:t xml:space="preserve">x z X</w:t>
      </w:r>
      <w:r w:rsidDel="00000000" w:rsidR="00000000" w:rsidRPr="00000000">
        <w:rPr>
          <w:rtl w:val="0"/>
        </w:rPr>
        <w:t xml:space="preserve"> p(x,k)*W(k, q(x)) = </w:t>
      </w:r>
      <w:r w:rsidDel="00000000" w:rsidR="00000000" w:rsidRPr="00000000">
        <w:rPr>
          <w:rtl w:val="0"/>
        </w:rPr>
        <w:t xml:space="preserve">Sum</w:t>
      </w:r>
      <w:r w:rsidDel="00000000" w:rsidR="00000000" w:rsidRPr="00000000">
        <w:rPr>
          <w:vertAlign w:val="subscript"/>
          <w:rtl w:val="0"/>
        </w:rPr>
        <w:t xml:space="preserve">k</w:t>
      </w:r>
      <w:r w:rsidDel="00000000" w:rsidR="00000000" w:rsidRPr="00000000">
        <w:rPr>
          <w:vertAlign w:val="subscript"/>
          <w:rtl w:val="0"/>
        </w:rPr>
        <w:t xml:space="preserve"> z K</w:t>
      </w:r>
      <w:r w:rsidDel="00000000" w:rsidR="00000000" w:rsidRPr="00000000">
        <w:rPr>
          <w:rtl w:val="0"/>
        </w:rPr>
        <w:t xml:space="preserve"> p(k) </w:t>
      </w:r>
      <w:r w:rsidDel="00000000" w:rsidR="00000000" w:rsidRPr="00000000">
        <w:rPr>
          <w:rtl w:val="0"/>
        </w:rPr>
        <w:t xml:space="preserve">Int</w:t>
      </w:r>
      <w:r w:rsidDel="00000000" w:rsidR="00000000" w:rsidRPr="00000000">
        <w:rPr>
          <w:vertAlign w:val="subscript"/>
          <w:rtl w:val="0"/>
        </w:rPr>
        <w:t xml:space="preserve">x z X</w:t>
      </w:r>
      <w:r w:rsidDel="00000000" w:rsidR="00000000" w:rsidRPr="00000000">
        <w:rPr>
          <w:rtl w:val="0"/>
        </w:rPr>
        <w:t xml:space="preserve"> p(x|k)*W(k, q(x))</w:t>
      </w:r>
    </w:p>
    <w:p w:rsidR="00000000" w:rsidDel="00000000" w:rsidP="00000000" w:rsidRDefault="00000000" w:rsidRPr="00000000" w14:paraId="000002D1">
      <w:pPr>
        <w:pageBreakBefore w:val="0"/>
        <w:rPr/>
      </w:pPr>
      <w:r w:rsidDel="00000000" w:rsidR="00000000" w:rsidRPr="00000000">
        <w:rPr>
          <w:rtl w:val="0"/>
        </w:rPr>
        <w:t xml:space="preserve">R(q, π) = π * </w:t>
      </w:r>
      <w:r w:rsidDel="00000000" w:rsidR="00000000" w:rsidRPr="00000000">
        <w:rPr>
          <w:rtl w:val="0"/>
        </w:rPr>
        <w:t xml:space="preserve">Int</w:t>
      </w:r>
      <w:r w:rsidDel="00000000" w:rsidR="00000000" w:rsidRPr="00000000">
        <w:rPr>
          <w:vertAlign w:val="subscript"/>
          <w:rtl w:val="0"/>
        </w:rPr>
        <w:t xml:space="preserve">x z X</w:t>
      </w:r>
      <w:r w:rsidDel="00000000" w:rsidR="00000000" w:rsidRPr="00000000">
        <w:rPr>
          <w:rtl w:val="0"/>
        </w:rPr>
        <w:t xml:space="preserve"> p(x|1)*W(1, q(x)) + (1 - π) * </w:t>
      </w:r>
      <w:r w:rsidDel="00000000" w:rsidR="00000000" w:rsidRPr="00000000">
        <w:rPr>
          <w:rtl w:val="0"/>
        </w:rPr>
        <w:t xml:space="preserve">Int</w:t>
      </w:r>
      <w:r w:rsidDel="00000000" w:rsidR="00000000" w:rsidRPr="00000000">
        <w:rPr>
          <w:vertAlign w:val="subscript"/>
          <w:rtl w:val="0"/>
        </w:rPr>
        <w:t xml:space="preserve">x z X</w:t>
      </w:r>
      <w:r w:rsidDel="00000000" w:rsidR="00000000" w:rsidRPr="00000000">
        <w:rPr>
          <w:rtl w:val="0"/>
        </w:rPr>
        <w:t xml:space="preserve"> p(x|2)*W(2, q(x)) = π*є</w:t>
      </w:r>
      <w:r w:rsidDel="00000000" w:rsidR="00000000" w:rsidRPr="00000000">
        <w:rPr>
          <w:vertAlign w:val="subscript"/>
          <w:rtl w:val="0"/>
        </w:rPr>
        <w:t xml:space="preserve">1</w:t>
      </w:r>
      <w:r w:rsidDel="00000000" w:rsidR="00000000" w:rsidRPr="00000000">
        <w:rPr>
          <w:rtl w:val="0"/>
        </w:rPr>
        <w:t xml:space="preserve"> + (1 - π)*є</w:t>
      </w:r>
      <w:r w:rsidDel="00000000" w:rsidR="00000000" w:rsidRPr="00000000">
        <w:rPr>
          <w:vertAlign w:val="subscript"/>
          <w:rtl w:val="0"/>
        </w:rPr>
        <w:t xml:space="preserve">2</w:t>
      </w:r>
      <w:r w:rsidDel="00000000" w:rsidR="00000000" w:rsidRPr="00000000">
        <w:rPr>
          <w:rtl w:val="0"/>
        </w:rPr>
      </w:r>
    </w:p>
    <w:p w:rsidR="00000000" w:rsidDel="00000000" w:rsidP="00000000" w:rsidRDefault="00000000" w:rsidRPr="00000000" w14:paraId="000002D2">
      <w:pPr>
        <w:pageBreakBefore w:val="0"/>
        <w:rPr/>
      </w:pPr>
      <w:r w:rsidDel="00000000" w:rsidR="00000000" w:rsidRPr="00000000">
        <w:rPr>
          <w:rtl w:val="0"/>
        </w:rPr>
        <w:t xml:space="preserve">R(q, π) = π*(є</w:t>
      </w:r>
      <w:r w:rsidDel="00000000" w:rsidR="00000000" w:rsidRPr="00000000">
        <w:rPr>
          <w:vertAlign w:val="subscript"/>
          <w:rtl w:val="0"/>
        </w:rPr>
        <w:t xml:space="preserve">1</w:t>
      </w:r>
      <w:r w:rsidDel="00000000" w:rsidR="00000000" w:rsidRPr="00000000">
        <w:rPr>
          <w:rtl w:val="0"/>
        </w:rPr>
        <w:t xml:space="preserve"> - є</w:t>
      </w:r>
      <w:r w:rsidDel="00000000" w:rsidR="00000000" w:rsidRPr="00000000">
        <w:rPr>
          <w:vertAlign w:val="subscript"/>
          <w:rtl w:val="0"/>
        </w:rPr>
        <w:t xml:space="preserve">2</w:t>
      </w:r>
      <w:r w:rsidDel="00000000" w:rsidR="00000000" w:rsidRPr="00000000">
        <w:rPr>
          <w:rtl w:val="0"/>
        </w:rPr>
        <w:t xml:space="preserve">) + є</w:t>
      </w:r>
      <w:r w:rsidDel="00000000" w:rsidR="00000000" w:rsidRPr="00000000">
        <w:rPr>
          <w:vertAlign w:val="subscript"/>
          <w:rtl w:val="0"/>
        </w:rPr>
        <w:t xml:space="preserve">2</w:t>
      </w:r>
      <w:r w:rsidDel="00000000" w:rsidR="00000000" w:rsidRPr="00000000">
        <w:rPr>
          <w:rtl w:val="0"/>
        </w:rPr>
        <w:t xml:space="preserve">, kde є</w:t>
      </w:r>
      <w:r w:rsidDel="00000000" w:rsidR="00000000" w:rsidRPr="00000000">
        <w:rPr>
          <w:vertAlign w:val="subscript"/>
          <w:rtl w:val="0"/>
        </w:rPr>
        <w:t xml:space="preserve">k</w:t>
      </w:r>
      <w:r w:rsidDel="00000000" w:rsidR="00000000" w:rsidRPr="00000000">
        <w:rPr>
          <w:rtl w:val="0"/>
        </w:rPr>
        <w:t xml:space="preserve"> je ztráta na třídě k</w:t>
      </w:r>
    </w:p>
    <w:p w:rsidR="00000000" w:rsidDel="00000000" w:rsidP="00000000" w:rsidRDefault="00000000" w:rsidRPr="00000000" w14:paraId="000002D3">
      <w:pPr>
        <w:pageBreakBefore w:val="0"/>
        <w:rPr/>
      </w:pPr>
      <w:r w:rsidDel="00000000" w:rsidR="00000000" w:rsidRPr="00000000">
        <w:rPr>
          <w:rtl w:val="0"/>
        </w:rPr>
        <w:t xml:space="preserve">R(q) roste s π iff є</w:t>
      </w:r>
      <w:r w:rsidDel="00000000" w:rsidR="00000000" w:rsidRPr="00000000">
        <w:rPr>
          <w:vertAlign w:val="subscript"/>
          <w:rtl w:val="0"/>
        </w:rPr>
        <w:t xml:space="preserve">1</w:t>
      </w:r>
      <w:r w:rsidDel="00000000" w:rsidR="00000000" w:rsidRPr="00000000">
        <w:rPr>
          <w:rtl w:val="0"/>
        </w:rPr>
        <w:t xml:space="preserve"> &gt; є</w:t>
      </w:r>
      <w:r w:rsidDel="00000000" w:rsidR="00000000" w:rsidRPr="00000000">
        <w:rPr>
          <w:vertAlign w:val="subscript"/>
          <w:rtl w:val="0"/>
        </w:rPr>
        <w:t xml:space="preserve">2</w:t>
      </w:r>
      <w:r w:rsidDel="00000000" w:rsidR="00000000" w:rsidRPr="00000000">
        <w:rPr>
          <w:rtl w:val="0"/>
        </w:rPr>
        <w:t xml:space="preserve">, R(q) je konst. iff є</w:t>
      </w:r>
      <w:r w:rsidDel="00000000" w:rsidR="00000000" w:rsidRPr="00000000">
        <w:rPr>
          <w:vertAlign w:val="subscript"/>
          <w:rtl w:val="0"/>
        </w:rPr>
        <w:t xml:space="preserve">1</w:t>
      </w:r>
      <w:r w:rsidDel="00000000" w:rsidR="00000000" w:rsidRPr="00000000">
        <w:rPr>
          <w:rtl w:val="0"/>
        </w:rPr>
        <w:t xml:space="preserve"> = є</w:t>
      </w:r>
      <w:r w:rsidDel="00000000" w:rsidR="00000000" w:rsidRPr="00000000">
        <w:rPr>
          <w:vertAlign w:val="subscript"/>
          <w:rtl w:val="0"/>
        </w:rPr>
        <w:t xml:space="preserve">2</w:t>
      </w:r>
      <w:r w:rsidDel="00000000" w:rsidR="00000000" w:rsidRPr="00000000">
        <w:rPr>
          <w:rtl w:val="0"/>
        </w:rPr>
        <w:t xml:space="preserve">, R(q) klesá s π iff є</w:t>
      </w:r>
      <w:r w:rsidDel="00000000" w:rsidR="00000000" w:rsidRPr="00000000">
        <w:rPr>
          <w:vertAlign w:val="subscript"/>
          <w:rtl w:val="0"/>
        </w:rPr>
        <w:t xml:space="preserve">1</w:t>
      </w:r>
      <w:r w:rsidDel="00000000" w:rsidR="00000000" w:rsidRPr="00000000">
        <w:rPr>
          <w:rtl w:val="0"/>
        </w:rPr>
        <w:t xml:space="preserve"> &lt; є</w:t>
      </w:r>
      <w:r w:rsidDel="00000000" w:rsidR="00000000" w:rsidRPr="00000000">
        <w:rPr>
          <w:vertAlign w:val="subscript"/>
          <w:rtl w:val="0"/>
        </w:rPr>
        <w:t xml:space="preserve">2</w:t>
      </w:r>
      <w:r w:rsidDel="00000000" w:rsidR="00000000" w:rsidRPr="00000000">
        <w:rPr>
          <w:rtl w:val="0"/>
        </w:rPr>
      </w:r>
    </w:p>
    <w:p w:rsidR="00000000" w:rsidDel="00000000" w:rsidP="00000000" w:rsidRDefault="00000000" w:rsidRPr="00000000" w14:paraId="000002D4">
      <w:pPr>
        <w:pageBreakBefore w:val="0"/>
        <w:rPr>
          <w:b w:val="1"/>
        </w:rPr>
      </w:pPr>
      <w:r w:rsidDel="00000000" w:rsidR="00000000" w:rsidRPr="00000000">
        <w:rPr>
          <w:b w:val="1"/>
          <w:rtl w:val="0"/>
        </w:rPr>
        <w:t xml:space="preserve">b)</w:t>
      </w:r>
    </w:p>
    <w:p w:rsidR="00000000" w:rsidDel="00000000" w:rsidP="00000000" w:rsidRDefault="00000000" w:rsidRPr="00000000" w14:paraId="000002D5">
      <w:pPr>
        <w:pageBreakBefore w:val="0"/>
        <w:rPr/>
      </w:pPr>
      <w:r w:rsidDel="00000000" w:rsidR="00000000" w:rsidRPr="00000000">
        <w:rPr>
          <w:rtl w:val="0"/>
        </w:rPr>
        <w:t xml:space="preserve">R(q, π) je lineární funkce π, extrému nabývá v krajním bodě definičního oboru &lt;0, 1&gt;</w:t>
      </w:r>
    </w:p>
    <w:p w:rsidR="00000000" w:rsidDel="00000000" w:rsidP="00000000" w:rsidRDefault="00000000" w:rsidRPr="00000000" w14:paraId="000002D6">
      <w:pPr>
        <w:pageBreakBefore w:val="0"/>
        <w:rPr/>
      </w:pPr>
      <w:r w:rsidDel="00000000" w:rsidR="00000000" w:rsidRPr="00000000">
        <w:rPr>
          <w:rtl w:val="0"/>
        </w:rPr>
        <w:t xml:space="preserve">(v případě konstantní funkce je nezávislá na změny π a extrém je kdekoliv v &lt;0, 1&gt;)</w:t>
      </w:r>
      <w:r w:rsidDel="00000000" w:rsidR="00000000" w:rsidRPr="00000000">
        <w:rPr>
          <w:rtl w:val="0"/>
        </w:rPr>
      </w:r>
    </w:p>
    <w:p w:rsidR="00000000" w:rsidDel="00000000" w:rsidP="00000000" w:rsidRDefault="00000000" w:rsidRPr="00000000" w14:paraId="000002D7">
      <w:pPr>
        <w:pageBreakBefore w:val="0"/>
        <w:rPr>
          <w:b w:val="1"/>
        </w:rPr>
      </w:pPr>
      <w:r w:rsidDel="00000000" w:rsidR="00000000" w:rsidRPr="00000000">
        <w:rPr>
          <w:b w:val="1"/>
          <w:rtl w:val="0"/>
        </w:rPr>
        <w:t xml:space="preserve">c)</w:t>
      </w:r>
    </w:p>
    <w:p w:rsidR="00000000" w:rsidDel="00000000" w:rsidP="00000000" w:rsidRDefault="00000000" w:rsidRPr="00000000" w14:paraId="000002D8">
      <w:pPr>
        <w:pageBreakBefore w:val="0"/>
        <w:rPr/>
      </w:pPr>
      <w:r w:rsidDel="00000000" w:rsidR="00000000" w:rsidRPr="00000000">
        <w:rPr>
          <w:rtl w:val="0"/>
        </w:rPr>
        <w:t xml:space="preserve">max</w:t>
      </w:r>
      <w:r w:rsidDel="00000000" w:rsidR="00000000" w:rsidRPr="00000000">
        <w:rPr>
          <w:vertAlign w:val="subscript"/>
          <w:rtl w:val="0"/>
        </w:rPr>
        <w:t xml:space="preserve">π z {0,1}</w:t>
      </w:r>
      <w:r w:rsidDel="00000000" w:rsidR="00000000" w:rsidRPr="00000000">
        <w:rPr>
          <w:rtl w:val="0"/>
        </w:rPr>
        <w:t xml:space="preserve"> </w:t>
      </w:r>
      <w:r w:rsidDel="00000000" w:rsidR="00000000" w:rsidRPr="00000000">
        <w:rPr>
          <w:rtl w:val="0"/>
        </w:rPr>
        <w:t xml:space="preserve">(є</w:t>
      </w:r>
      <w:r w:rsidDel="00000000" w:rsidR="00000000" w:rsidRPr="00000000">
        <w:rPr>
          <w:vertAlign w:val="subscript"/>
          <w:rtl w:val="0"/>
        </w:rPr>
        <w:t xml:space="preserve">2</w:t>
      </w:r>
      <w:r w:rsidDel="00000000" w:rsidR="00000000" w:rsidRPr="00000000">
        <w:rPr>
          <w:rtl w:val="0"/>
        </w:rPr>
        <w:t xml:space="preserve"> + (є</w:t>
      </w:r>
      <w:r w:rsidDel="00000000" w:rsidR="00000000" w:rsidRPr="00000000">
        <w:rPr>
          <w:vertAlign w:val="subscript"/>
          <w:rtl w:val="0"/>
        </w:rPr>
        <w:t xml:space="preserve">1</w:t>
      </w:r>
      <w:r w:rsidDel="00000000" w:rsidR="00000000" w:rsidRPr="00000000">
        <w:rPr>
          <w:rtl w:val="0"/>
        </w:rPr>
        <w:t xml:space="preserve"> - є</w:t>
      </w:r>
      <w:r w:rsidDel="00000000" w:rsidR="00000000" w:rsidRPr="00000000">
        <w:rPr>
          <w:vertAlign w:val="subscript"/>
          <w:rtl w:val="0"/>
        </w:rPr>
        <w:t xml:space="preserve">2</w:t>
      </w:r>
      <w:r w:rsidDel="00000000" w:rsidR="00000000" w:rsidRPr="00000000">
        <w:rPr>
          <w:rtl w:val="0"/>
        </w:rPr>
        <w:t xml:space="preserve">)*π) = max{є</w:t>
      </w:r>
      <w:r w:rsidDel="00000000" w:rsidR="00000000" w:rsidRPr="00000000">
        <w:rPr>
          <w:vertAlign w:val="subscript"/>
          <w:rtl w:val="0"/>
        </w:rPr>
        <w:t xml:space="preserve">1</w:t>
      </w:r>
      <w:r w:rsidDel="00000000" w:rsidR="00000000" w:rsidRPr="00000000">
        <w:rPr>
          <w:rtl w:val="0"/>
        </w:rPr>
        <w:t xml:space="preserve">, є</w:t>
      </w:r>
      <w:r w:rsidDel="00000000" w:rsidR="00000000" w:rsidRPr="00000000">
        <w:rPr>
          <w:vertAlign w:val="subscript"/>
          <w:rtl w:val="0"/>
        </w:rPr>
        <w:t xml:space="preserve">2</w:t>
      </w:r>
      <w:r w:rsidDel="00000000" w:rsidR="00000000" w:rsidRPr="00000000">
        <w:rPr>
          <w:rtl w:val="0"/>
        </w:rPr>
        <w:t xml:space="preserve">}</w:t>
      </w:r>
    </w:p>
    <w:p w:rsidR="00000000" w:rsidDel="00000000" w:rsidP="00000000" w:rsidRDefault="00000000" w:rsidRPr="00000000" w14:paraId="000002D9">
      <w:pPr>
        <w:pageBreakBefore w:val="0"/>
        <w:rPr/>
      </w:pPr>
      <w:r w:rsidDel="00000000" w:rsidR="00000000" w:rsidRPr="00000000">
        <w:rPr>
          <w:rtl w:val="0"/>
        </w:rPr>
        <w:t xml:space="preserve">Po úpravě na 0/1 loss mame є</w:t>
      </w:r>
      <w:r w:rsidDel="00000000" w:rsidR="00000000" w:rsidRPr="00000000">
        <w:rPr>
          <w:vertAlign w:val="subscript"/>
          <w:rtl w:val="0"/>
        </w:rPr>
        <w:t xml:space="preserve">1</w:t>
      </w:r>
      <w:r w:rsidDel="00000000" w:rsidR="00000000" w:rsidRPr="00000000">
        <w:rPr>
          <w:rtl w:val="0"/>
        </w:rPr>
        <w:t xml:space="preserve"> = </w:t>
      </w:r>
      <w:r w:rsidDel="00000000" w:rsidR="00000000" w:rsidRPr="00000000">
        <w:rPr>
          <w:rtl w:val="0"/>
        </w:rPr>
        <w:t xml:space="preserve">Int</w:t>
      </w:r>
      <w:r w:rsidDel="00000000" w:rsidR="00000000" w:rsidRPr="00000000">
        <w:rPr>
          <w:vertAlign w:val="subscript"/>
          <w:rtl w:val="0"/>
        </w:rPr>
        <w:t xml:space="preserve">x</w:t>
      </w:r>
      <w:r w:rsidDel="00000000" w:rsidR="00000000" w:rsidRPr="00000000">
        <w:rPr>
          <w:vertAlign w:val="subscript"/>
          <w:rtl w:val="0"/>
        </w:rPr>
        <w:t xml:space="preserve">: g(x) != 1</w:t>
      </w:r>
      <w:r w:rsidDel="00000000" w:rsidR="00000000" w:rsidRPr="00000000">
        <w:rPr>
          <w:rtl w:val="0"/>
        </w:rPr>
        <w:t xml:space="preserve"> </w:t>
      </w:r>
      <w:r w:rsidDel="00000000" w:rsidR="00000000" w:rsidRPr="00000000">
        <w:rPr>
          <w:rtl w:val="0"/>
        </w:rPr>
        <w:t xml:space="preserve">p(x|1). Chceme minimalni bayesovske riziko, neboli minimalizujeme max z techto integralu, coz je minimax.</w:t>
      </w:r>
    </w:p>
    <w:p w:rsidR="00000000" w:rsidDel="00000000" w:rsidP="00000000" w:rsidRDefault="00000000" w:rsidRPr="00000000" w14:paraId="000002DA">
      <w:pPr>
        <w:pageBreakBefore w:val="0"/>
        <w:rPr>
          <w:b w:val="1"/>
        </w:rPr>
      </w:pPr>
      <w:r w:rsidDel="00000000" w:rsidR="00000000" w:rsidRPr="00000000">
        <w:rPr>
          <w:b w:val="1"/>
          <w:rtl w:val="0"/>
        </w:rPr>
        <w:t xml:space="preserve">d)</w:t>
      </w:r>
    </w:p>
    <w:p w:rsidR="00000000" w:rsidDel="00000000" w:rsidP="00000000" w:rsidRDefault="00000000" w:rsidRPr="00000000" w14:paraId="000002DB">
      <w:pPr>
        <w:pageBreakBefore w:val="0"/>
        <w:rPr/>
      </w:pPr>
      <w:r w:rsidDel="00000000" w:rsidR="00000000" w:rsidRPr="00000000">
        <w:rPr>
          <w:rtl w:val="0"/>
        </w:rPr>
        <w:t xml:space="preserve">R(q) je konstantní kdyz є</w:t>
      </w:r>
      <w:r w:rsidDel="00000000" w:rsidR="00000000" w:rsidRPr="00000000">
        <w:rPr>
          <w:vertAlign w:val="subscript"/>
          <w:rtl w:val="0"/>
        </w:rPr>
        <w:t xml:space="preserve">1</w:t>
      </w:r>
      <w:r w:rsidDel="00000000" w:rsidR="00000000" w:rsidRPr="00000000">
        <w:rPr>
          <w:rtl w:val="0"/>
        </w:rPr>
        <w:t xml:space="preserve"> = є</w:t>
      </w:r>
      <w:r w:rsidDel="00000000" w:rsidR="00000000" w:rsidRPr="00000000">
        <w:rPr>
          <w:vertAlign w:val="subscript"/>
          <w:rtl w:val="0"/>
        </w:rPr>
        <w:t xml:space="preserve">2</w:t>
      </w:r>
      <w:r w:rsidDel="00000000" w:rsidR="00000000" w:rsidRPr="00000000">
        <w:rPr>
          <w:rtl w:val="0"/>
        </w:rPr>
        <w:t xml:space="preserve">. To je presne kdyz se chyba na obou tridach rovna, neboli jsme dosáhli minimálního maxima (dalsi snizeni chyby na jedne ze tříd by znamenalo zvyseni druhe).</w:t>
      </w:r>
    </w:p>
    <w:p w:rsidR="00000000" w:rsidDel="00000000" w:rsidP="00000000" w:rsidRDefault="00000000" w:rsidRPr="00000000" w14:paraId="000002DC">
      <w:pPr>
        <w:pageBreakBefore w:val="0"/>
        <w:rPr/>
      </w:pPr>
      <w:r w:rsidDel="00000000" w:rsidR="00000000" w:rsidRPr="00000000">
        <w:rPr>
          <w:rtl w:val="0"/>
        </w:rPr>
      </w:r>
    </w:p>
    <w:p w:rsidR="00000000" w:rsidDel="00000000" w:rsidP="00000000" w:rsidRDefault="00000000" w:rsidRPr="00000000" w14:paraId="000002DD">
      <w:pPr>
        <w:pageBreakBefore w:val="0"/>
        <w:rPr>
          <w:b w:val="1"/>
        </w:rPr>
      </w:pPr>
      <w:r w:rsidDel="00000000" w:rsidR="00000000" w:rsidRPr="00000000">
        <w:rPr>
          <w:b w:val="1"/>
          <w:rtl w:val="0"/>
        </w:rPr>
        <w:t xml:space="preserve">2.3</w:t>
      </w:r>
    </w:p>
    <w:p w:rsidR="00000000" w:rsidDel="00000000" w:rsidP="00000000" w:rsidRDefault="00000000" w:rsidRPr="00000000" w14:paraId="000002DE">
      <w:pPr>
        <w:pageBreakBefore w:val="0"/>
        <w:rPr>
          <w:b w:val="1"/>
        </w:rPr>
      </w:pPr>
      <w:r w:rsidDel="00000000" w:rsidR="00000000" w:rsidRPr="00000000">
        <w:rPr>
          <w:b w:val="1"/>
          <w:rtl w:val="0"/>
        </w:rPr>
        <w:t xml:space="preserve">a)</w:t>
      </w:r>
    </w:p>
    <w:p w:rsidR="00000000" w:rsidDel="00000000" w:rsidP="00000000" w:rsidRDefault="00000000" w:rsidRPr="00000000" w14:paraId="000002DF">
      <w:pPr>
        <w:pageBreakBefore w:val="0"/>
        <w:rPr/>
      </w:pPr>
      <w:r w:rsidDel="00000000" w:rsidR="00000000" w:rsidRPr="00000000">
        <w:rPr>
          <w:rtl w:val="0"/>
        </w:rPr>
        <w:t xml:space="preserve">q* = </w:t>
      </w:r>
      <w:r w:rsidDel="00000000" w:rsidR="00000000" w:rsidRPr="00000000">
        <w:rPr>
          <w:rtl w:val="0"/>
        </w:rPr>
        <w:t xml:space="preserve">argmin</w:t>
      </w:r>
      <w:r w:rsidDel="00000000" w:rsidR="00000000" w:rsidRPr="00000000">
        <w:rPr>
          <w:vertAlign w:val="subscript"/>
          <w:rtl w:val="0"/>
        </w:rPr>
        <w:t xml:space="preserve">q</w:t>
      </w:r>
      <w:r w:rsidDel="00000000" w:rsidR="00000000" w:rsidRPr="00000000">
        <w:rPr>
          <w:rtl w:val="0"/>
        </w:rPr>
        <w:t xml:space="preserve"> є</w:t>
      </w:r>
      <w:r w:rsidDel="00000000" w:rsidR="00000000" w:rsidRPr="00000000">
        <w:rPr>
          <w:vertAlign w:val="subscript"/>
          <w:rtl w:val="0"/>
        </w:rPr>
        <w:t xml:space="preserve">q</w:t>
      </w:r>
      <w:r w:rsidDel="00000000" w:rsidR="00000000" w:rsidRPr="00000000">
        <w:rPr>
          <w:rtl w:val="0"/>
        </w:rPr>
        <w:t xml:space="preserve">(N)</w:t>
      </w:r>
      <w:r w:rsidDel="00000000" w:rsidR="00000000" w:rsidRPr="00000000">
        <w:rPr>
          <w:rtl w:val="0"/>
        </w:rPr>
        <w:t xml:space="preserve"> za podmínky є</w:t>
      </w:r>
      <w:r w:rsidDel="00000000" w:rsidR="00000000" w:rsidRPr="00000000">
        <w:rPr>
          <w:vertAlign w:val="subscript"/>
          <w:rtl w:val="0"/>
        </w:rPr>
        <w:t xml:space="preserve">q</w:t>
      </w:r>
      <w:r w:rsidDel="00000000" w:rsidR="00000000" w:rsidRPr="00000000">
        <w:rPr>
          <w:rtl w:val="0"/>
        </w:rPr>
        <w:t xml:space="preserve">(D) &lt;= є,</w:t>
      </w:r>
    </w:p>
    <w:p w:rsidR="00000000" w:rsidDel="00000000" w:rsidP="00000000" w:rsidRDefault="00000000" w:rsidRPr="00000000" w14:paraId="000002E0">
      <w:pPr>
        <w:pageBreakBefore w:val="0"/>
        <w:rPr/>
      </w:pPr>
      <w:r w:rsidDel="00000000" w:rsidR="00000000" w:rsidRPr="00000000">
        <w:rPr>
          <w:rtl w:val="0"/>
        </w:rPr>
        <w:t xml:space="preserve">kde є</w:t>
      </w:r>
      <w:r w:rsidDel="00000000" w:rsidR="00000000" w:rsidRPr="00000000">
        <w:rPr>
          <w:vertAlign w:val="subscript"/>
          <w:rtl w:val="0"/>
        </w:rPr>
        <w:t xml:space="preserve">q</w:t>
      </w:r>
      <w:r w:rsidDel="00000000" w:rsidR="00000000" w:rsidRPr="00000000">
        <w:rPr>
          <w:rtl w:val="0"/>
        </w:rPr>
        <w:t xml:space="preserve">(N) = Sum</w:t>
      </w:r>
      <w:r w:rsidDel="00000000" w:rsidR="00000000" w:rsidRPr="00000000">
        <w:rPr>
          <w:vertAlign w:val="subscript"/>
          <w:rtl w:val="0"/>
        </w:rPr>
        <w:t xml:space="preserve">x: q(x) = D</w:t>
      </w:r>
      <w:r w:rsidDel="00000000" w:rsidR="00000000" w:rsidRPr="00000000">
        <w:rPr>
          <w:rtl w:val="0"/>
        </w:rPr>
        <w:t xml:space="preserve"> p(N|x), є</w:t>
      </w:r>
      <w:r w:rsidDel="00000000" w:rsidR="00000000" w:rsidRPr="00000000">
        <w:rPr>
          <w:vertAlign w:val="subscript"/>
          <w:rtl w:val="0"/>
        </w:rPr>
        <w:t xml:space="preserve">q</w:t>
      </w:r>
      <w:r w:rsidDel="00000000" w:rsidR="00000000" w:rsidRPr="00000000">
        <w:rPr>
          <w:rtl w:val="0"/>
        </w:rPr>
        <w:t xml:space="preserve">(D) = Sum</w:t>
      </w:r>
      <w:r w:rsidDel="00000000" w:rsidR="00000000" w:rsidRPr="00000000">
        <w:rPr>
          <w:vertAlign w:val="subscript"/>
          <w:rtl w:val="0"/>
        </w:rPr>
        <w:t xml:space="preserve">x: q(x) = N</w:t>
      </w:r>
      <w:r w:rsidDel="00000000" w:rsidR="00000000" w:rsidRPr="00000000">
        <w:rPr>
          <w:rtl w:val="0"/>
        </w:rPr>
        <w:t xml:space="preserve"> p(D|x) a є je určená mez.</w:t>
      </w:r>
      <w:r w:rsidDel="00000000" w:rsidR="00000000" w:rsidRPr="00000000">
        <w:rPr>
          <w:rtl w:val="0"/>
        </w:rPr>
      </w:r>
    </w:p>
    <w:p w:rsidR="00000000" w:rsidDel="00000000" w:rsidP="00000000" w:rsidRDefault="00000000" w:rsidRPr="00000000" w14:paraId="000002E1">
      <w:pPr>
        <w:pageBreakBefore w:val="0"/>
        <w:rPr>
          <w:b w:val="1"/>
        </w:rPr>
      </w:pPr>
      <w:r w:rsidDel="00000000" w:rsidR="00000000" w:rsidRPr="00000000">
        <w:rPr>
          <w:b w:val="1"/>
          <w:rtl w:val="0"/>
        </w:rPr>
        <w:t xml:space="preserve">b)</w:t>
      </w:r>
    </w:p>
    <w:p w:rsidR="00000000" w:rsidDel="00000000" w:rsidP="00000000" w:rsidRDefault="00000000" w:rsidRPr="00000000" w14:paraId="000002E2">
      <w:pPr>
        <w:pageBreakBefore w:val="0"/>
        <w:rPr/>
      </w:pPr>
      <w:r w:rsidDel="00000000" w:rsidR="00000000" w:rsidRPr="00000000">
        <w:rPr>
          <w:rtl w:val="0"/>
        </w:rPr>
        <w:t xml:space="preserve">Hledáme mez θ poměru p(x|N)/p(x|D) = r(x) tak, abychom rozhodovali</w:t>
      </w:r>
    </w:p>
    <w:p w:rsidR="00000000" w:rsidDel="00000000" w:rsidP="00000000" w:rsidRDefault="00000000" w:rsidRPr="00000000" w14:paraId="000002E3">
      <w:pPr>
        <w:pageBreakBefore w:val="0"/>
        <w:rPr/>
      </w:pPr>
      <w:r w:rsidDel="00000000" w:rsidR="00000000" w:rsidRPr="00000000">
        <w:rPr>
          <w:rtl w:val="0"/>
        </w:rPr>
        <w:t xml:space="preserve">x </w:t>
      </w:r>
      <w:r w:rsidDel="00000000" w:rsidR="00000000" w:rsidRPr="00000000">
        <w:rPr>
          <w:rtl w:val="0"/>
        </w:rPr>
        <w:t xml:space="preserve">ohodnotit</w:t>
      </w:r>
      <w:r w:rsidDel="00000000" w:rsidR="00000000" w:rsidRPr="00000000">
        <w:rPr>
          <w:rtl w:val="0"/>
        </w:rPr>
        <w:t xml:space="preserve"> jako N </w:t>
      </w:r>
      <w:r w:rsidDel="00000000" w:rsidR="00000000" w:rsidRPr="00000000">
        <w:rPr>
          <w:rtl w:val="0"/>
        </w:rPr>
        <w:t xml:space="preserve">iff</w:t>
      </w:r>
      <w:r w:rsidDel="00000000" w:rsidR="00000000" w:rsidRPr="00000000">
        <w:rPr>
          <w:rtl w:val="0"/>
        </w:rPr>
        <w:t xml:space="preserve"> r(x) &gt;= θ</w:t>
      </w:r>
    </w:p>
    <w:p w:rsidR="00000000" w:rsidDel="00000000" w:rsidP="00000000" w:rsidRDefault="00000000" w:rsidRPr="00000000" w14:paraId="000002E4">
      <w:pPr>
        <w:pageBreakBefore w:val="0"/>
        <w:rPr/>
      </w:pPr>
      <w:r w:rsidDel="00000000" w:rsidR="00000000" w:rsidRPr="00000000">
        <w:rPr>
          <w:rtl w:val="0"/>
        </w:rPr>
        <w:t xml:space="preserve">x </w:t>
      </w:r>
      <w:r w:rsidDel="00000000" w:rsidR="00000000" w:rsidRPr="00000000">
        <w:rPr>
          <w:rtl w:val="0"/>
        </w:rPr>
        <w:t xml:space="preserve">ohodnotit</w:t>
      </w:r>
      <w:r w:rsidDel="00000000" w:rsidR="00000000" w:rsidRPr="00000000">
        <w:rPr>
          <w:rtl w:val="0"/>
        </w:rPr>
        <w:t xml:space="preserve"> jako </w:t>
      </w:r>
      <w:r w:rsidDel="00000000" w:rsidR="00000000" w:rsidRPr="00000000">
        <w:rPr>
          <w:rtl w:val="0"/>
        </w:rPr>
        <w:t xml:space="preserve">D iff</w:t>
      </w:r>
      <w:r w:rsidDel="00000000" w:rsidR="00000000" w:rsidRPr="00000000">
        <w:rPr>
          <w:rtl w:val="0"/>
        </w:rPr>
        <w:t xml:space="preserve"> r(x) &lt; θ</w:t>
      </w:r>
    </w:p>
    <w:p w:rsidR="00000000" w:rsidDel="00000000" w:rsidP="00000000" w:rsidRDefault="00000000" w:rsidRPr="00000000" w14:paraId="000002E5">
      <w:pPr>
        <w:pageBreakBefore w:val="0"/>
        <w:rPr/>
      </w:pPr>
      <w:r w:rsidDel="00000000" w:rsidR="00000000" w:rsidRPr="00000000">
        <w:rPr>
          <w:rtl w:val="0"/>
        </w:rPr>
        <w:t xml:space="preserve">r(x) = 1/(x + 0,5) je klesající funkce na &lt;0, 1&gt;, pozorování blíže k 0 budeme označovat za N, blíže k 1 za D. Chceme abychom </w:t>
      </w:r>
      <w:r w:rsidDel="00000000" w:rsidR="00000000" w:rsidRPr="00000000">
        <w:rPr>
          <w:rtl w:val="0"/>
        </w:rPr>
        <w:t xml:space="preserve">ohodnotili</w:t>
      </w:r>
      <w:r w:rsidDel="00000000" w:rsidR="00000000" w:rsidRPr="00000000">
        <w:rPr>
          <w:rtl w:val="0"/>
        </w:rPr>
        <w:t xml:space="preserve"> špatně 10% D stavů, neboli</w:t>
      </w:r>
    </w:p>
    <w:p w:rsidR="00000000" w:rsidDel="00000000" w:rsidP="00000000" w:rsidRDefault="00000000" w:rsidRPr="00000000" w14:paraId="000002E6">
      <w:pPr>
        <w:pageBreakBefore w:val="0"/>
        <w:rPr/>
      </w:pPr>
      <w:r w:rsidDel="00000000" w:rsidR="00000000" w:rsidRPr="00000000">
        <w:rPr>
          <w:rtl w:val="0"/>
        </w:rPr>
        <w:t xml:space="preserve">0,1 = Int</w:t>
      </w:r>
      <w:r w:rsidDel="00000000" w:rsidR="00000000" w:rsidRPr="00000000">
        <w:rPr>
          <w:vertAlign w:val="subscript"/>
          <w:rtl w:val="0"/>
        </w:rPr>
        <w:t xml:space="preserve">0 &lt; t &lt; H</w:t>
      </w:r>
      <w:r w:rsidDel="00000000" w:rsidR="00000000" w:rsidRPr="00000000">
        <w:rPr>
          <w:rtl w:val="0"/>
        </w:rPr>
        <w:t xml:space="preserve">(t + 0,5) dt = [0,5*t</w:t>
      </w:r>
      <w:r w:rsidDel="00000000" w:rsidR="00000000" w:rsidRPr="00000000">
        <w:rPr>
          <w:vertAlign w:val="superscript"/>
          <w:rtl w:val="0"/>
        </w:rPr>
        <w:t xml:space="preserve">2</w:t>
      </w:r>
      <w:r w:rsidDel="00000000" w:rsidR="00000000" w:rsidRPr="00000000">
        <w:rPr>
          <w:rtl w:val="0"/>
        </w:rPr>
        <w:t xml:space="preserve"> + 0,5t]</w:t>
      </w:r>
      <w:r w:rsidDel="00000000" w:rsidR="00000000" w:rsidRPr="00000000">
        <w:rPr>
          <w:vertAlign w:val="subscript"/>
          <w:rtl w:val="0"/>
        </w:rPr>
        <w:t xml:space="preserve">0</w:t>
      </w:r>
      <w:r w:rsidDel="00000000" w:rsidR="00000000" w:rsidRPr="00000000">
        <w:rPr>
          <w:vertAlign w:val="superscript"/>
          <w:rtl w:val="0"/>
        </w:rPr>
        <w:t xml:space="preserve">H</w:t>
      </w:r>
      <w:r w:rsidDel="00000000" w:rsidR="00000000" w:rsidRPr="00000000">
        <w:rPr>
          <w:rtl w:val="0"/>
        </w:rPr>
        <w:t xml:space="preserve"> = 0,5*H</w:t>
      </w:r>
      <w:r w:rsidDel="00000000" w:rsidR="00000000" w:rsidRPr="00000000">
        <w:rPr>
          <w:vertAlign w:val="superscript"/>
          <w:rtl w:val="0"/>
        </w:rPr>
        <w:t xml:space="preserve">2</w:t>
      </w:r>
      <w:r w:rsidDel="00000000" w:rsidR="00000000" w:rsidRPr="00000000">
        <w:rPr>
          <w:rtl w:val="0"/>
        </w:rPr>
        <w:t xml:space="preserve"> + 0,5*H - 0</w:t>
      </w:r>
    </w:p>
    <w:p w:rsidR="00000000" w:rsidDel="00000000" w:rsidP="00000000" w:rsidRDefault="00000000" w:rsidRPr="00000000" w14:paraId="000002E7">
      <w:pPr>
        <w:pageBreakBefore w:val="0"/>
        <w:rPr/>
      </w:pPr>
      <w:r w:rsidDel="00000000" w:rsidR="00000000" w:rsidRPr="00000000">
        <w:rPr>
          <w:rtl w:val="0"/>
        </w:rPr>
        <w:t xml:space="preserve">0 = H</w:t>
      </w:r>
      <w:r w:rsidDel="00000000" w:rsidR="00000000" w:rsidRPr="00000000">
        <w:rPr>
          <w:vertAlign w:val="superscript"/>
          <w:rtl w:val="0"/>
        </w:rPr>
        <w:t xml:space="preserve">2</w:t>
      </w:r>
      <w:r w:rsidDel="00000000" w:rsidR="00000000" w:rsidRPr="00000000">
        <w:rPr>
          <w:rtl w:val="0"/>
        </w:rPr>
        <w:t xml:space="preserve"> + H - 0,2, H</w:t>
      </w:r>
      <w:r w:rsidDel="00000000" w:rsidR="00000000" w:rsidRPr="00000000">
        <w:rPr>
          <w:vertAlign w:val="subscript"/>
          <w:rtl w:val="0"/>
        </w:rPr>
        <w:t xml:space="preserve">1,2</w:t>
      </w:r>
      <w:r w:rsidDel="00000000" w:rsidR="00000000" w:rsidRPr="00000000">
        <w:rPr>
          <w:rtl w:val="0"/>
        </w:rPr>
        <w:t xml:space="preserve"> = - 0,5 土 0,67, ale chceme H z &lt;0, 1&gt;, takže H = 0,17</w:t>
      </w:r>
    </w:p>
    <w:p w:rsidR="00000000" w:rsidDel="00000000" w:rsidP="00000000" w:rsidRDefault="00000000" w:rsidRPr="00000000" w14:paraId="000002E8">
      <w:pPr>
        <w:pageBreakBefore w:val="0"/>
        <w:rPr/>
      </w:pPr>
      <w:r w:rsidDel="00000000" w:rsidR="00000000" w:rsidRPr="00000000">
        <w:rPr>
          <w:rtl w:val="0"/>
        </w:rPr>
        <w:t xml:space="preserve">θ pak získáme jako 1/(0,17 + 0,5) = 1,5, takže hodnotíme:</w:t>
      </w:r>
    </w:p>
    <w:p w:rsidR="00000000" w:rsidDel="00000000" w:rsidP="00000000" w:rsidRDefault="00000000" w:rsidRPr="00000000" w14:paraId="000002E9">
      <w:pPr>
        <w:pageBreakBefore w:val="0"/>
        <w:rPr/>
      </w:pPr>
      <w:r w:rsidDel="00000000" w:rsidR="00000000" w:rsidRPr="00000000">
        <w:rPr>
          <w:rtl w:val="0"/>
        </w:rPr>
        <w:t xml:space="preserve">x </w:t>
      </w:r>
      <w:r w:rsidDel="00000000" w:rsidR="00000000" w:rsidRPr="00000000">
        <w:rPr>
          <w:rtl w:val="0"/>
        </w:rPr>
        <w:t xml:space="preserve">ohodnotit</w:t>
      </w:r>
      <w:r w:rsidDel="00000000" w:rsidR="00000000" w:rsidRPr="00000000">
        <w:rPr>
          <w:rtl w:val="0"/>
        </w:rPr>
        <w:t xml:space="preserve"> jako N </w:t>
      </w:r>
      <w:r w:rsidDel="00000000" w:rsidR="00000000" w:rsidRPr="00000000">
        <w:rPr>
          <w:rtl w:val="0"/>
        </w:rPr>
        <w:t xml:space="preserve">iff</w:t>
      </w:r>
      <w:r w:rsidDel="00000000" w:rsidR="00000000" w:rsidRPr="00000000">
        <w:rPr>
          <w:rtl w:val="0"/>
        </w:rPr>
        <w:t xml:space="preserve"> r(x) &gt;= θ = 1,5</w:t>
      </w:r>
    </w:p>
    <w:p w:rsidR="00000000" w:rsidDel="00000000" w:rsidP="00000000" w:rsidRDefault="00000000" w:rsidRPr="00000000" w14:paraId="000002EA">
      <w:pPr>
        <w:pageBreakBefore w:val="0"/>
        <w:rPr/>
      </w:pPr>
      <w:r w:rsidDel="00000000" w:rsidR="00000000" w:rsidRPr="00000000">
        <w:rPr>
          <w:rtl w:val="0"/>
        </w:rPr>
        <w:t xml:space="preserve">x </w:t>
      </w:r>
      <w:r w:rsidDel="00000000" w:rsidR="00000000" w:rsidRPr="00000000">
        <w:rPr>
          <w:rtl w:val="0"/>
        </w:rPr>
        <w:t xml:space="preserve">ohodnotit</w:t>
      </w:r>
      <w:r w:rsidDel="00000000" w:rsidR="00000000" w:rsidRPr="00000000">
        <w:rPr>
          <w:rtl w:val="0"/>
        </w:rPr>
        <w:t xml:space="preserve"> jako </w:t>
      </w:r>
      <w:r w:rsidDel="00000000" w:rsidR="00000000" w:rsidRPr="00000000">
        <w:rPr>
          <w:rtl w:val="0"/>
        </w:rPr>
        <w:t xml:space="preserve">D iff</w:t>
      </w:r>
      <w:r w:rsidDel="00000000" w:rsidR="00000000" w:rsidRPr="00000000">
        <w:rPr>
          <w:rtl w:val="0"/>
        </w:rPr>
        <w:t xml:space="preserve"> r(x) &lt; θ = 1,5</w:t>
      </w:r>
      <w:r w:rsidDel="00000000" w:rsidR="00000000" w:rsidRPr="00000000">
        <w:rPr>
          <w:rtl w:val="0"/>
        </w:rPr>
      </w:r>
    </w:p>
    <w:p w:rsidR="00000000" w:rsidDel="00000000" w:rsidP="00000000" w:rsidRDefault="00000000" w:rsidRPr="00000000" w14:paraId="000002EB">
      <w:pPr>
        <w:pageBreakBefore w:val="0"/>
        <w:rPr/>
      </w:pPr>
      <w:r w:rsidDel="00000000" w:rsidR="00000000" w:rsidRPr="00000000">
        <w:rPr>
          <w:rtl w:val="0"/>
        </w:rPr>
      </w:r>
    </w:p>
    <w:p w:rsidR="00000000" w:rsidDel="00000000" w:rsidP="00000000" w:rsidRDefault="00000000" w:rsidRPr="00000000" w14:paraId="000002EC">
      <w:pPr>
        <w:pageBreakBefore w:val="0"/>
        <w:rPr>
          <w:b w:val="1"/>
        </w:rPr>
      </w:pPr>
      <w:r w:rsidDel="00000000" w:rsidR="00000000" w:rsidRPr="00000000">
        <w:rPr>
          <w:b w:val="1"/>
          <w:rtl w:val="0"/>
        </w:rPr>
        <w:t xml:space="preserve">2.4</w:t>
      </w:r>
    </w:p>
    <w:p w:rsidR="00000000" w:rsidDel="00000000" w:rsidP="00000000" w:rsidRDefault="00000000" w:rsidRPr="00000000" w14:paraId="000002ED">
      <w:pPr>
        <w:pageBreakBefore w:val="0"/>
        <w:rPr>
          <w:b w:val="1"/>
        </w:rPr>
      </w:pPr>
      <w:r w:rsidDel="00000000" w:rsidR="00000000" w:rsidRPr="00000000">
        <w:rPr>
          <w:b w:val="1"/>
          <w:rtl w:val="0"/>
        </w:rPr>
        <w:t xml:space="preserve">a)</w:t>
      </w:r>
    </w:p>
    <w:p w:rsidR="00000000" w:rsidDel="00000000" w:rsidP="00000000" w:rsidRDefault="00000000" w:rsidRPr="00000000" w14:paraId="000002EE">
      <w:pPr>
        <w:pageBreakBefore w:val="0"/>
        <w:rPr/>
      </w:pPr>
      <w:r w:rsidDel="00000000" w:rsidR="00000000" w:rsidRPr="00000000">
        <w:rPr>
          <w:rtl w:val="0"/>
        </w:rPr>
        <w:t xml:space="preserve">q* = </w:t>
      </w:r>
      <w:r w:rsidDel="00000000" w:rsidR="00000000" w:rsidRPr="00000000">
        <w:rPr>
          <w:rtl w:val="0"/>
        </w:rPr>
        <w:t xml:space="preserve">argmin</w:t>
      </w:r>
      <w:r w:rsidDel="00000000" w:rsidR="00000000" w:rsidRPr="00000000">
        <w:rPr>
          <w:vertAlign w:val="subscript"/>
          <w:rtl w:val="0"/>
        </w:rPr>
        <w:t xml:space="preserve">q</w:t>
      </w:r>
      <w:r w:rsidDel="00000000" w:rsidR="00000000" w:rsidRPr="00000000">
        <w:rPr>
          <w:rtl w:val="0"/>
        </w:rPr>
        <w:t xml:space="preserve"> </w:t>
      </w:r>
      <w:r w:rsidDel="00000000" w:rsidR="00000000" w:rsidRPr="00000000">
        <w:rPr>
          <w:rtl w:val="0"/>
        </w:rPr>
        <w:t xml:space="preserve">max</w:t>
      </w:r>
      <w:r w:rsidDel="00000000" w:rsidR="00000000" w:rsidRPr="00000000">
        <w:rPr>
          <w:vertAlign w:val="subscript"/>
          <w:rtl w:val="0"/>
        </w:rPr>
        <w:t xml:space="preserve">k</w:t>
      </w:r>
      <w:r w:rsidDel="00000000" w:rsidR="00000000" w:rsidRPr="00000000">
        <w:rPr>
          <w:rtl w:val="0"/>
        </w:rPr>
        <w:t xml:space="preserve"> є</w:t>
      </w:r>
      <w:r w:rsidDel="00000000" w:rsidR="00000000" w:rsidRPr="00000000">
        <w:rPr>
          <w:vertAlign w:val="subscript"/>
          <w:rtl w:val="0"/>
        </w:rPr>
        <w:t xml:space="preserve">q</w:t>
      </w:r>
      <w:r w:rsidDel="00000000" w:rsidR="00000000" w:rsidRPr="00000000">
        <w:rPr>
          <w:rtl w:val="0"/>
        </w:rPr>
        <w:t xml:space="preserve">(k)</w:t>
      </w:r>
      <w:r w:rsidDel="00000000" w:rsidR="00000000" w:rsidRPr="00000000">
        <w:rPr>
          <w:rtl w:val="0"/>
        </w:rPr>
        <w:t xml:space="preserve">, kde є</w:t>
      </w:r>
      <w:r w:rsidDel="00000000" w:rsidR="00000000" w:rsidRPr="00000000">
        <w:rPr>
          <w:vertAlign w:val="subscript"/>
          <w:rtl w:val="0"/>
        </w:rPr>
        <w:t xml:space="preserve">q</w:t>
      </w:r>
      <w:r w:rsidDel="00000000" w:rsidR="00000000" w:rsidRPr="00000000">
        <w:rPr>
          <w:rtl w:val="0"/>
        </w:rPr>
        <w:t xml:space="preserve">(k) = Int</w:t>
      </w:r>
      <w:r w:rsidDel="00000000" w:rsidR="00000000" w:rsidRPr="00000000">
        <w:rPr>
          <w:vertAlign w:val="subscript"/>
          <w:rtl w:val="0"/>
        </w:rPr>
        <w:t xml:space="preserve">x: q(x) != k</w:t>
      </w:r>
      <w:r w:rsidDel="00000000" w:rsidR="00000000" w:rsidRPr="00000000">
        <w:rPr>
          <w:rtl w:val="0"/>
        </w:rPr>
        <w:t xml:space="preserve"> p(x|k) je chyba na k-te tride</w:t>
      </w:r>
    </w:p>
    <w:p w:rsidR="00000000" w:rsidDel="00000000" w:rsidP="00000000" w:rsidRDefault="00000000" w:rsidRPr="00000000" w14:paraId="000002EF">
      <w:pPr>
        <w:pageBreakBefore w:val="0"/>
        <w:rPr>
          <w:b w:val="1"/>
        </w:rPr>
      </w:pPr>
      <w:r w:rsidDel="00000000" w:rsidR="00000000" w:rsidRPr="00000000">
        <w:rPr>
          <w:b w:val="1"/>
          <w:rtl w:val="0"/>
        </w:rPr>
        <w:t xml:space="preserve">b)</w:t>
      </w:r>
    </w:p>
    <w:p w:rsidR="00000000" w:rsidDel="00000000" w:rsidP="00000000" w:rsidRDefault="00000000" w:rsidRPr="00000000" w14:paraId="000002F0">
      <w:pPr>
        <w:pageBreakBefore w:val="0"/>
        <w:rPr/>
      </w:pPr>
      <w:r w:rsidDel="00000000" w:rsidR="00000000" w:rsidRPr="00000000">
        <w:rPr>
          <w:rtl w:val="0"/>
        </w:rPr>
        <w:t xml:space="preserve">Máme jednu mez θ pro r(x) = p(x|1)/p(x|2). Po proložení grafu r(x) konstantním x = θ máme ale dva průsečíky, které dělí x na 3 intervaly &lt;-1, t</w:t>
      </w:r>
      <w:r w:rsidDel="00000000" w:rsidR="00000000" w:rsidRPr="00000000">
        <w:rPr>
          <w:vertAlign w:val="subscript"/>
          <w:rtl w:val="0"/>
        </w:rPr>
        <w:t xml:space="preserve">1</w:t>
      </w:r>
      <w:r w:rsidDel="00000000" w:rsidR="00000000" w:rsidRPr="00000000">
        <w:rPr>
          <w:rtl w:val="0"/>
        </w:rPr>
        <w:t xml:space="preserve">), &lt;t</w:t>
      </w:r>
      <w:r w:rsidDel="00000000" w:rsidR="00000000" w:rsidRPr="00000000">
        <w:rPr>
          <w:vertAlign w:val="subscript"/>
          <w:rtl w:val="0"/>
        </w:rPr>
        <w:t xml:space="preserve">1</w:t>
      </w:r>
      <w:r w:rsidDel="00000000" w:rsidR="00000000" w:rsidRPr="00000000">
        <w:rPr>
          <w:rtl w:val="0"/>
        </w:rPr>
        <w:t xml:space="preserve">, t</w:t>
      </w:r>
      <w:r w:rsidDel="00000000" w:rsidR="00000000" w:rsidRPr="00000000">
        <w:rPr>
          <w:vertAlign w:val="subscript"/>
          <w:rtl w:val="0"/>
        </w:rPr>
        <w:t xml:space="preserve">2</w:t>
      </w:r>
      <w:r w:rsidDel="00000000" w:rsidR="00000000" w:rsidRPr="00000000">
        <w:rPr>
          <w:rtl w:val="0"/>
        </w:rPr>
        <w:t xml:space="preserve">&gt;, (t</w:t>
      </w:r>
      <w:r w:rsidDel="00000000" w:rsidR="00000000" w:rsidRPr="00000000">
        <w:rPr>
          <w:vertAlign w:val="subscript"/>
          <w:rtl w:val="0"/>
        </w:rPr>
        <w:t xml:space="preserve">2</w:t>
      </w:r>
      <w:r w:rsidDel="00000000" w:rsidR="00000000" w:rsidRPr="00000000">
        <w:rPr>
          <w:rtl w:val="0"/>
        </w:rPr>
        <w:t xml:space="preserve">, 1&gt;, navíc díky symetrii víme, že t</w:t>
      </w:r>
      <w:r w:rsidDel="00000000" w:rsidR="00000000" w:rsidRPr="00000000">
        <w:rPr>
          <w:vertAlign w:val="subscript"/>
          <w:rtl w:val="0"/>
        </w:rPr>
        <w:t xml:space="preserve">1</w:t>
      </w:r>
      <w:r w:rsidDel="00000000" w:rsidR="00000000" w:rsidRPr="00000000">
        <w:rPr>
          <w:rtl w:val="0"/>
        </w:rPr>
        <w:t xml:space="preserve"> = - t</w:t>
      </w:r>
      <w:r w:rsidDel="00000000" w:rsidR="00000000" w:rsidRPr="00000000">
        <w:rPr>
          <w:vertAlign w:val="subscript"/>
          <w:rtl w:val="0"/>
        </w:rPr>
        <w:t xml:space="preserve">2</w:t>
      </w:r>
      <w:r w:rsidDel="00000000" w:rsidR="00000000" w:rsidRPr="00000000">
        <w:rPr>
          <w:rtl w:val="0"/>
        </w:rPr>
        <w:t xml:space="preserve">.</w:t>
      </w:r>
    </w:p>
    <w:p w:rsidR="00000000" w:rsidDel="00000000" w:rsidP="00000000" w:rsidRDefault="00000000" w:rsidRPr="00000000" w14:paraId="000002F1">
      <w:pPr>
        <w:pageBreakBefore w:val="0"/>
        <w:rPr>
          <w:b w:val="1"/>
        </w:rPr>
      </w:pPr>
      <w:r w:rsidDel="00000000" w:rsidR="00000000" w:rsidRPr="00000000">
        <w:rPr>
          <w:b w:val="1"/>
          <w:rtl w:val="0"/>
        </w:rPr>
        <w:t xml:space="preserve">c)</w:t>
      </w:r>
    </w:p>
    <w:p w:rsidR="00000000" w:rsidDel="00000000" w:rsidP="00000000" w:rsidRDefault="00000000" w:rsidRPr="00000000" w14:paraId="000002F2">
      <w:pPr>
        <w:pageBreakBefore w:val="0"/>
        <w:rPr/>
      </w:pPr>
      <w:r w:rsidDel="00000000" w:rsidR="00000000" w:rsidRPr="00000000">
        <w:rPr>
          <w:rtl w:val="0"/>
        </w:rPr>
        <w:t xml:space="preserve">U minimaxu u dvou tříd se spojitými pozorování víme, že optimum je v situaci kdy є</w:t>
      </w:r>
      <w:r w:rsidDel="00000000" w:rsidR="00000000" w:rsidRPr="00000000">
        <w:rPr>
          <w:vertAlign w:val="subscript"/>
          <w:rtl w:val="0"/>
        </w:rPr>
        <w:t xml:space="preserve">q</w:t>
      </w:r>
      <w:r w:rsidDel="00000000" w:rsidR="00000000" w:rsidRPr="00000000">
        <w:rPr>
          <w:rtl w:val="0"/>
        </w:rPr>
        <w:t xml:space="preserve">(1) = є</w:t>
      </w:r>
      <w:r w:rsidDel="00000000" w:rsidR="00000000" w:rsidRPr="00000000">
        <w:rPr>
          <w:vertAlign w:val="subscript"/>
          <w:rtl w:val="0"/>
        </w:rPr>
        <w:t xml:space="preserve">q</w:t>
      </w:r>
      <w:r w:rsidDel="00000000" w:rsidR="00000000" w:rsidRPr="00000000">
        <w:rPr>
          <w:rtl w:val="0"/>
        </w:rPr>
        <w:t xml:space="preserve">(2). Díky symetrii se navíc může omezit na interval &lt;0, 1&gt;, kde nalezneme mez t, kterou poté promítneme jako -t do &lt;-1, 0&gt;.</w:t>
      </w:r>
    </w:p>
    <w:p w:rsidR="00000000" w:rsidDel="00000000" w:rsidP="00000000" w:rsidRDefault="00000000" w:rsidRPr="00000000" w14:paraId="000002F3">
      <w:pPr>
        <w:pageBreakBefore w:val="0"/>
        <w:rPr/>
      </w:pPr>
      <w:r w:rsidDel="00000000" w:rsidR="00000000" w:rsidRPr="00000000">
        <w:rPr>
          <w:rtl w:val="0"/>
        </w:rPr>
        <w:t xml:space="preserve">Na &lt;0, 1&gt; máme p(x|1) = x, p(x|2) = 1 - x. r(x) = p(x|1)/p(x|2) = x/(1 - x) je rostoucí, proto x blíže k 0 budeme hodnotit jako 2, blíže k 1 (a na druhé straně blíže k -1) jako 1.</w:t>
      </w:r>
    </w:p>
    <w:p w:rsidR="00000000" w:rsidDel="00000000" w:rsidP="00000000" w:rsidRDefault="00000000" w:rsidRPr="00000000" w14:paraId="000002F4">
      <w:pPr>
        <w:pageBreakBefore w:val="0"/>
        <w:rPr/>
      </w:pPr>
      <w:r w:rsidDel="00000000" w:rsidR="00000000" w:rsidRPr="00000000">
        <w:rPr>
          <w:rtl w:val="0"/>
        </w:rPr>
        <w:t xml:space="preserve">Hledáme </w:t>
      </w:r>
      <w:r w:rsidDel="00000000" w:rsidR="00000000" w:rsidRPr="00000000">
        <w:rPr>
          <w:rtl w:val="0"/>
        </w:rPr>
        <w:t xml:space="preserve">t tak, aby</w:t>
      </w:r>
      <w:r w:rsidDel="00000000" w:rsidR="00000000" w:rsidRPr="00000000">
        <w:rPr>
          <w:rtl w:val="0"/>
        </w:rPr>
        <w:t xml:space="preserve">:</w:t>
      </w:r>
    </w:p>
    <w:p w:rsidR="00000000" w:rsidDel="00000000" w:rsidP="00000000" w:rsidRDefault="00000000" w:rsidRPr="00000000" w14:paraId="000002F5">
      <w:pPr>
        <w:pageBreakBefore w:val="0"/>
        <w:rPr/>
      </w:pPr>
      <w:r w:rsidDel="00000000" w:rsidR="00000000" w:rsidRPr="00000000">
        <w:rPr>
          <w:rtl w:val="0"/>
        </w:rPr>
        <w:t xml:space="preserve">Int</w:t>
      </w:r>
      <w:r w:rsidDel="00000000" w:rsidR="00000000" w:rsidRPr="00000000">
        <w:rPr>
          <w:vertAlign w:val="subscript"/>
          <w:rtl w:val="0"/>
        </w:rPr>
        <w:t xml:space="preserve">0 &lt; x &lt; t</w:t>
      </w:r>
      <w:r w:rsidDel="00000000" w:rsidR="00000000" w:rsidRPr="00000000">
        <w:rPr>
          <w:rtl w:val="0"/>
        </w:rPr>
        <w:t xml:space="preserve"> x dx = </w:t>
      </w:r>
      <w:r w:rsidDel="00000000" w:rsidR="00000000" w:rsidRPr="00000000">
        <w:rPr>
          <w:rtl w:val="0"/>
        </w:rPr>
        <w:t xml:space="preserve">Int</w:t>
      </w:r>
      <w:r w:rsidDel="00000000" w:rsidR="00000000" w:rsidRPr="00000000">
        <w:rPr>
          <w:vertAlign w:val="subscript"/>
          <w:rtl w:val="0"/>
        </w:rPr>
        <w:t xml:space="preserve">t</w:t>
      </w:r>
      <w:r w:rsidDel="00000000" w:rsidR="00000000" w:rsidRPr="00000000">
        <w:rPr>
          <w:vertAlign w:val="subscript"/>
          <w:rtl w:val="0"/>
        </w:rPr>
        <w:t xml:space="preserve"> &lt; x &lt; 1</w:t>
      </w:r>
      <w:r w:rsidDel="00000000" w:rsidR="00000000" w:rsidRPr="00000000">
        <w:rPr>
          <w:rtl w:val="0"/>
        </w:rPr>
        <w:t xml:space="preserve"> (1 - x) dx</w:t>
      </w:r>
    </w:p>
    <w:p w:rsidR="00000000" w:rsidDel="00000000" w:rsidP="00000000" w:rsidRDefault="00000000" w:rsidRPr="00000000" w14:paraId="000002F6">
      <w:pPr>
        <w:pageBreakBefore w:val="0"/>
        <w:rPr/>
      </w:pPr>
      <w:r w:rsidDel="00000000" w:rsidR="00000000" w:rsidRPr="00000000">
        <w:rPr>
          <w:rtl w:val="0"/>
        </w:rPr>
        <w:t xml:space="preserve">0 = [0,5*x</w:t>
      </w:r>
      <w:r w:rsidDel="00000000" w:rsidR="00000000" w:rsidRPr="00000000">
        <w:rPr>
          <w:vertAlign w:val="superscript"/>
          <w:rtl w:val="0"/>
        </w:rPr>
        <w:t xml:space="preserve">2</w:t>
      </w:r>
      <w:r w:rsidDel="00000000" w:rsidR="00000000" w:rsidRPr="00000000">
        <w:rPr>
          <w:rtl w:val="0"/>
        </w:rPr>
        <w:t xml:space="preserve">]</w:t>
      </w:r>
      <w:r w:rsidDel="00000000" w:rsidR="00000000" w:rsidRPr="00000000">
        <w:rPr>
          <w:vertAlign w:val="subscript"/>
          <w:rtl w:val="0"/>
        </w:rPr>
        <w:t xml:space="preserve">0</w:t>
      </w:r>
      <w:r w:rsidDel="00000000" w:rsidR="00000000" w:rsidRPr="00000000">
        <w:rPr>
          <w:vertAlign w:val="superscript"/>
          <w:rtl w:val="0"/>
        </w:rPr>
        <w:t xml:space="preserve">t</w:t>
      </w:r>
      <w:r w:rsidDel="00000000" w:rsidR="00000000" w:rsidRPr="00000000">
        <w:rPr>
          <w:rtl w:val="0"/>
        </w:rPr>
        <w:t xml:space="preserve"> - [x - 0,5*x</w:t>
      </w:r>
      <w:r w:rsidDel="00000000" w:rsidR="00000000" w:rsidRPr="00000000">
        <w:rPr>
          <w:vertAlign w:val="superscript"/>
          <w:rtl w:val="0"/>
        </w:rPr>
        <w:t xml:space="preserve">2</w:t>
      </w:r>
      <w:r w:rsidDel="00000000" w:rsidR="00000000" w:rsidRPr="00000000">
        <w:rPr>
          <w:rtl w:val="0"/>
        </w:rPr>
        <w:t xml:space="preserve">]</w:t>
      </w:r>
      <w:r w:rsidDel="00000000" w:rsidR="00000000" w:rsidRPr="00000000">
        <w:rPr>
          <w:vertAlign w:val="subscript"/>
          <w:rtl w:val="0"/>
        </w:rPr>
        <w:t xml:space="preserve">t</w:t>
      </w:r>
      <w:r w:rsidDel="00000000" w:rsidR="00000000" w:rsidRPr="00000000">
        <w:rPr>
          <w:vertAlign w:val="superscript"/>
          <w:rtl w:val="0"/>
        </w:rPr>
        <w:t xml:space="preserve">1</w:t>
      </w:r>
      <w:r w:rsidDel="00000000" w:rsidR="00000000" w:rsidRPr="00000000">
        <w:rPr>
          <w:rtl w:val="0"/>
        </w:rPr>
      </w:r>
    </w:p>
    <w:p w:rsidR="00000000" w:rsidDel="00000000" w:rsidP="00000000" w:rsidRDefault="00000000" w:rsidRPr="00000000" w14:paraId="000002F7">
      <w:pPr>
        <w:pageBreakBefore w:val="0"/>
        <w:rPr/>
      </w:pPr>
      <w:r w:rsidDel="00000000" w:rsidR="00000000" w:rsidRPr="00000000">
        <w:rPr>
          <w:rtl w:val="0"/>
        </w:rPr>
        <w:t xml:space="preserve">0 = (0,5*t</w:t>
      </w:r>
      <w:r w:rsidDel="00000000" w:rsidR="00000000" w:rsidRPr="00000000">
        <w:rPr>
          <w:vertAlign w:val="superscript"/>
          <w:rtl w:val="0"/>
        </w:rPr>
        <w:t xml:space="preserve">2</w:t>
      </w:r>
      <w:r w:rsidDel="00000000" w:rsidR="00000000" w:rsidRPr="00000000">
        <w:rPr>
          <w:rtl w:val="0"/>
        </w:rPr>
        <w:t xml:space="preserve"> - 0) - (1 - 0,5 - t + 0,5*t</w:t>
      </w:r>
      <w:r w:rsidDel="00000000" w:rsidR="00000000" w:rsidRPr="00000000">
        <w:rPr>
          <w:vertAlign w:val="superscript"/>
          <w:rtl w:val="0"/>
        </w:rPr>
        <w:t xml:space="preserve">2</w:t>
      </w:r>
      <w:r w:rsidDel="00000000" w:rsidR="00000000" w:rsidRPr="00000000">
        <w:rPr>
          <w:rtl w:val="0"/>
        </w:rPr>
        <w:t xml:space="preserve">) = 0,5*t</w:t>
      </w:r>
      <w:r w:rsidDel="00000000" w:rsidR="00000000" w:rsidRPr="00000000">
        <w:rPr>
          <w:vertAlign w:val="superscript"/>
          <w:rtl w:val="0"/>
        </w:rPr>
        <w:t xml:space="preserve">2</w:t>
      </w:r>
      <w:r w:rsidDel="00000000" w:rsidR="00000000" w:rsidRPr="00000000">
        <w:rPr>
          <w:rtl w:val="0"/>
        </w:rPr>
        <w:t xml:space="preserve"> - 0,5 + t - 0,5*t</w:t>
      </w:r>
      <w:r w:rsidDel="00000000" w:rsidR="00000000" w:rsidRPr="00000000">
        <w:rPr>
          <w:vertAlign w:val="superscript"/>
          <w:rtl w:val="0"/>
        </w:rPr>
        <w:t xml:space="preserve">2</w:t>
      </w:r>
      <w:r w:rsidDel="00000000" w:rsidR="00000000" w:rsidRPr="00000000">
        <w:rPr>
          <w:rtl w:val="0"/>
        </w:rPr>
        <w:t xml:space="preserve"> = t - 0,5 = 0, odkud t = 0,5</w:t>
      </w:r>
    </w:p>
    <w:p w:rsidR="00000000" w:rsidDel="00000000" w:rsidP="00000000" w:rsidRDefault="00000000" w:rsidRPr="00000000" w14:paraId="000002F8">
      <w:pPr>
        <w:pageBreakBefore w:val="0"/>
        <w:rPr/>
      </w:pPr>
      <w:r w:rsidDel="00000000" w:rsidR="00000000" w:rsidRPr="00000000">
        <w:rPr>
          <w:rtl w:val="0"/>
        </w:rPr>
        <w:t xml:space="preserve">Meze pro x jsou t</w:t>
      </w:r>
      <w:r w:rsidDel="00000000" w:rsidR="00000000" w:rsidRPr="00000000">
        <w:rPr>
          <w:vertAlign w:val="subscript"/>
          <w:rtl w:val="0"/>
        </w:rPr>
        <w:t xml:space="preserve">1</w:t>
      </w:r>
      <w:r w:rsidDel="00000000" w:rsidR="00000000" w:rsidRPr="00000000">
        <w:rPr>
          <w:rtl w:val="0"/>
        </w:rPr>
        <w:t xml:space="preserve"> = -0,5 a t</w:t>
      </w:r>
      <w:r w:rsidDel="00000000" w:rsidR="00000000" w:rsidRPr="00000000">
        <w:rPr>
          <w:vertAlign w:val="subscript"/>
          <w:rtl w:val="0"/>
        </w:rPr>
        <w:t xml:space="preserve">2</w:t>
      </w:r>
      <w:r w:rsidDel="00000000" w:rsidR="00000000" w:rsidRPr="00000000">
        <w:rPr>
          <w:rtl w:val="0"/>
        </w:rPr>
        <w:t xml:space="preserve"> = 0,5</w:t>
      </w:r>
    </w:p>
    <w:p w:rsidR="00000000" w:rsidDel="00000000" w:rsidP="00000000" w:rsidRDefault="00000000" w:rsidRPr="00000000" w14:paraId="000002F9">
      <w:pPr>
        <w:pageBreakBefore w:val="0"/>
        <w:rPr/>
      </w:pPr>
      <w:r w:rsidDel="00000000" w:rsidR="00000000" w:rsidRPr="00000000">
        <w:rPr>
          <w:rtl w:val="0"/>
        </w:rPr>
        <w:t xml:space="preserve">Mez pro r(x) je θ = p(t|1)/p(t|2) = 0,5/(1 - 0,5) = 1</w:t>
      </w:r>
      <w:r w:rsidDel="00000000" w:rsidR="00000000" w:rsidRPr="00000000">
        <w:rPr>
          <w:rtl w:val="0"/>
        </w:rPr>
      </w:r>
    </w:p>
    <w:p w:rsidR="00000000" w:rsidDel="00000000" w:rsidP="00000000" w:rsidRDefault="00000000" w:rsidRPr="00000000" w14:paraId="000002FA">
      <w:pPr>
        <w:pageBreakBefore w:val="0"/>
        <w:rPr/>
      </w:pPr>
      <w:r w:rsidDel="00000000" w:rsidR="00000000" w:rsidRPr="00000000">
        <w:rPr>
          <w:rtl w:val="0"/>
        </w:rPr>
        <w:t xml:space="preserve">Získáváme klasifikátor:</w:t>
      </w:r>
    </w:p>
    <w:p w:rsidR="00000000" w:rsidDel="00000000" w:rsidP="00000000" w:rsidRDefault="00000000" w:rsidRPr="00000000" w14:paraId="000002FB">
      <w:pPr>
        <w:pageBreakBefore w:val="0"/>
        <w:rPr/>
      </w:pPr>
      <w:r w:rsidDel="00000000" w:rsidR="00000000" w:rsidRPr="00000000">
        <w:rPr>
          <w:rtl w:val="0"/>
        </w:rPr>
        <w:t xml:space="preserve">q(x) = 1   iff   r(x) &gt;  1   iff   x </w:t>
      </w:r>
      <w:r w:rsidDel="00000000" w:rsidR="00000000" w:rsidRPr="00000000">
        <w:rPr>
          <w:rtl w:val="0"/>
        </w:rPr>
        <w:t xml:space="preserve">je z</w:t>
      </w:r>
      <w:r w:rsidDel="00000000" w:rsidR="00000000" w:rsidRPr="00000000">
        <w:rPr>
          <w:rtl w:val="0"/>
        </w:rPr>
        <w:t xml:space="preserve"> &lt;-1, -0.5) U (0.5, 1&gt;</w:t>
      </w:r>
    </w:p>
    <w:p w:rsidR="00000000" w:rsidDel="00000000" w:rsidP="00000000" w:rsidRDefault="00000000" w:rsidRPr="00000000" w14:paraId="000002FC">
      <w:pPr>
        <w:pageBreakBefore w:val="0"/>
        <w:rPr/>
      </w:pPr>
      <w:r w:rsidDel="00000000" w:rsidR="00000000" w:rsidRPr="00000000">
        <w:rPr>
          <w:rtl w:val="0"/>
        </w:rPr>
        <w:t xml:space="preserve">q(x) = 2   iff   r(x) &lt;=1   iff   x </w:t>
      </w:r>
      <w:r w:rsidDel="00000000" w:rsidR="00000000" w:rsidRPr="00000000">
        <w:rPr>
          <w:rtl w:val="0"/>
        </w:rPr>
        <w:t xml:space="preserve">je z</w:t>
      </w:r>
      <w:r w:rsidDel="00000000" w:rsidR="00000000" w:rsidRPr="00000000">
        <w:rPr>
          <w:rtl w:val="0"/>
        </w:rPr>
        <w:t xml:space="preserve"> &lt;-0.5, 0.5&gt;</w:t>
      </w:r>
    </w:p>
    <w:p w:rsidR="00000000" w:rsidDel="00000000" w:rsidP="00000000" w:rsidRDefault="00000000" w:rsidRPr="00000000" w14:paraId="000002FD">
      <w:pPr>
        <w:pageBreakBefore w:val="0"/>
        <w:rPr/>
      </w:pPr>
      <w:r w:rsidDel="00000000" w:rsidR="00000000" w:rsidRPr="00000000">
        <w:rPr>
          <w:rtl w:val="0"/>
        </w:rPr>
        <w:t xml:space="preserve">Chyba na třídách є</w:t>
      </w:r>
      <w:r w:rsidDel="00000000" w:rsidR="00000000" w:rsidRPr="00000000">
        <w:rPr>
          <w:vertAlign w:val="subscript"/>
          <w:rtl w:val="0"/>
        </w:rPr>
        <w:t xml:space="preserve">q</w:t>
      </w:r>
      <w:r w:rsidDel="00000000" w:rsidR="00000000" w:rsidRPr="00000000">
        <w:rPr>
          <w:rtl w:val="0"/>
        </w:rPr>
        <w:t xml:space="preserve">(1) = є</w:t>
      </w:r>
      <w:r w:rsidDel="00000000" w:rsidR="00000000" w:rsidRPr="00000000">
        <w:rPr>
          <w:vertAlign w:val="subscript"/>
          <w:rtl w:val="0"/>
        </w:rPr>
        <w:t xml:space="preserve">q</w:t>
      </w:r>
      <w:r w:rsidDel="00000000" w:rsidR="00000000" w:rsidRPr="00000000">
        <w:rPr>
          <w:rtl w:val="0"/>
        </w:rPr>
        <w:t xml:space="preserve">(2) = 2*Int</w:t>
      </w:r>
      <w:r w:rsidDel="00000000" w:rsidR="00000000" w:rsidRPr="00000000">
        <w:rPr>
          <w:vertAlign w:val="subscript"/>
          <w:rtl w:val="0"/>
        </w:rPr>
        <w:t xml:space="preserve">0 &lt; x &lt; 0,5</w:t>
      </w:r>
      <w:r w:rsidDel="00000000" w:rsidR="00000000" w:rsidRPr="00000000">
        <w:rPr>
          <w:rtl w:val="0"/>
        </w:rPr>
        <w:t xml:space="preserve"> x dx = 2*[0,5*x</w:t>
      </w:r>
      <w:r w:rsidDel="00000000" w:rsidR="00000000" w:rsidRPr="00000000">
        <w:rPr>
          <w:vertAlign w:val="superscript"/>
          <w:rtl w:val="0"/>
        </w:rPr>
        <w:t xml:space="preserve">2</w:t>
      </w:r>
      <w:r w:rsidDel="00000000" w:rsidR="00000000" w:rsidRPr="00000000">
        <w:rPr>
          <w:rtl w:val="0"/>
        </w:rPr>
        <w:t xml:space="preserve">]</w:t>
      </w:r>
      <w:r w:rsidDel="00000000" w:rsidR="00000000" w:rsidRPr="00000000">
        <w:rPr>
          <w:vertAlign w:val="subscript"/>
          <w:rtl w:val="0"/>
        </w:rPr>
        <w:t xml:space="preserve">0</w:t>
      </w:r>
      <w:r w:rsidDel="00000000" w:rsidR="00000000" w:rsidRPr="00000000">
        <w:rPr>
          <w:vertAlign w:val="superscript"/>
          <w:rtl w:val="0"/>
        </w:rPr>
        <w:t xml:space="preserve">0,5</w:t>
      </w:r>
      <w:r w:rsidDel="00000000" w:rsidR="00000000" w:rsidRPr="00000000">
        <w:rPr>
          <w:rtl w:val="0"/>
        </w:rPr>
        <w:t xml:space="preserve"> = 2*(⅛ - 0) = ¼ </w:t>
      </w:r>
    </w:p>
    <w:p w:rsidR="00000000" w:rsidDel="00000000" w:rsidP="00000000" w:rsidRDefault="00000000" w:rsidRPr="00000000" w14:paraId="000002FE">
      <w:pPr>
        <w:pageBreakBefore w:val="0"/>
        <w:rPr/>
      </w:pPr>
      <w:r w:rsidDel="00000000" w:rsidR="00000000" w:rsidRPr="00000000">
        <w:rPr>
          <w:rtl w:val="0"/>
        </w:rPr>
      </w:r>
    </w:p>
    <w:p w:rsidR="00000000" w:rsidDel="00000000" w:rsidP="00000000" w:rsidRDefault="00000000" w:rsidRPr="00000000" w14:paraId="000002FF">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300">
      <w:pPr>
        <w:pageBreakBefore w:val="0"/>
        <w:rPr>
          <w:b w:val="1"/>
        </w:rPr>
      </w:pPr>
      <w:r w:rsidDel="00000000" w:rsidR="00000000" w:rsidRPr="00000000">
        <w:rPr>
          <w:b w:val="1"/>
          <w:rtl w:val="0"/>
        </w:rPr>
        <w:t xml:space="preserve">3.1</w:t>
      </w:r>
    </w:p>
    <w:p w:rsidR="00000000" w:rsidDel="00000000" w:rsidP="00000000" w:rsidRDefault="00000000" w:rsidRPr="00000000" w14:paraId="00000301">
      <w:pPr>
        <w:pageBreakBefore w:val="0"/>
        <w:rPr>
          <w:b w:val="1"/>
        </w:rPr>
      </w:pPr>
      <w:r w:rsidDel="00000000" w:rsidR="00000000" w:rsidRPr="00000000">
        <w:rPr>
          <w:b w:val="1"/>
          <w:rtl w:val="0"/>
        </w:rPr>
        <w:t xml:space="preserve">a)</w:t>
      </w:r>
    </w:p>
    <w:p w:rsidR="00000000" w:rsidDel="00000000" w:rsidP="00000000" w:rsidRDefault="00000000" w:rsidRPr="00000000" w14:paraId="00000302">
      <w:pPr>
        <w:pageBreakBefore w:val="0"/>
        <w:rPr/>
      </w:pPr>
      <w:r w:rsidDel="00000000" w:rsidR="00000000" w:rsidRPr="00000000">
        <w:rPr>
          <w:rtl w:val="0"/>
        </w:rPr>
        <w:t xml:space="preserve">Model bude mít jeden parametr p z &lt;0, 1&gt;, </w:t>
      </w:r>
      <w:commentRangeStart w:id="39"/>
      <w:commentRangeStart w:id="40"/>
      <w:r w:rsidDel="00000000" w:rsidR="00000000" w:rsidRPr="00000000">
        <w:rPr>
          <w:rtl w:val="0"/>
        </w:rPr>
        <w:t xml:space="preserve">p(H) = p, p(T) = 1 - p</w:t>
      </w:r>
      <w:commentRangeEnd w:id="39"/>
      <w:r w:rsidDel="00000000" w:rsidR="00000000" w:rsidRPr="00000000">
        <w:commentReference w:id="39"/>
      </w:r>
      <w:commentRangeEnd w:id="40"/>
      <w:r w:rsidDel="00000000" w:rsidR="00000000" w:rsidRPr="00000000">
        <w:commentReference w:id="40"/>
      </w:r>
      <w:r w:rsidDel="00000000" w:rsidR="00000000" w:rsidRPr="00000000">
        <w:rPr>
          <w:rtl w:val="0"/>
        </w:rPr>
        <w:t xml:space="preserve">, K = {H, T}, </w:t>
      </w:r>
      <w:r w:rsidDel="00000000" w:rsidR="00000000" w:rsidRPr="00000000">
        <w:rPr>
          <w:b w:val="1"/>
          <w:rtl w:val="0"/>
        </w:rPr>
        <w:t xml:space="preserve">T </w:t>
      </w:r>
      <w:r w:rsidDel="00000000" w:rsidR="00000000" w:rsidRPr="00000000">
        <w:rPr>
          <w:rtl w:val="0"/>
        </w:rPr>
        <w:t xml:space="preserve">= (H,H,H,T,T)</w:t>
      </w:r>
    </w:p>
    <w:p w:rsidR="00000000" w:rsidDel="00000000" w:rsidP="00000000" w:rsidRDefault="00000000" w:rsidRPr="00000000" w14:paraId="00000303">
      <w:pPr>
        <w:pageBreakBefore w:val="0"/>
        <w:rPr>
          <w:vertAlign w:val="superscript"/>
        </w:rPr>
      </w:pPr>
      <w:r w:rsidDel="00000000" w:rsidR="00000000" w:rsidRPr="00000000">
        <w:rPr>
          <w:rtl w:val="0"/>
        </w:rPr>
        <w:t xml:space="preserve">L(p) = p(</w:t>
      </w:r>
      <w:r w:rsidDel="00000000" w:rsidR="00000000" w:rsidRPr="00000000">
        <w:rPr>
          <w:b w:val="1"/>
          <w:rtl w:val="0"/>
        </w:rPr>
        <w:t xml:space="preserve">T</w:t>
      </w:r>
      <w:r w:rsidDel="00000000" w:rsidR="00000000" w:rsidRPr="00000000">
        <w:rPr>
          <w:rtl w:val="0"/>
        </w:rPr>
        <w:t xml:space="preserve">|p) = Prod</w:t>
      </w:r>
      <w:r w:rsidDel="00000000" w:rsidR="00000000" w:rsidRPr="00000000">
        <w:rPr>
          <w:vertAlign w:val="subscript"/>
          <w:rtl w:val="0"/>
        </w:rPr>
        <w:t xml:space="preserve">i od 1 do N</w:t>
      </w:r>
      <w:r w:rsidDel="00000000" w:rsidR="00000000" w:rsidRPr="00000000">
        <w:rPr>
          <w:rtl w:val="0"/>
        </w:rPr>
        <w:t xml:space="preserve"> p(x</w:t>
      </w:r>
      <w:r w:rsidDel="00000000" w:rsidR="00000000" w:rsidRPr="00000000">
        <w:rPr>
          <w:vertAlign w:val="subscript"/>
          <w:rtl w:val="0"/>
        </w:rPr>
        <w:t xml:space="preserve">i</w:t>
      </w:r>
      <w:r w:rsidDel="00000000" w:rsidR="00000000" w:rsidRPr="00000000">
        <w:rPr>
          <w:rtl w:val="0"/>
        </w:rPr>
        <w:t xml:space="preserve">) = Prod</w:t>
      </w:r>
      <w:r w:rsidDel="00000000" w:rsidR="00000000" w:rsidRPr="00000000">
        <w:rPr>
          <w:vertAlign w:val="subscript"/>
          <w:rtl w:val="0"/>
        </w:rPr>
        <w:t xml:space="preserve">k z K</w:t>
      </w:r>
      <w:r w:rsidDel="00000000" w:rsidR="00000000" w:rsidRPr="00000000">
        <w:rPr>
          <w:rtl w:val="0"/>
        </w:rPr>
        <w:t xml:space="preserve"> p(k)</w:t>
      </w:r>
      <w:r w:rsidDel="00000000" w:rsidR="00000000" w:rsidRPr="00000000">
        <w:rPr>
          <w:vertAlign w:val="superscript"/>
          <w:rtl w:val="0"/>
        </w:rPr>
        <w:t xml:space="preserve">nk</w:t>
      </w:r>
      <w:r w:rsidDel="00000000" w:rsidR="00000000" w:rsidRPr="00000000">
        <w:rPr>
          <w:rtl w:val="0"/>
        </w:rPr>
        <w:t xml:space="preserve"> = p</w:t>
      </w:r>
      <w:r w:rsidDel="00000000" w:rsidR="00000000" w:rsidRPr="00000000">
        <w:rPr>
          <w:vertAlign w:val="superscript"/>
          <w:rtl w:val="0"/>
        </w:rPr>
        <w:t xml:space="preserve">nH</w:t>
      </w:r>
      <w:r w:rsidDel="00000000" w:rsidR="00000000" w:rsidRPr="00000000">
        <w:rPr>
          <w:rtl w:val="0"/>
        </w:rPr>
        <w:t xml:space="preserve">*(1 - p)</w:t>
      </w:r>
      <w:r w:rsidDel="00000000" w:rsidR="00000000" w:rsidRPr="00000000">
        <w:rPr>
          <w:vertAlign w:val="superscript"/>
          <w:rtl w:val="0"/>
        </w:rPr>
        <w:t xml:space="preserve">nT</w:t>
      </w:r>
    </w:p>
    <w:p w:rsidR="00000000" w:rsidDel="00000000" w:rsidP="00000000" w:rsidRDefault="00000000" w:rsidRPr="00000000" w14:paraId="00000304">
      <w:pPr>
        <w:pageBreakBefore w:val="0"/>
        <w:rPr/>
      </w:pPr>
      <w:r w:rsidDel="00000000" w:rsidR="00000000" w:rsidRPr="00000000">
        <w:rPr>
          <w:rtl w:val="0"/>
        </w:rPr>
        <w:t xml:space="preserve">l(p) = n</w:t>
      </w:r>
      <w:r w:rsidDel="00000000" w:rsidR="00000000" w:rsidRPr="00000000">
        <w:rPr>
          <w:vertAlign w:val="subscript"/>
          <w:rtl w:val="0"/>
        </w:rPr>
        <w:t xml:space="preserve">H</w:t>
      </w:r>
      <w:r w:rsidDel="00000000" w:rsidR="00000000" w:rsidRPr="00000000">
        <w:rPr>
          <w:rtl w:val="0"/>
        </w:rPr>
        <w:t xml:space="preserve">*ln(p) + n</w:t>
      </w:r>
      <w:r w:rsidDel="00000000" w:rsidR="00000000" w:rsidRPr="00000000">
        <w:rPr>
          <w:vertAlign w:val="subscript"/>
          <w:rtl w:val="0"/>
        </w:rPr>
        <w:t xml:space="preserve">T</w:t>
      </w:r>
      <w:r w:rsidDel="00000000" w:rsidR="00000000" w:rsidRPr="00000000">
        <w:rPr>
          <w:rtl w:val="0"/>
        </w:rPr>
        <w:t xml:space="preserve">*ln(1 - p)</w:t>
      </w:r>
    </w:p>
    <w:p w:rsidR="00000000" w:rsidDel="00000000" w:rsidP="00000000" w:rsidRDefault="00000000" w:rsidRPr="00000000" w14:paraId="00000305">
      <w:pPr>
        <w:pageBreakBefore w:val="0"/>
        <w:rPr/>
      </w:pPr>
      <w:r w:rsidDel="00000000" w:rsidR="00000000" w:rsidRPr="00000000">
        <w:rPr>
          <w:rtl w:val="0"/>
        </w:rPr>
        <w:t xml:space="preserve">l'(p</w:t>
      </w:r>
      <w:del w:author="Denis Stashkevich" w:id="41" w:date="2021-10-31T14:37:47Z">
        <w:r w:rsidDel="00000000" w:rsidR="00000000" w:rsidRPr="00000000">
          <w:rPr>
            <w:rtl w:val="0"/>
          </w:rPr>
          <w:delText xml:space="preserve">i</w:delText>
        </w:r>
      </w:del>
      <w:r w:rsidDel="00000000" w:rsidR="00000000" w:rsidRPr="00000000">
        <w:rPr>
          <w:rtl w:val="0"/>
        </w:rPr>
        <w:t xml:space="preserve">) = n</w:t>
      </w:r>
      <w:r w:rsidDel="00000000" w:rsidR="00000000" w:rsidRPr="00000000">
        <w:rPr>
          <w:vertAlign w:val="subscript"/>
          <w:rtl w:val="0"/>
        </w:rPr>
        <w:t xml:space="preserve">H</w:t>
      </w:r>
      <w:r w:rsidDel="00000000" w:rsidR="00000000" w:rsidRPr="00000000">
        <w:rPr>
          <w:rtl w:val="0"/>
        </w:rPr>
        <w:t xml:space="preserve"> / p + n</w:t>
      </w:r>
      <w:r w:rsidDel="00000000" w:rsidR="00000000" w:rsidRPr="00000000">
        <w:rPr>
          <w:vertAlign w:val="subscript"/>
          <w:rtl w:val="0"/>
        </w:rPr>
        <w:t xml:space="preserve">T</w:t>
      </w:r>
      <w:r w:rsidDel="00000000" w:rsidR="00000000" w:rsidRPr="00000000">
        <w:rPr>
          <w:rtl w:val="0"/>
        </w:rPr>
        <w:t xml:space="preserve"> * (-1) / (1 - p) = 0</w:t>
      </w:r>
    </w:p>
    <w:p w:rsidR="00000000" w:rsidDel="00000000" w:rsidP="00000000" w:rsidRDefault="00000000" w:rsidRPr="00000000" w14:paraId="00000306">
      <w:pPr>
        <w:pageBreakBefore w:val="0"/>
        <w:rPr/>
      </w:pPr>
      <w:r w:rsidDel="00000000" w:rsidR="00000000" w:rsidRPr="00000000">
        <w:rPr>
          <w:rtl w:val="0"/>
        </w:rPr>
        <w:t xml:space="preserve">Získáme: n</w:t>
      </w:r>
      <w:r w:rsidDel="00000000" w:rsidR="00000000" w:rsidRPr="00000000">
        <w:rPr>
          <w:vertAlign w:val="subscript"/>
          <w:rtl w:val="0"/>
        </w:rPr>
        <w:t xml:space="preserve">H</w:t>
      </w:r>
      <w:r w:rsidDel="00000000" w:rsidR="00000000" w:rsidRPr="00000000">
        <w:rPr>
          <w:rtl w:val="0"/>
        </w:rPr>
        <w:t xml:space="preserve"> / p = n</w:t>
      </w:r>
      <w:r w:rsidDel="00000000" w:rsidR="00000000" w:rsidRPr="00000000">
        <w:rPr>
          <w:vertAlign w:val="subscript"/>
          <w:rtl w:val="0"/>
        </w:rPr>
        <w:t xml:space="preserve">T</w:t>
      </w:r>
      <w:r w:rsidDel="00000000" w:rsidR="00000000" w:rsidRPr="00000000">
        <w:rPr>
          <w:rtl w:val="0"/>
        </w:rPr>
        <w:t xml:space="preserve"> / (1 - p), odkud 1 - p = p*n</w:t>
      </w:r>
      <w:r w:rsidDel="00000000" w:rsidR="00000000" w:rsidRPr="00000000">
        <w:rPr>
          <w:vertAlign w:val="subscript"/>
          <w:rtl w:val="0"/>
        </w:rPr>
        <w:t xml:space="preserve">T</w:t>
      </w:r>
      <w:r w:rsidDel="00000000" w:rsidR="00000000" w:rsidRPr="00000000">
        <w:rPr>
          <w:rtl w:val="0"/>
        </w:rPr>
        <w:t xml:space="preserve">/n</w:t>
      </w:r>
      <w:r w:rsidDel="00000000" w:rsidR="00000000" w:rsidRPr="00000000">
        <w:rPr>
          <w:vertAlign w:val="subscript"/>
          <w:rtl w:val="0"/>
        </w:rPr>
        <w:t xml:space="preserve">H</w:t>
      </w:r>
      <w:r w:rsidDel="00000000" w:rsidR="00000000" w:rsidRPr="00000000">
        <w:rPr>
          <w:rtl w:val="0"/>
        </w:rPr>
        <w:t xml:space="preserve"> a p = n</w:t>
      </w:r>
      <w:r w:rsidDel="00000000" w:rsidR="00000000" w:rsidRPr="00000000">
        <w:rPr>
          <w:vertAlign w:val="subscript"/>
          <w:rtl w:val="0"/>
        </w:rPr>
        <w:t xml:space="preserve">H</w:t>
      </w:r>
      <w:r w:rsidDel="00000000" w:rsidR="00000000" w:rsidRPr="00000000">
        <w:rPr>
          <w:rtl w:val="0"/>
        </w:rPr>
        <w:t xml:space="preserve"> / (n</w:t>
      </w:r>
      <w:r w:rsidDel="00000000" w:rsidR="00000000" w:rsidRPr="00000000">
        <w:rPr>
          <w:vertAlign w:val="subscript"/>
          <w:rtl w:val="0"/>
        </w:rPr>
        <w:t xml:space="preserve">H</w:t>
      </w:r>
      <w:r w:rsidDel="00000000" w:rsidR="00000000" w:rsidRPr="00000000">
        <w:rPr>
          <w:rtl w:val="0"/>
        </w:rPr>
        <w:t xml:space="preserve"> + n</w:t>
      </w:r>
      <w:r w:rsidDel="00000000" w:rsidR="00000000" w:rsidRPr="00000000">
        <w:rPr>
          <w:vertAlign w:val="subscript"/>
          <w:rtl w:val="0"/>
        </w:rPr>
        <w:t xml:space="preserve">T</w:t>
      </w:r>
      <w:r w:rsidDel="00000000" w:rsidR="00000000" w:rsidRPr="00000000">
        <w:rPr>
          <w:rtl w:val="0"/>
        </w:rPr>
        <w:t xml:space="preserve">),</w:t>
      </w:r>
    </w:p>
    <w:p w:rsidR="00000000" w:rsidDel="00000000" w:rsidP="00000000" w:rsidRDefault="00000000" w:rsidRPr="00000000" w14:paraId="00000307">
      <w:pPr>
        <w:pageBreakBefore w:val="0"/>
        <w:rPr/>
      </w:pPr>
      <w:r w:rsidDel="00000000" w:rsidR="00000000" w:rsidRPr="00000000">
        <w:rPr>
          <w:rtl w:val="0"/>
        </w:rPr>
        <w:t xml:space="preserve">coz pro n</w:t>
      </w:r>
      <w:r w:rsidDel="00000000" w:rsidR="00000000" w:rsidRPr="00000000">
        <w:rPr>
          <w:vertAlign w:val="subscript"/>
          <w:rtl w:val="0"/>
        </w:rPr>
        <w:t xml:space="preserve">H</w:t>
      </w:r>
      <w:r w:rsidDel="00000000" w:rsidR="00000000" w:rsidRPr="00000000">
        <w:rPr>
          <w:rtl w:val="0"/>
        </w:rPr>
        <w:t xml:space="preserve"> = 3, n</w:t>
      </w:r>
      <w:r w:rsidDel="00000000" w:rsidR="00000000" w:rsidRPr="00000000">
        <w:rPr>
          <w:vertAlign w:val="subscript"/>
          <w:rtl w:val="0"/>
        </w:rPr>
        <w:t xml:space="preserve">T</w:t>
      </w:r>
      <w:r w:rsidDel="00000000" w:rsidR="00000000" w:rsidRPr="00000000">
        <w:rPr>
          <w:rtl w:val="0"/>
        </w:rPr>
        <w:t xml:space="preserve"> = 2 dava p = 3/5 </w:t>
      </w:r>
    </w:p>
    <w:p w:rsidR="00000000" w:rsidDel="00000000" w:rsidP="00000000" w:rsidRDefault="00000000" w:rsidRPr="00000000" w14:paraId="00000308">
      <w:pPr>
        <w:pageBreakBefore w:val="0"/>
        <w:rPr>
          <w:b w:val="1"/>
        </w:rPr>
      </w:pPr>
      <w:r w:rsidDel="00000000" w:rsidR="00000000" w:rsidRPr="00000000">
        <w:rPr>
          <w:b w:val="1"/>
          <w:rtl w:val="0"/>
        </w:rPr>
        <w:t xml:space="preserve">b)</w:t>
      </w:r>
    </w:p>
    <w:p w:rsidR="00000000" w:rsidDel="00000000" w:rsidP="00000000" w:rsidRDefault="00000000" w:rsidRPr="00000000" w14:paraId="00000309">
      <w:pPr>
        <w:pageBreakBefore w:val="0"/>
        <w:rPr/>
      </w:pPr>
      <w:r w:rsidDel="00000000" w:rsidR="00000000" w:rsidRPr="00000000">
        <w:rPr>
          <w:rFonts w:ascii="Tahoma" w:cs="Tahoma" w:eastAsia="Tahoma" w:hAnsi="Tahoma"/>
          <w:rtl w:val="0"/>
        </w:rPr>
        <w:t xml:space="preserve">Tady nu = ղ:</w:t>
      </w:r>
    </w:p>
    <w:p w:rsidR="00000000" w:rsidDel="00000000" w:rsidP="00000000" w:rsidRDefault="00000000" w:rsidRPr="00000000" w14:paraId="0000030A">
      <w:pPr>
        <w:pageBreakBefore w:val="0"/>
        <w:rPr/>
      </w:pPr>
      <w:r w:rsidDel="00000000" w:rsidR="00000000" w:rsidRPr="00000000">
        <w:rPr>
          <w:rtl w:val="0"/>
        </w:rPr>
        <w:t xml:space="preserve">p(H) = 1 / (1 + e</w:t>
      </w:r>
      <w:r w:rsidDel="00000000" w:rsidR="00000000" w:rsidRPr="00000000">
        <w:rPr>
          <w:vertAlign w:val="superscript"/>
          <w:rtl w:val="0"/>
        </w:rPr>
        <w:t xml:space="preserve">-nu</w:t>
      </w:r>
      <w:r w:rsidDel="00000000" w:rsidR="00000000" w:rsidRPr="00000000">
        <w:rPr>
          <w:rtl w:val="0"/>
        </w:rPr>
        <w:t xml:space="preserve">), odkud p(T) = 1 / (1 + e</w:t>
      </w:r>
      <w:r w:rsidDel="00000000" w:rsidR="00000000" w:rsidRPr="00000000">
        <w:rPr>
          <w:vertAlign w:val="superscript"/>
          <w:rtl w:val="0"/>
        </w:rPr>
        <w:t xml:space="preserve">nu</w:t>
      </w:r>
      <w:r w:rsidDel="00000000" w:rsidR="00000000" w:rsidRPr="00000000">
        <w:rPr>
          <w:rtl w:val="0"/>
        </w:rPr>
        <w:t xml:space="preserve">)</w:t>
      </w:r>
    </w:p>
    <w:p w:rsidR="00000000" w:rsidDel="00000000" w:rsidP="00000000" w:rsidRDefault="00000000" w:rsidRPr="00000000" w14:paraId="0000030B">
      <w:pPr>
        <w:pageBreakBefore w:val="0"/>
        <w:rPr/>
      </w:pPr>
      <w:r w:rsidDel="00000000" w:rsidR="00000000" w:rsidRPr="00000000">
        <w:rPr>
          <w:rtl w:val="0"/>
        </w:rPr>
        <w:t xml:space="preserve">L(nu) = Prod</w:t>
      </w:r>
      <w:r w:rsidDel="00000000" w:rsidR="00000000" w:rsidRPr="00000000">
        <w:rPr>
          <w:vertAlign w:val="subscript"/>
          <w:rtl w:val="0"/>
        </w:rPr>
        <w:t xml:space="preserve">k z K</w:t>
      </w:r>
      <w:r w:rsidDel="00000000" w:rsidR="00000000" w:rsidRPr="00000000">
        <w:rPr>
          <w:rtl w:val="0"/>
        </w:rPr>
        <w:t xml:space="preserve"> p(k)</w:t>
      </w:r>
      <w:r w:rsidDel="00000000" w:rsidR="00000000" w:rsidRPr="00000000">
        <w:rPr>
          <w:vertAlign w:val="superscript"/>
          <w:rtl w:val="0"/>
        </w:rPr>
        <w:t xml:space="preserve">nk</w:t>
      </w:r>
      <w:r w:rsidDel="00000000" w:rsidR="00000000" w:rsidRPr="00000000">
        <w:rPr>
          <w:rtl w:val="0"/>
        </w:rPr>
        <w:t xml:space="preserve"> = 1 / ((1 + e</w:t>
      </w:r>
      <w:r w:rsidDel="00000000" w:rsidR="00000000" w:rsidRPr="00000000">
        <w:rPr>
          <w:vertAlign w:val="superscript"/>
          <w:rtl w:val="0"/>
        </w:rPr>
        <w:t xml:space="preserve">-nu</w:t>
      </w:r>
      <w:r w:rsidDel="00000000" w:rsidR="00000000" w:rsidRPr="00000000">
        <w:rPr>
          <w:rtl w:val="0"/>
        </w:rPr>
        <w:t xml:space="preserve">)</w:t>
      </w:r>
      <w:r w:rsidDel="00000000" w:rsidR="00000000" w:rsidRPr="00000000">
        <w:rPr>
          <w:vertAlign w:val="superscript"/>
          <w:rtl w:val="0"/>
        </w:rPr>
        <w:t xml:space="preserve">nH</w:t>
      </w:r>
      <w:r w:rsidDel="00000000" w:rsidR="00000000" w:rsidRPr="00000000">
        <w:rPr>
          <w:rtl w:val="0"/>
        </w:rPr>
        <w:t xml:space="preserve"> * (1 + e</w:t>
      </w:r>
      <w:r w:rsidDel="00000000" w:rsidR="00000000" w:rsidRPr="00000000">
        <w:rPr>
          <w:vertAlign w:val="superscript"/>
          <w:rtl w:val="0"/>
        </w:rPr>
        <w:t xml:space="preserve">nu</w:t>
      </w:r>
      <w:r w:rsidDel="00000000" w:rsidR="00000000" w:rsidRPr="00000000">
        <w:rPr>
          <w:rtl w:val="0"/>
        </w:rPr>
        <w:t xml:space="preserve">)</w:t>
      </w:r>
      <w:r w:rsidDel="00000000" w:rsidR="00000000" w:rsidRPr="00000000">
        <w:rPr>
          <w:vertAlign w:val="superscript"/>
          <w:rtl w:val="0"/>
        </w:rPr>
        <w:t xml:space="preserve">nT</w:t>
      </w:r>
      <w:r w:rsidDel="00000000" w:rsidR="00000000" w:rsidRPr="00000000">
        <w:rPr>
          <w:rtl w:val="0"/>
        </w:rPr>
        <w:t xml:space="preserve">)</w:t>
      </w:r>
    </w:p>
    <w:p w:rsidR="00000000" w:rsidDel="00000000" w:rsidP="00000000" w:rsidRDefault="00000000" w:rsidRPr="00000000" w14:paraId="0000030C">
      <w:pPr>
        <w:pageBreakBefore w:val="0"/>
        <w:rPr/>
      </w:pPr>
      <w:r w:rsidDel="00000000" w:rsidR="00000000" w:rsidRPr="00000000">
        <w:rPr>
          <w:rtl w:val="0"/>
        </w:rPr>
        <w:t xml:space="preserve">l(nu) = - ln((1 + e</w:t>
      </w:r>
      <w:r w:rsidDel="00000000" w:rsidR="00000000" w:rsidRPr="00000000">
        <w:rPr>
          <w:vertAlign w:val="superscript"/>
          <w:rtl w:val="0"/>
        </w:rPr>
        <w:t xml:space="preserve">-nu</w:t>
      </w:r>
      <w:r w:rsidDel="00000000" w:rsidR="00000000" w:rsidRPr="00000000">
        <w:rPr>
          <w:rtl w:val="0"/>
        </w:rPr>
        <w:t xml:space="preserve">)</w:t>
      </w:r>
      <w:r w:rsidDel="00000000" w:rsidR="00000000" w:rsidRPr="00000000">
        <w:rPr>
          <w:vertAlign w:val="superscript"/>
          <w:rtl w:val="0"/>
        </w:rPr>
        <w:t xml:space="preserve">nH</w:t>
      </w:r>
      <w:r w:rsidDel="00000000" w:rsidR="00000000" w:rsidRPr="00000000">
        <w:rPr>
          <w:rtl w:val="0"/>
        </w:rPr>
        <w:t xml:space="preserve"> * (1 + e</w:t>
      </w:r>
      <w:r w:rsidDel="00000000" w:rsidR="00000000" w:rsidRPr="00000000">
        <w:rPr>
          <w:vertAlign w:val="superscript"/>
          <w:rtl w:val="0"/>
        </w:rPr>
        <w:t xml:space="preserve">nu</w:t>
      </w:r>
      <w:r w:rsidDel="00000000" w:rsidR="00000000" w:rsidRPr="00000000">
        <w:rPr>
          <w:rtl w:val="0"/>
        </w:rPr>
        <w:t xml:space="preserve">)</w:t>
      </w:r>
      <w:r w:rsidDel="00000000" w:rsidR="00000000" w:rsidRPr="00000000">
        <w:rPr>
          <w:vertAlign w:val="superscript"/>
          <w:rtl w:val="0"/>
        </w:rPr>
        <w:t xml:space="preserve">nT</w:t>
      </w:r>
      <w:r w:rsidDel="00000000" w:rsidR="00000000" w:rsidRPr="00000000">
        <w:rPr>
          <w:rtl w:val="0"/>
        </w:rPr>
        <w:t xml:space="preserve">) = - nH*ln(1 + e^-nu) - nT*ln(1 + e^nu)</w:t>
      </w:r>
    </w:p>
    <w:p w:rsidR="00000000" w:rsidDel="00000000" w:rsidP="00000000" w:rsidRDefault="00000000" w:rsidRPr="00000000" w14:paraId="0000030D">
      <w:pPr>
        <w:pageBreakBefore w:val="0"/>
        <w:rPr/>
      </w:pPr>
      <w:r w:rsidDel="00000000" w:rsidR="00000000" w:rsidRPr="00000000">
        <w:rPr>
          <w:rtl w:val="0"/>
        </w:rPr>
        <w:t xml:space="preserve">l'(nu) = </w:t>
      </w:r>
      <w:r w:rsidDel="00000000" w:rsidR="00000000" w:rsidRPr="00000000">
        <w:rPr>
          <w:rtl w:val="0"/>
        </w:rPr>
        <w:t xml:space="preserve">-n</w:t>
      </w:r>
      <w:r w:rsidDel="00000000" w:rsidR="00000000" w:rsidRPr="00000000">
        <w:rPr>
          <w:vertAlign w:val="subscript"/>
          <w:rtl w:val="0"/>
        </w:rPr>
        <w:t xml:space="preserve">H</w:t>
      </w:r>
      <w:r w:rsidDel="00000000" w:rsidR="00000000" w:rsidRPr="00000000">
        <w:rPr>
          <w:rtl w:val="0"/>
        </w:rPr>
        <w:t xml:space="preserve">*e</w:t>
      </w:r>
      <w:r w:rsidDel="00000000" w:rsidR="00000000" w:rsidRPr="00000000">
        <w:rPr>
          <w:vertAlign w:val="superscript"/>
          <w:rtl w:val="0"/>
        </w:rPr>
        <w:t xml:space="preserve">-nu</w:t>
      </w:r>
      <w:r w:rsidDel="00000000" w:rsidR="00000000" w:rsidRPr="00000000">
        <w:rPr>
          <w:rtl w:val="0"/>
        </w:rPr>
        <w:t xml:space="preserve">*(-1)/(1 + e</w:t>
      </w:r>
      <w:r w:rsidDel="00000000" w:rsidR="00000000" w:rsidRPr="00000000">
        <w:rPr>
          <w:vertAlign w:val="superscript"/>
          <w:rtl w:val="0"/>
        </w:rPr>
        <w:t xml:space="preserve">-nu</w:t>
      </w:r>
      <w:r w:rsidDel="00000000" w:rsidR="00000000" w:rsidRPr="00000000">
        <w:rPr>
          <w:rtl w:val="0"/>
        </w:rPr>
        <w:t xml:space="preserve">) - n</w:t>
      </w:r>
      <w:r w:rsidDel="00000000" w:rsidR="00000000" w:rsidRPr="00000000">
        <w:rPr>
          <w:vertAlign w:val="subscript"/>
          <w:rtl w:val="0"/>
        </w:rPr>
        <w:t xml:space="preserve">T</w:t>
      </w:r>
      <w:r w:rsidDel="00000000" w:rsidR="00000000" w:rsidRPr="00000000">
        <w:rPr>
          <w:rtl w:val="0"/>
        </w:rPr>
        <w:t xml:space="preserve">*e</w:t>
      </w:r>
      <w:r w:rsidDel="00000000" w:rsidR="00000000" w:rsidRPr="00000000">
        <w:rPr>
          <w:vertAlign w:val="superscript"/>
          <w:rtl w:val="0"/>
        </w:rPr>
        <w:t xml:space="preserve">-nu</w:t>
      </w:r>
      <w:r w:rsidDel="00000000" w:rsidR="00000000" w:rsidRPr="00000000">
        <w:rPr>
          <w:rtl w:val="0"/>
        </w:rPr>
        <w:t xml:space="preserve">/(1 + e</w:t>
      </w:r>
      <w:r w:rsidDel="00000000" w:rsidR="00000000" w:rsidRPr="00000000">
        <w:rPr>
          <w:vertAlign w:val="superscript"/>
          <w:rtl w:val="0"/>
        </w:rPr>
        <w:t xml:space="preserve">nu</w:t>
      </w:r>
      <w:r w:rsidDel="00000000" w:rsidR="00000000" w:rsidRPr="00000000">
        <w:rPr>
          <w:rtl w:val="0"/>
        </w:rPr>
        <w:t xml:space="preserve">) = 0</w:t>
      </w:r>
      <w:r w:rsidDel="00000000" w:rsidR="00000000" w:rsidRPr="00000000">
        <w:rPr>
          <w:rtl w:val="0"/>
        </w:rPr>
      </w:r>
    </w:p>
    <w:p w:rsidR="00000000" w:rsidDel="00000000" w:rsidP="00000000" w:rsidRDefault="00000000" w:rsidRPr="00000000" w14:paraId="0000030E">
      <w:pPr>
        <w:pageBreakBefore w:val="0"/>
        <w:rPr/>
      </w:pPr>
      <w:r w:rsidDel="00000000" w:rsidR="00000000" w:rsidRPr="00000000">
        <w:rPr>
          <w:rtl w:val="0"/>
        </w:rPr>
        <w:t xml:space="preserve">n</w:t>
      </w:r>
      <w:r w:rsidDel="00000000" w:rsidR="00000000" w:rsidRPr="00000000">
        <w:rPr>
          <w:vertAlign w:val="subscript"/>
          <w:rtl w:val="0"/>
        </w:rPr>
        <w:t xml:space="preserve">H</w:t>
      </w:r>
      <w:r w:rsidDel="00000000" w:rsidR="00000000" w:rsidRPr="00000000">
        <w:rPr>
          <w:rtl w:val="0"/>
        </w:rPr>
        <w:t xml:space="preserve">*e</w:t>
      </w:r>
      <w:r w:rsidDel="00000000" w:rsidR="00000000" w:rsidRPr="00000000">
        <w:rPr>
          <w:vertAlign w:val="superscript"/>
          <w:rtl w:val="0"/>
        </w:rPr>
        <w:t xml:space="preserve">-nu</w:t>
      </w:r>
      <w:r w:rsidDel="00000000" w:rsidR="00000000" w:rsidRPr="00000000">
        <w:rPr>
          <w:rtl w:val="0"/>
        </w:rPr>
        <w:t xml:space="preserve"> / (1 + e</w:t>
      </w:r>
      <w:r w:rsidDel="00000000" w:rsidR="00000000" w:rsidRPr="00000000">
        <w:rPr>
          <w:vertAlign w:val="superscript"/>
          <w:rtl w:val="0"/>
        </w:rPr>
        <w:t xml:space="preserve">-nu</w:t>
      </w:r>
      <w:r w:rsidDel="00000000" w:rsidR="00000000" w:rsidRPr="00000000">
        <w:rPr>
          <w:rtl w:val="0"/>
        </w:rPr>
        <w:t xml:space="preserve">) = n</w:t>
      </w:r>
      <w:r w:rsidDel="00000000" w:rsidR="00000000" w:rsidRPr="00000000">
        <w:rPr>
          <w:vertAlign w:val="subscript"/>
          <w:rtl w:val="0"/>
        </w:rPr>
        <w:t xml:space="preserve">H</w:t>
      </w:r>
      <w:r w:rsidDel="00000000" w:rsidR="00000000" w:rsidRPr="00000000">
        <w:rPr>
          <w:rtl w:val="0"/>
        </w:rPr>
        <w:t xml:space="preserve">*e</w:t>
      </w:r>
      <w:r w:rsidDel="00000000" w:rsidR="00000000" w:rsidRPr="00000000">
        <w:rPr>
          <w:vertAlign w:val="superscript"/>
          <w:rtl w:val="0"/>
        </w:rPr>
        <w:t xml:space="preserve">nu</w:t>
      </w:r>
      <w:r w:rsidDel="00000000" w:rsidR="00000000" w:rsidRPr="00000000">
        <w:rPr>
          <w:rtl w:val="0"/>
        </w:rPr>
        <w:t xml:space="preserve"> / (1 + e</w:t>
      </w:r>
      <w:r w:rsidDel="00000000" w:rsidR="00000000" w:rsidRPr="00000000">
        <w:rPr>
          <w:vertAlign w:val="superscript"/>
          <w:rtl w:val="0"/>
        </w:rPr>
        <w:t xml:space="preserve">nu</w:t>
      </w:r>
      <w:r w:rsidDel="00000000" w:rsidR="00000000" w:rsidRPr="00000000">
        <w:rPr>
          <w:rtl w:val="0"/>
        </w:rPr>
        <w:t xml:space="preserve">)</w:t>
      </w:r>
    </w:p>
    <w:p w:rsidR="00000000" w:rsidDel="00000000" w:rsidP="00000000" w:rsidRDefault="00000000" w:rsidRPr="00000000" w14:paraId="0000030F">
      <w:pPr>
        <w:pageBreakBefore w:val="0"/>
        <w:rPr/>
      </w:pPr>
      <w:r w:rsidDel="00000000" w:rsidR="00000000" w:rsidRPr="00000000">
        <w:rPr>
          <w:rtl w:val="0"/>
        </w:rPr>
        <w:t xml:space="preserve">n</w:t>
      </w:r>
      <w:r w:rsidDel="00000000" w:rsidR="00000000" w:rsidRPr="00000000">
        <w:rPr>
          <w:vertAlign w:val="subscript"/>
          <w:rtl w:val="0"/>
        </w:rPr>
        <w:t xml:space="preserve">H</w:t>
      </w:r>
      <w:r w:rsidDel="00000000" w:rsidR="00000000" w:rsidRPr="00000000">
        <w:rPr>
          <w:rtl w:val="0"/>
        </w:rPr>
        <w:t xml:space="preserve">/(1 + e</w:t>
      </w:r>
      <w:r w:rsidDel="00000000" w:rsidR="00000000" w:rsidRPr="00000000">
        <w:rPr>
          <w:vertAlign w:val="superscript"/>
          <w:rtl w:val="0"/>
        </w:rPr>
        <w:t xml:space="preserve">nu</w:t>
      </w:r>
      <w:r w:rsidDel="00000000" w:rsidR="00000000" w:rsidRPr="00000000">
        <w:rPr>
          <w:rtl w:val="0"/>
        </w:rPr>
        <w:t xml:space="preserve">) = n</w:t>
      </w:r>
      <w:r w:rsidDel="00000000" w:rsidR="00000000" w:rsidRPr="00000000">
        <w:rPr>
          <w:vertAlign w:val="subscript"/>
          <w:rtl w:val="0"/>
        </w:rPr>
        <w:t xml:space="preserve">H</w:t>
      </w:r>
      <w:r w:rsidDel="00000000" w:rsidR="00000000" w:rsidRPr="00000000">
        <w:rPr>
          <w:rtl w:val="0"/>
        </w:rPr>
        <w:t xml:space="preserve">/</w:t>
      </w:r>
      <w:r w:rsidDel="00000000" w:rsidR="00000000" w:rsidRPr="00000000">
        <w:rPr>
          <w:rtl w:val="0"/>
        </w:rPr>
        <w:t xml:space="preserve">(1 + e</w:t>
      </w:r>
      <w:r w:rsidDel="00000000" w:rsidR="00000000" w:rsidRPr="00000000">
        <w:rPr>
          <w:vertAlign w:val="superscript"/>
          <w:rtl w:val="0"/>
        </w:rPr>
        <w:t xml:space="preserve">-nu</w:t>
      </w:r>
      <w:r w:rsidDel="00000000" w:rsidR="00000000" w:rsidRPr="00000000">
        <w:rPr>
          <w:rtl w:val="0"/>
        </w:rPr>
        <w:t xml:space="preserve">)</w:t>
      </w:r>
    </w:p>
    <w:p w:rsidR="00000000" w:rsidDel="00000000" w:rsidP="00000000" w:rsidRDefault="00000000" w:rsidRPr="00000000" w14:paraId="00000310">
      <w:pPr>
        <w:pageBreakBefore w:val="0"/>
        <w:rPr/>
      </w:pPr>
      <w:commentRangeStart w:id="41"/>
      <w:commentRangeStart w:id="42"/>
      <w:commentRangeStart w:id="43"/>
      <w:commentRangeStart w:id="44"/>
      <w:r w:rsidDel="00000000" w:rsidR="00000000" w:rsidRPr="00000000">
        <w:rPr>
          <w:rtl w:val="0"/>
        </w:rPr>
        <w:t xml:space="preserve">Pak přes roznasobeni a kvadratickou rovnici 2*e</w:t>
      </w:r>
      <w:r w:rsidDel="00000000" w:rsidR="00000000" w:rsidRPr="00000000">
        <w:rPr>
          <w:vertAlign w:val="superscript"/>
          <w:rtl w:val="0"/>
        </w:rPr>
        <w:t xml:space="preserve">2nu</w:t>
      </w:r>
      <w:r w:rsidDel="00000000" w:rsidR="00000000" w:rsidRPr="00000000">
        <w:rPr>
          <w:rtl w:val="0"/>
        </w:rPr>
        <w:t xml:space="preserve"> - e</w:t>
      </w:r>
      <w:r w:rsidDel="00000000" w:rsidR="00000000" w:rsidRPr="00000000">
        <w:rPr>
          <w:vertAlign w:val="superscript"/>
          <w:rtl w:val="0"/>
        </w:rPr>
        <w:t xml:space="preserve">nu</w:t>
      </w:r>
      <w:r w:rsidDel="00000000" w:rsidR="00000000" w:rsidRPr="00000000">
        <w:rPr>
          <w:rtl w:val="0"/>
        </w:rPr>
        <w:t xml:space="preserve"> - 3 = 0 k e</w:t>
      </w:r>
      <w:r w:rsidDel="00000000" w:rsidR="00000000" w:rsidRPr="00000000">
        <w:rPr>
          <w:vertAlign w:val="superscript"/>
          <w:rtl w:val="0"/>
        </w:rPr>
        <w:t xml:space="preserve">nu</w:t>
      </w:r>
      <w:r w:rsidDel="00000000" w:rsidR="00000000" w:rsidRPr="00000000">
        <w:rPr>
          <w:rtl w:val="0"/>
        </w:rPr>
        <w:t xml:space="preserve"> = 3/2 a p(T) = 2/5</w:t>
      </w:r>
      <w:commentRangeEnd w:id="41"/>
      <w:r w:rsidDel="00000000" w:rsidR="00000000" w:rsidRPr="00000000">
        <w:commentReference w:id="41"/>
      </w:r>
      <w:commentRangeEnd w:id="42"/>
      <w:r w:rsidDel="00000000" w:rsidR="00000000" w:rsidRPr="00000000">
        <w:commentReference w:id="42"/>
      </w:r>
      <w:commentRangeEnd w:id="43"/>
      <w:r w:rsidDel="00000000" w:rsidR="00000000" w:rsidRPr="00000000">
        <w:commentReference w:id="43"/>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311">
      <w:pPr>
        <w:pageBreakBefore w:val="0"/>
        <w:rPr/>
      </w:pPr>
      <w:r w:rsidDel="00000000" w:rsidR="00000000" w:rsidRPr="00000000">
        <w:rPr>
          <w:rtl w:val="0"/>
        </w:rPr>
      </w:r>
    </w:p>
    <w:p w:rsidR="00000000" w:rsidDel="00000000" w:rsidP="00000000" w:rsidRDefault="00000000" w:rsidRPr="00000000" w14:paraId="00000312">
      <w:pPr>
        <w:pageBreakBefore w:val="0"/>
        <w:rPr/>
      </w:pPr>
      <w:r w:rsidDel="00000000" w:rsidR="00000000" w:rsidRPr="00000000">
        <w:rPr>
          <w:rtl w:val="0"/>
        </w:rPr>
        <w:t xml:space="preserve">Ta sigmoid funkce je logistická regrese, rozhoduje pomocí lineární funkce poměru p(1|x)/p(2|x). Lze použít pouze u některých problémů a tento (multinomiální naivní Bayes) je jedním z nich, dále normální rozdělení se stejnou kovarianční maticí a nezávislé binární vstupní vektory.</w:t>
      </w:r>
    </w:p>
    <w:p w:rsidR="00000000" w:rsidDel="00000000" w:rsidP="00000000" w:rsidRDefault="00000000" w:rsidRPr="00000000" w14:paraId="00000313">
      <w:pPr>
        <w:pageBreakBefore w:val="0"/>
        <w:rPr/>
      </w:pPr>
      <w:r w:rsidDel="00000000" w:rsidR="00000000" w:rsidRPr="00000000">
        <w:rPr>
          <w:rtl w:val="0"/>
        </w:rPr>
        <w:t xml:space="preserve">Problém by asi teoreticky nastal při p(H) = 0 nebo 1, protože obor hodnot sigmoidy je (0, 1).</w:t>
      </w:r>
    </w:p>
    <w:p w:rsidR="00000000" w:rsidDel="00000000" w:rsidP="00000000" w:rsidRDefault="00000000" w:rsidRPr="00000000" w14:paraId="00000314">
      <w:pPr>
        <w:pageBreakBefore w:val="0"/>
        <w:rPr/>
      </w:pPr>
      <w:r w:rsidDel="00000000" w:rsidR="00000000" w:rsidRPr="00000000">
        <w:rPr>
          <w:rtl w:val="0"/>
        </w:rPr>
      </w:r>
    </w:p>
    <w:p w:rsidR="00000000" w:rsidDel="00000000" w:rsidP="00000000" w:rsidRDefault="00000000" w:rsidRPr="00000000" w14:paraId="00000315">
      <w:pPr>
        <w:pageBreakBefore w:val="0"/>
        <w:rPr>
          <w:b w:val="1"/>
        </w:rPr>
      </w:pPr>
      <w:r w:rsidDel="00000000" w:rsidR="00000000" w:rsidRPr="00000000">
        <w:rPr>
          <w:b w:val="1"/>
          <w:rtl w:val="0"/>
        </w:rPr>
        <w:t xml:space="preserve">3.2</w:t>
      </w:r>
    </w:p>
    <w:p w:rsidR="00000000" w:rsidDel="00000000" w:rsidP="00000000" w:rsidRDefault="00000000" w:rsidRPr="00000000" w14:paraId="00000316">
      <w:pPr>
        <w:pageBreakBefore w:val="0"/>
        <w:rPr>
          <w:b w:val="1"/>
        </w:rPr>
      </w:pPr>
      <w:r w:rsidDel="00000000" w:rsidR="00000000" w:rsidRPr="00000000">
        <w:rPr>
          <w:b w:val="1"/>
          <w:rtl w:val="0"/>
        </w:rPr>
        <w:t xml:space="preserve">a)</w:t>
      </w:r>
    </w:p>
    <w:p w:rsidR="00000000" w:rsidDel="00000000" w:rsidP="00000000" w:rsidRDefault="00000000" w:rsidRPr="00000000" w14:paraId="00000317">
      <w:pPr>
        <w:pageBreakBefore w:val="0"/>
        <w:rPr/>
      </w:pPr>
      <w:r w:rsidDel="00000000" w:rsidR="00000000" w:rsidRPr="00000000">
        <w:rPr>
          <w:rtl w:val="0"/>
        </w:rPr>
        <w:t xml:space="preserve">To znamena, ze ponožku vratime po vytazeni zpatky</w:t>
      </w:r>
    </w:p>
    <w:p w:rsidR="00000000" w:rsidDel="00000000" w:rsidP="00000000" w:rsidRDefault="00000000" w:rsidRPr="00000000" w14:paraId="00000318">
      <w:pPr>
        <w:pageBreakBefore w:val="0"/>
        <w:rPr>
          <w:b w:val="1"/>
        </w:rPr>
      </w:pPr>
      <w:r w:rsidDel="00000000" w:rsidR="00000000" w:rsidRPr="00000000">
        <w:rPr>
          <w:b w:val="1"/>
          <w:rtl w:val="0"/>
        </w:rPr>
        <w:t xml:space="preserve">b)</w:t>
      </w:r>
    </w:p>
    <w:p w:rsidR="00000000" w:rsidDel="00000000" w:rsidP="00000000" w:rsidRDefault="00000000" w:rsidRPr="00000000" w14:paraId="00000319">
      <w:pPr>
        <w:pageBreakBefore w:val="0"/>
        <w:rPr/>
      </w:pPr>
      <w:r w:rsidDel="00000000" w:rsidR="00000000" w:rsidRPr="00000000">
        <w:rPr>
          <w:rtl w:val="0"/>
        </w:rPr>
        <w:t xml:space="preserve">p*p</w:t>
      </w:r>
    </w:p>
    <w:p w:rsidR="00000000" w:rsidDel="00000000" w:rsidP="00000000" w:rsidRDefault="00000000" w:rsidRPr="00000000" w14:paraId="0000031A">
      <w:pPr>
        <w:pageBreakBefore w:val="0"/>
        <w:rPr>
          <w:b w:val="1"/>
        </w:rPr>
      </w:pPr>
      <w:r w:rsidDel="00000000" w:rsidR="00000000" w:rsidRPr="00000000">
        <w:rPr>
          <w:b w:val="1"/>
          <w:rtl w:val="0"/>
        </w:rPr>
        <w:t xml:space="preserve">c)</w:t>
      </w:r>
    </w:p>
    <w:p w:rsidR="00000000" w:rsidDel="00000000" w:rsidP="00000000" w:rsidRDefault="00000000" w:rsidRPr="00000000" w14:paraId="0000031B">
      <w:pPr>
        <w:pageBreakBefore w:val="0"/>
        <w:rPr>
          <w:vertAlign w:val="superscript"/>
        </w:rPr>
      </w:pPr>
      <w:r w:rsidDel="00000000" w:rsidR="00000000" w:rsidRPr="00000000">
        <w:rPr>
          <w:rtl w:val="0"/>
        </w:rPr>
        <w:t xml:space="preserve">l(N = 10, R = 2) = (10 nad 2)*p</w:t>
      </w:r>
      <w:r w:rsidDel="00000000" w:rsidR="00000000" w:rsidRPr="00000000">
        <w:rPr>
          <w:vertAlign w:val="superscript"/>
          <w:rtl w:val="0"/>
        </w:rPr>
        <w:t xml:space="preserve">2</w:t>
      </w:r>
      <w:r w:rsidDel="00000000" w:rsidR="00000000" w:rsidRPr="00000000">
        <w:rPr>
          <w:rtl w:val="0"/>
        </w:rPr>
        <w:t xml:space="preserve">*(1 - p)</w:t>
      </w:r>
      <w:r w:rsidDel="00000000" w:rsidR="00000000" w:rsidRPr="00000000">
        <w:rPr>
          <w:vertAlign w:val="superscript"/>
          <w:rtl w:val="0"/>
        </w:rPr>
        <w:t xml:space="preserve">8</w:t>
      </w:r>
    </w:p>
    <w:p w:rsidR="00000000" w:rsidDel="00000000" w:rsidP="00000000" w:rsidRDefault="00000000" w:rsidRPr="00000000" w14:paraId="0000031C">
      <w:pPr>
        <w:pageBreakBefore w:val="0"/>
        <w:rPr/>
      </w:pPr>
      <w:r w:rsidDel="00000000" w:rsidR="00000000" w:rsidRPr="00000000">
        <w:rPr>
          <w:rtl w:val="0"/>
        </w:rPr>
        <w:t xml:space="preserve">l(N, R) = (N nad R)*p</w:t>
      </w:r>
      <w:r w:rsidDel="00000000" w:rsidR="00000000" w:rsidRPr="00000000">
        <w:rPr>
          <w:vertAlign w:val="superscript"/>
          <w:rtl w:val="0"/>
        </w:rPr>
        <w:t xml:space="preserve">R</w:t>
      </w:r>
      <w:r w:rsidDel="00000000" w:rsidR="00000000" w:rsidRPr="00000000">
        <w:rPr>
          <w:rtl w:val="0"/>
        </w:rPr>
        <w:t xml:space="preserve">*(1 - p)</w:t>
      </w:r>
      <w:r w:rsidDel="00000000" w:rsidR="00000000" w:rsidRPr="00000000">
        <w:rPr>
          <w:vertAlign w:val="superscript"/>
          <w:rtl w:val="0"/>
        </w:rPr>
        <w:t xml:space="preserve">N-R</w:t>
      </w:r>
      <w:r w:rsidDel="00000000" w:rsidR="00000000" w:rsidRPr="00000000">
        <w:rPr>
          <w:rtl w:val="0"/>
        </w:rPr>
      </w:r>
    </w:p>
    <w:p w:rsidR="00000000" w:rsidDel="00000000" w:rsidP="00000000" w:rsidRDefault="00000000" w:rsidRPr="00000000" w14:paraId="0000031D">
      <w:pPr>
        <w:pageBreakBefore w:val="0"/>
        <w:rPr>
          <w:b w:val="1"/>
        </w:rPr>
      </w:pPr>
      <w:r w:rsidDel="00000000" w:rsidR="00000000" w:rsidRPr="00000000">
        <w:rPr>
          <w:b w:val="1"/>
          <w:rtl w:val="0"/>
        </w:rPr>
        <w:t xml:space="preserve">d)</w:t>
      </w:r>
    </w:p>
    <w:p w:rsidR="00000000" w:rsidDel="00000000" w:rsidP="00000000" w:rsidRDefault="00000000" w:rsidRPr="00000000" w14:paraId="0000031E">
      <w:pPr>
        <w:pageBreakBefore w:val="0"/>
        <w:rPr>
          <w:vertAlign w:val="superscript"/>
        </w:rPr>
      </w:pPr>
      <w:r w:rsidDel="00000000" w:rsidR="00000000" w:rsidRPr="00000000">
        <w:rPr>
          <w:rtl w:val="0"/>
        </w:rPr>
        <w:t xml:space="preserve">L(p) = p</w:t>
      </w:r>
      <w:r w:rsidDel="00000000" w:rsidR="00000000" w:rsidRPr="00000000">
        <w:rPr>
          <w:vertAlign w:val="superscript"/>
          <w:rtl w:val="0"/>
        </w:rPr>
        <w:t xml:space="preserve">R</w:t>
      </w:r>
      <w:r w:rsidDel="00000000" w:rsidR="00000000" w:rsidRPr="00000000">
        <w:rPr>
          <w:rtl w:val="0"/>
        </w:rPr>
        <w:t xml:space="preserve">*(1 - p)</w:t>
      </w:r>
      <w:r w:rsidDel="00000000" w:rsidR="00000000" w:rsidRPr="00000000">
        <w:rPr>
          <w:vertAlign w:val="superscript"/>
          <w:rtl w:val="0"/>
        </w:rPr>
        <w:t xml:space="preserve">N-R</w:t>
      </w:r>
    </w:p>
    <w:p w:rsidR="00000000" w:rsidDel="00000000" w:rsidP="00000000" w:rsidRDefault="00000000" w:rsidRPr="00000000" w14:paraId="0000031F">
      <w:pPr>
        <w:pageBreakBefore w:val="0"/>
        <w:rPr/>
      </w:pPr>
      <w:r w:rsidDel="00000000" w:rsidR="00000000" w:rsidRPr="00000000">
        <w:rPr>
          <w:rtl w:val="0"/>
        </w:rPr>
        <w:t xml:space="preserve">l(p) = R*ln(p) + (N-R)*ln(1-p)</w:t>
      </w:r>
    </w:p>
    <w:p w:rsidR="00000000" w:rsidDel="00000000" w:rsidP="00000000" w:rsidRDefault="00000000" w:rsidRPr="00000000" w14:paraId="00000320">
      <w:pPr>
        <w:pageBreakBefore w:val="0"/>
        <w:rPr/>
      </w:pPr>
      <w:r w:rsidDel="00000000" w:rsidR="00000000" w:rsidRPr="00000000">
        <w:rPr>
          <w:rtl w:val="0"/>
        </w:rPr>
        <w:t xml:space="preserve">l'(p) = R/p - (N - R)/(1 - p) = 0, což vede na p = R/N</w:t>
      </w:r>
    </w:p>
    <w:p w:rsidR="00000000" w:rsidDel="00000000" w:rsidP="00000000" w:rsidRDefault="00000000" w:rsidRPr="00000000" w14:paraId="00000321">
      <w:pPr>
        <w:pageBreakBefore w:val="0"/>
        <w:rPr/>
      </w:pPr>
      <w:r w:rsidDel="00000000" w:rsidR="00000000" w:rsidRPr="00000000">
        <w:rPr>
          <w:rtl w:val="0"/>
        </w:rPr>
      </w:r>
    </w:p>
    <w:p w:rsidR="00000000" w:rsidDel="00000000" w:rsidP="00000000" w:rsidRDefault="00000000" w:rsidRPr="00000000" w14:paraId="00000322">
      <w:pPr>
        <w:pageBreakBefore w:val="0"/>
        <w:rPr>
          <w:b w:val="1"/>
        </w:rPr>
      </w:pPr>
      <w:r w:rsidDel="00000000" w:rsidR="00000000" w:rsidRPr="00000000">
        <w:rPr>
          <w:b w:val="1"/>
          <w:rtl w:val="0"/>
        </w:rPr>
        <w:t xml:space="preserve">3.3</w:t>
      </w:r>
    </w:p>
    <w:p w:rsidR="00000000" w:rsidDel="00000000" w:rsidP="00000000" w:rsidRDefault="00000000" w:rsidRPr="00000000" w14:paraId="00000323">
      <w:pPr>
        <w:pageBreakBefore w:val="0"/>
        <w:rPr>
          <w:b w:val="1"/>
        </w:rPr>
      </w:pPr>
      <w:r w:rsidDel="00000000" w:rsidR="00000000" w:rsidRPr="00000000">
        <w:rPr>
          <w:b w:val="1"/>
          <w:rtl w:val="0"/>
        </w:rPr>
        <w:t xml:space="preserve">a)</w:t>
      </w:r>
    </w:p>
    <w:p w:rsidR="00000000" w:rsidDel="00000000" w:rsidP="00000000" w:rsidRDefault="00000000" w:rsidRPr="00000000" w14:paraId="00000324">
      <w:pPr>
        <w:pageBreakBefore w:val="0"/>
        <w:rPr/>
      </w:pPr>
      <w:r w:rsidDel="00000000" w:rsidR="00000000" w:rsidRPr="00000000">
        <w:rPr>
          <w:rtl w:val="0"/>
        </w:rPr>
        <w:t xml:space="preserve">L(μ, Σ) = Prod</w:t>
      </w:r>
      <w:r w:rsidDel="00000000" w:rsidR="00000000" w:rsidRPr="00000000">
        <w:rPr>
          <w:vertAlign w:val="subscript"/>
          <w:rtl w:val="0"/>
        </w:rPr>
        <w:t xml:space="preserve">x z T</w:t>
      </w:r>
      <w:r w:rsidDel="00000000" w:rsidR="00000000" w:rsidRPr="00000000">
        <w:rPr>
          <w:rtl w:val="0"/>
        </w:rPr>
        <w:t xml:space="preserve"> p(x)</w:t>
      </w:r>
    </w:p>
    <w:p w:rsidR="00000000" w:rsidDel="00000000" w:rsidP="00000000" w:rsidRDefault="00000000" w:rsidRPr="00000000" w14:paraId="00000325">
      <w:pPr>
        <w:pageBreakBefore w:val="0"/>
        <w:rPr/>
      </w:pPr>
      <w:r w:rsidDel="00000000" w:rsidR="00000000" w:rsidRPr="00000000">
        <w:rPr>
          <w:rtl w:val="0"/>
        </w:rPr>
        <w:t xml:space="preserve">L(μ, Σ) = Prod</w:t>
      </w:r>
      <w:r w:rsidDel="00000000" w:rsidR="00000000" w:rsidRPr="00000000">
        <w:rPr>
          <w:vertAlign w:val="subscript"/>
          <w:rtl w:val="0"/>
        </w:rPr>
        <w:t xml:space="preserve">x z T</w:t>
      </w:r>
      <w:r w:rsidDel="00000000" w:rsidR="00000000" w:rsidRPr="00000000">
        <w:rPr>
          <w:rtl w:val="0"/>
        </w:rPr>
        <w:t xml:space="preserve"> (2*π)</w:t>
      </w:r>
      <w:r w:rsidDel="00000000" w:rsidR="00000000" w:rsidRPr="00000000">
        <w:rPr>
          <w:vertAlign w:val="superscript"/>
          <w:rtl w:val="0"/>
        </w:rPr>
        <w:t xml:space="preserve">-d/2</w:t>
      </w:r>
      <w:r w:rsidDel="00000000" w:rsidR="00000000" w:rsidRPr="00000000">
        <w:rPr>
          <w:rtl w:val="0"/>
        </w:rPr>
        <w:t xml:space="preserve">*(det(Σ))</w:t>
      </w:r>
      <w:r w:rsidDel="00000000" w:rsidR="00000000" w:rsidRPr="00000000">
        <w:rPr>
          <w:vertAlign w:val="superscript"/>
          <w:rtl w:val="0"/>
        </w:rPr>
        <w:t xml:space="preserve">-1/2</w:t>
      </w:r>
      <w:r w:rsidDel="00000000" w:rsidR="00000000" w:rsidRPr="00000000">
        <w:rPr>
          <w:rtl w:val="0"/>
        </w:rPr>
        <w:t xml:space="preserve">*e^(-1/2*(x-μ)</w:t>
      </w:r>
      <w:r w:rsidDel="00000000" w:rsidR="00000000" w:rsidRPr="00000000">
        <w:rPr>
          <w:vertAlign w:val="superscript"/>
          <w:rtl w:val="0"/>
        </w:rPr>
        <w:t xml:space="preserve">T</w:t>
      </w:r>
      <w:r w:rsidDel="00000000" w:rsidR="00000000" w:rsidRPr="00000000">
        <w:rPr>
          <w:rtl w:val="0"/>
        </w:rPr>
        <w:t xml:space="preserve">*Σ</w:t>
      </w:r>
      <w:r w:rsidDel="00000000" w:rsidR="00000000" w:rsidRPr="00000000">
        <w:rPr>
          <w:vertAlign w:val="superscript"/>
          <w:rtl w:val="0"/>
        </w:rPr>
        <w:t xml:space="preserve">-1/2</w:t>
      </w:r>
      <w:r w:rsidDel="00000000" w:rsidR="00000000" w:rsidRPr="00000000">
        <w:rPr>
          <w:rtl w:val="0"/>
        </w:rPr>
        <w:t xml:space="preserve">*(x-μ))</w:t>
      </w:r>
    </w:p>
    <w:p w:rsidR="00000000" w:rsidDel="00000000" w:rsidP="00000000" w:rsidRDefault="00000000" w:rsidRPr="00000000" w14:paraId="00000326">
      <w:pPr>
        <w:pageBreakBefore w:val="0"/>
        <w:rPr/>
      </w:pPr>
      <w:r w:rsidDel="00000000" w:rsidR="00000000" w:rsidRPr="00000000">
        <w:rPr>
          <w:rtl w:val="0"/>
        </w:rPr>
        <w:t xml:space="preserve">l(μ, Σ) = Sum</w:t>
      </w:r>
      <w:r w:rsidDel="00000000" w:rsidR="00000000" w:rsidRPr="00000000">
        <w:rPr>
          <w:vertAlign w:val="subscript"/>
          <w:rtl w:val="0"/>
        </w:rPr>
        <w:t xml:space="preserve">x z T</w:t>
      </w:r>
      <w:r w:rsidDel="00000000" w:rsidR="00000000" w:rsidRPr="00000000">
        <w:rPr>
          <w:rtl w:val="0"/>
        </w:rPr>
        <w:t xml:space="preserve"> (- ½*ln((2*π)</w:t>
      </w:r>
      <w:r w:rsidDel="00000000" w:rsidR="00000000" w:rsidRPr="00000000">
        <w:rPr>
          <w:vertAlign w:val="superscript"/>
          <w:rtl w:val="0"/>
        </w:rPr>
        <w:t xml:space="preserve">d</w:t>
      </w:r>
      <w:r w:rsidDel="00000000" w:rsidR="00000000" w:rsidRPr="00000000">
        <w:rPr>
          <w:rtl w:val="0"/>
        </w:rPr>
        <w:t xml:space="preserve"> * det(Σ)) - ½*(x-μ)</w:t>
      </w:r>
      <w:r w:rsidDel="00000000" w:rsidR="00000000" w:rsidRPr="00000000">
        <w:rPr>
          <w:vertAlign w:val="superscript"/>
          <w:rtl w:val="0"/>
        </w:rPr>
        <w:t xml:space="preserve">T</w:t>
      </w:r>
      <w:r w:rsidDel="00000000" w:rsidR="00000000" w:rsidRPr="00000000">
        <w:rPr>
          <w:rtl w:val="0"/>
        </w:rPr>
        <w:t xml:space="preserve">*Σ</w:t>
      </w:r>
      <w:r w:rsidDel="00000000" w:rsidR="00000000" w:rsidRPr="00000000">
        <w:rPr>
          <w:vertAlign w:val="superscript"/>
          <w:rtl w:val="0"/>
        </w:rPr>
        <w:t xml:space="preserve">-1/2</w:t>
      </w:r>
      <w:r w:rsidDel="00000000" w:rsidR="00000000" w:rsidRPr="00000000">
        <w:rPr>
          <w:rtl w:val="0"/>
        </w:rPr>
        <w:t xml:space="preserve">*(x-μ))</w:t>
      </w:r>
    </w:p>
    <w:p w:rsidR="00000000" w:rsidDel="00000000" w:rsidP="00000000" w:rsidRDefault="00000000" w:rsidRPr="00000000" w14:paraId="00000327">
      <w:pPr>
        <w:pageBreakBefore w:val="0"/>
        <w:rPr/>
      </w:pPr>
      <w:r w:rsidDel="00000000" w:rsidR="00000000" w:rsidRPr="00000000">
        <w:rPr>
          <w:rtl w:val="0"/>
        </w:rPr>
        <w:t xml:space="preserve">l(μ, Σ) = Sum</w:t>
      </w:r>
      <w:r w:rsidDel="00000000" w:rsidR="00000000" w:rsidRPr="00000000">
        <w:rPr>
          <w:vertAlign w:val="subscript"/>
          <w:rtl w:val="0"/>
        </w:rPr>
        <w:t xml:space="preserve">x z T</w:t>
      </w:r>
      <w:r w:rsidDel="00000000" w:rsidR="00000000" w:rsidRPr="00000000">
        <w:rPr>
          <w:rtl w:val="0"/>
        </w:rPr>
        <w:t xml:space="preserve"> (- ½*ln((2*π)</w:t>
      </w:r>
      <w:r w:rsidDel="00000000" w:rsidR="00000000" w:rsidRPr="00000000">
        <w:rPr>
          <w:vertAlign w:val="superscript"/>
          <w:rtl w:val="0"/>
        </w:rPr>
        <w:t xml:space="preserve">d</w:t>
      </w:r>
      <w:r w:rsidDel="00000000" w:rsidR="00000000" w:rsidRPr="00000000">
        <w:rPr>
          <w:rtl w:val="0"/>
        </w:rPr>
        <w:t xml:space="preserve"> * det(Σ)) - ½*x</w:t>
      </w:r>
      <w:r w:rsidDel="00000000" w:rsidR="00000000" w:rsidRPr="00000000">
        <w:rPr>
          <w:vertAlign w:val="superscript"/>
          <w:rtl w:val="0"/>
        </w:rPr>
        <w:t xml:space="preserve">T</w:t>
      </w:r>
      <w:r w:rsidDel="00000000" w:rsidR="00000000" w:rsidRPr="00000000">
        <w:rPr>
          <w:rtl w:val="0"/>
        </w:rPr>
        <w:t xml:space="preserve">*Σ</w:t>
      </w:r>
      <w:r w:rsidDel="00000000" w:rsidR="00000000" w:rsidRPr="00000000">
        <w:rPr>
          <w:vertAlign w:val="superscript"/>
          <w:rtl w:val="0"/>
        </w:rPr>
        <w:t xml:space="preserve">-1/2</w:t>
      </w:r>
      <w:r w:rsidDel="00000000" w:rsidR="00000000" w:rsidRPr="00000000">
        <w:rPr>
          <w:rtl w:val="0"/>
        </w:rPr>
        <w:t xml:space="preserve">*x + x</w:t>
      </w:r>
      <w:r w:rsidDel="00000000" w:rsidR="00000000" w:rsidRPr="00000000">
        <w:rPr>
          <w:vertAlign w:val="superscript"/>
          <w:rtl w:val="0"/>
        </w:rPr>
        <w:t xml:space="preserve">T</w:t>
      </w:r>
      <w:r w:rsidDel="00000000" w:rsidR="00000000" w:rsidRPr="00000000">
        <w:rPr>
          <w:rtl w:val="0"/>
        </w:rPr>
        <w:t xml:space="preserve">*Σ</w:t>
      </w:r>
      <w:r w:rsidDel="00000000" w:rsidR="00000000" w:rsidRPr="00000000">
        <w:rPr>
          <w:vertAlign w:val="superscript"/>
          <w:rtl w:val="0"/>
        </w:rPr>
        <w:t xml:space="preserve">-1/2</w:t>
      </w:r>
      <w:r w:rsidDel="00000000" w:rsidR="00000000" w:rsidRPr="00000000">
        <w:rPr>
          <w:rtl w:val="0"/>
        </w:rPr>
        <w:t xml:space="preserve">*μ - ½*μ</w:t>
      </w:r>
      <w:r w:rsidDel="00000000" w:rsidR="00000000" w:rsidRPr="00000000">
        <w:rPr>
          <w:vertAlign w:val="superscript"/>
          <w:rtl w:val="0"/>
        </w:rPr>
        <w:t xml:space="preserve">T</w:t>
      </w:r>
      <w:r w:rsidDel="00000000" w:rsidR="00000000" w:rsidRPr="00000000">
        <w:rPr>
          <w:rtl w:val="0"/>
        </w:rPr>
        <w:t xml:space="preserve">*Σ</w:t>
      </w:r>
      <w:r w:rsidDel="00000000" w:rsidR="00000000" w:rsidRPr="00000000">
        <w:rPr>
          <w:vertAlign w:val="superscript"/>
          <w:rtl w:val="0"/>
        </w:rPr>
        <w:t xml:space="preserve">-½</w:t>
      </w:r>
      <w:r w:rsidDel="00000000" w:rsidR="00000000" w:rsidRPr="00000000">
        <w:rPr>
          <w:rtl w:val="0"/>
        </w:rPr>
        <w:t xml:space="preserve">*μ)</w:t>
      </w:r>
    </w:p>
    <w:p w:rsidR="00000000" w:rsidDel="00000000" w:rsidP="00000000" w:rsidRDefault="00000000" w:rsidRPr="00000000" w14:paraId="00000328">
      <w:pPr>
        <w:pageBreakBefore w:val="0"/>
        <w:rPr/>
      </w:pPr>
      <w:r w:rsidDel="00000000" w:rsidR="00000000" w:rsidRPr="00000000">
        <w:rPr>
          <w:rtl w:val="0"/>
        </w:rPr>
        <w:t xml:space="preserve">l’(μ, Σ)</w:t>
      </w:r>
      <w:r w:rsidDel="00000000" w:rsidR="00000000" w:rsidRPr="00000000">
        <w:rPr>
          <w:vertAlign w:val="subscript"/>
          <w:rtl w:val="0"/>
        </w:rPr>
        <w:t xml:space="preserve">μ</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x</w:t>
      </w:r>
      <w:r w:rsidDel="00000000" w:rsidR="00000000" w:rsidRPr="00000000">
        <w:rPr>
          <w:vertAlign w:val="subscript"/>
          <w:rtl w:val="0"/>
        </w:rPr>
        <w:t xml:space="preserve"> z </w:t>
      </w:r>
      <w:r w:rsidDel="00000000" w:rsidR="00000000" w:rsidRPr="00000000">
        <w:rPr>
          <w:vertAlign w:val="subscript"/>
          <w:rtl w:val="0"/>
        </w:rPr>
        <w:t xml:space="preserve">T</w:t>
      </w:r>
      <w:r w:rsidDel="00000000" w:rsidR="00000000" w:rsidRPr="00000000">
        <w:rPr>
          <w:rtl w:val="0"/>
        </w:rPr>
        <w:t xml:space="preserve"> (x</w:t>
      </w:r>
      <w:r w:rsidDel="00000000" w:rsidR="00000000" w:rsidRPr="00000000">
        <w:rPr>
          <w:vertAlign w:val="superscript"/>
          <w:rtl w:val="0"/>
        </w:rPr>
        <w:t xml:space="preserve">T</w:t>
      </w:r>
      <w:r w:rsidDel="00000000" w:rsidR="00000000" w:rsidRPr="00000000">
        <w:rPr>
          <w:rtl w:val="0"/>
        </w:rPr>
        <w:t xml:space="preserve">*Σ</w:t>
      </w:r>
      <w:r w:rsidDel="00000000" w:rsidR="00000000" w:rsidRPr="00000000">
        <w:rPr>
          <w:vertAlign w:val="superscript"/>
          <w:rtl w:val="0"/>
        </w:rPr>
        <w:t xml:space="preserve">-1/2</w:t>
      </w:r>
      <w:r w:rsidDel="00000000" w:rsidR="00000000" w:rsidRPr="00000000">
        <w:rPr>
          <w:rtl w:val="0"/>
        </w:rPr>
        <w:t xml:space="preserve"> - μ</w:t>
      </w:r>
      <w:r w:rsidDel="00000000" w:rsidR="00000000" w:rsidRPr="00000000">
        <w:rPr>
          <w:vertAlign w:val="superscript"/>
          <w:rtl w:val="0"/>
        </w:rPr>
        <w:t xml:space="preserve">T</w:t>
      </w:r>
      <w:r w:rsidDel="00000000" w:rsidR="00000000" w:rsidRPr="00000000">
        <w:rPr>
          <w:rtl w:val="0"/>
        </w:rPr>
        <w:t xml:space="preserve">*Σ</w:t>
      </w:r>
      <w:r w:rsidDel="00000000" w:rsidR="00000000" w:rsidRPr="00000000">
        <w:rPr>
          <w:vertAlign w:val="superscript"/>
          <w:rtl w:val="0"/>
        </w:rPr>
        <w:t xml:space="preserve">-1/2</w:t>
      </w:r>
      <w:r w:rsidDel="00000000" w:rsidR="00000000" w:rsidRPr="00000000">
        <w:rPr>
          <w:rtl w:val="0"/>
        </w:rPr>
        <w:t xml:space="preserve">) = 0</w:t>
      </w:r>
      <w:r w:rsidDel="00000000" w:rsidR="00000000" w:rsidRPr="00000000">
        <w:rPr>
          <w:rtl w:val="0"/>
        </w:rPr>
      </w:r>
    </w:p>
    <w:p w:rsidR="00000000" w:rsidDel="00000000" w:rsidP="00000000" w:rsidRDefault="00000000" w:rsidRPr="00000000" w14:paraId="00000329">
      <w:pPr>
        <w:pageBreakBefore w:val="0"/>
        <w:rPr/>
      </w:pPr>
      <w:r w:rsidDel="00000000" w:rsidR="00000000" w:rsidRPr="00000000">
        <w:rPr>
          <w:rtl w:val="0"/>
        </w:rPr>
        <w:t xml:space="preserve">Sum</w:t>
      </w:r>
      <w:r w:rsidDel="00000000" w:rsidR="00000000" w:rsidRPr="00000000">
        <w:rPr>
          <w:vertAlign w:val="subscript"/>
          <w:rtl w:val="0"/>
        </w:rPr>
        <w:t xml:space="preserve">x</w:t>
      </w:r>
      <w:r w:rsidDel="00000000" w:rsidR="00000000" w:rsidRPr="00000000">
        <w:rPr>
          <w:vertAlign w:val="subscript"/>
          <w:rtl w:val="0"/>
        </w:rPr>
        <w:t xml:space="preserve"> z </w:t>
      </w:r>
      <w:r w:rsidDel="00000000" w:rsidR="00000000" w:rsidRPr="00000000">
        <w:rPr>
          <w:vertAlign w:val="subscript"/>
          <w:rtl w:val="0"/>
        </w:rPr>
        <w:t xml:space="preserve">T</w:t>
      </w:r>
      <w:r w:rsidDel="00000000" w:rsidR="00000000" w:rsidRPr="00000000">
        <w:rPr>
          <w:rtl w:val="0"/>
        </w:rPr>
        <w:t xml:space="preserve"> x</w:t>
      </w:r>
      <w:r w:rsidDel="00000000" w:rsidR="00000000" w:rsidRPr="00000000">
        <w:rPr>
          <w:vertAlign w:val="superscript"/>
          <w:rtl w:val="0"/>
        </w:rPr>
        <w:t xml:space="preserve">T</w:t>
      </w:r>
      <w:r w:rsidDel="00000000" w:rsidR="00000000" w:rsidRPr="00000000">
        <w:rPr>
          <w:rtl w:val="0"/>
        </w:rPr>
        <w:t xml:space="preserve">*Σ</w:t>
      </w:r>
      <w:r w:rsidDel="00000000" w:rsidR="00000000" w:rsidRPr="00000000">
        <w:rPr>
          <w:vertAlign w:val="superscript"/>
          <w:rtl w:val="0"/>
        </w:rPr>
        <w:t xml:space="preserve">-1/2</w:t>
      </w:r>
      <w:r w:rsidDel="00000000" w:rsidR="00000000" w:rsidRPr="00000000">
        <w:rPr>
          <w:rtl w:val="0"/>
        </w:rPr>
        <w:t xml:space="preserve"> = N*μ</w:t>
      </w:r>
      <w:r w:rsidDel="00000000" w:rsidR="00000000" w:rsidRPr="00000000">
        <w:rPr>
          <w:vertAlign w:val="superscript"/>
          <w:rtl w:val="0"/>
        </w:rPr>
        <w:t xml:space="preserve">T</w:t>
      </w:r>
      <w:r w:rsidDel="00000000" w:rsidR="00000000" w:rsidRPr="00000000">
        <w:rPr>
          <w:rtl w:val="0"/>
        </w:rPr>
        <w:t xml:space="preserve">*Σ</w:t>
      </w:r>
      <w:r w:rsidDel="00000000" w:rsidR="00000000" w:rsidRPr="00000000">
        <w:rPr>
          <w:vertAlign w:val="superscript"/>
          <w:rtl w:val="0"/>
        </w:rPr>
        <w:t xml:space="preserve">-½</w:t>
      </w:r>
      <w:r w:rsidDel="00000000" w:rsidR="00000000" w:rsidRPr="00000000">
        <w:rPr>
          <w:rtl w:val="0"/>
        </w:rPr>
        <w:t xml:space="preserve"> (Σ</w:t>
      </w:r>
      <w:r w:rsidDel="00000000" w:rsidR="00000000" w:rsidRPr="00000000">
        <w:rPr>
          <w:vertAlign w:val="superscript"/>
          <w:rtl w:val="0"/>
        </w:rPr>
        <w:t xml:space="preserve">-½</w:t>
      </w:r>
      <w:r w:rsidDel="00000000" w:rsidR="00000000" w:rsidRPr="00000000">
        <w:rPr>
          <w:rtl w:val="0"/>
        </w:rPr>
        <w:t xml:space="preserve"> musí mít inverzi)</w:t>
      </w:r>
    </w:p>
    <w:p w:rsidR="00000000" w:rsidDel="00000000" w:rsidP="00000000" w:rsidRDefault="00000000" w:rsidRPr="00000000" w14:paraId="0000032A">
      <w:pPr>
        <w:pageBreakBefore w:val="0"/>
        <w:rPr/>
      </w:pPr>
      <w:r w:rsidDel="00000000" w:rsidR="00000000" w:rsidRPr="00000000">
        <w:rPr>
          <w:rtl w:val="0"/>
        </w:rPr>
        <w:t xml:space="preserve">1/N * </w:t>
      </w:r>
      <w:r w:rsidDel="00000000" w:rsidR="00000000" w:rsidRPr="00000000">
        <w:rPr>
          <w:rtl w:val="0"/>
        </w:rPr>
        <w:t xml:space="preserve">Sum</w:t>
      </w:r>
      <w:r w:rsidDel="00000000" w:rsidR="00000000" w:rsidRPr="00000000">
        <w:rPr>
          <w:vertAlign w:val="subscript"/>
          <w:rtl w:val="0"/>
        </w:rPr>
        <w:t xml:space="preserve">x</w:t>
      </w:r>
      <w:r w:rsidDel="00000000" w:rsidR="00000000" w:rsidRPr="00000000">
        <w:rPr>
          <w:vertAlign w:val="subscript"/>
          <w:rtl w:val="0"/>
        </w:rPr>
        <w:t xml:space="preserve"> z </w:t>
      </w:r>
      <w:r w:rsidDel="00000000" w:rsidR="00000000" w:rsidRPr="00000000">
        <w:rPr>
          <w:vertAlign w:val="subscript"/>
          <w:rtl w:val="0"/>
        </w:rPr>
        <w:t xml:space="preserve">T</w:t>
      </w:r>
      <w:r w:rsidDel="00000000" w:rsidR="00000000" w:rsidRPr="00000000">
        <w:rPr>
          <w:rtl w:val="0"/>
        </w:rPr>
        <w:t xml:space="preserve"> x</w:t>
      </w:r>
      <w:r w:rsidDel="00000000" w:rsidR="00000000" w:rsidRPr="00000000">
        <w:rPr>
          <w:rtl w:val="0"/>
        </w:rPr>
        <w:t xml:space="preserve"> = μ</w:t>
      </w:r>
      <w:r w:rsidDel="00000000" w:rsidR="00000000" w:rsidRPr="00000000">
        <w:rPr>
          <w:rtl w:val="0"/>
        </w:rPr>
      </w:r>
    </w:p>
    <w:p w:rsidR="00000000" w:rsidDel="00000000" w:rsidP="00000000" w:rsidRDefault="00000000" w:rsidRPr="00000000" w14:paraId="0000032B">
      <w:pPr>
        <w:pageBreakBefore w:val="0"/>
        <w:rPr>
          <w:b w:val="1"/>
        </w:rPr>
      </w:pPr>
      <w:r w:rsidDel="00000000" w:rsidR="00000000" w:rsidRPr="00000000">
        <w:rPr>
          <w:rtl w:val="0"/>
        </w:rPr>
      </w:r>
    </w:p>
    <w:p w:rsidR="00000000" w:rsidDel="00000000" w:rsidP="00000000" w:rsidRDefault="00000000" w:rsidRPr="00000000" w14:paraId="0000032C">
      <w:pPr>
        <w:pageBreakBefore w:val="0"/>
        <w:rPr>
          <w:b w:val="1"/>
        </w:rPr>
      </w:pPr>
      <w:r w:rsidDel="00000000" w:rsidR="00000000" w:rsidRPr="00000000">
        <w:rPr>
          <w:rtl w:val="0"/>
        </w:rPr>
      </w:r>
    </w:p>
    <w:p w:rsidR="00000000" w:rsidDel="00000000" w:rsidP="00000000" w:rsidRDefault="00000000" w:rsidRPr="00000000" w14:paraId="0000032D">
      <w:pPr>
        <w:pageBreakBefore w:val="0"/>
        <w:rPr>
          <w:del w:author="Jakub Kolář" w:id="42" w:date="2024-01-23T17:43:13Z"/>
          <w:b w:val="1"/>
        </w:rPr>
      </w:pPr>
      <w:r w:rsidDel="00000000" w:rsidR="00000000" w:rsidRPr="00000000">
        <w:rPr>
          <w:b w:val="1"/>
          <w:rtl w:val="0"/>
        </w:rPr>
        <w:t xml:space="preserve">b) </w:t>
      </w:r>
      <w:del w:author="Jakub Kolář" w:id="42" w:date="2024-01-23T17:43:13Z">
        <w:r w:rsidDel="00000000" w:rsidR="00000000" w:rsidRPr="00000000">
          <w:rPr>
            <w:b w:val="1"/>
            <w:rtl w:val="0"/>
          </w:rPr>
          <w:delText xml:space="preserve">?????</w:delText>
        </w:r>
      </w:del>
    </w:p>
    <w:p w:rsidR="00000000" w:rsidDel="00000000" w:rsidP="00000000" w:rsidRDefault="00000000" w:rsidRPr="00000000" w14:paraId="0000032E">
      <w:pPr>
        <w:pageBreakBefore w:val="0"/>
        <w:rPr>
          <w:del w:author="Jakub Kolář" w:id="42" w:date="2024-01-23T17:43:13Z"/>
        </w:rPr>
      </w:pPr>
      <w:del w:author="Jakub Kolář" w:id="42" w:date="2024-01-23T17:43:13Z">
        <w:r w:rsidDel="00000000" w:rsidR="00000000" w:rsidRPr="00000000">
          <w:rPr>
            <w:rtl w:val="0"/>
          </w:rPr>
          <w:delText xml:space="preserve">l(μ, Σ) = Sum</w:delText>
        </w:r>
        <w:r w:rsidDel="00000000" w:rsidR="00000000" w:rsidRPr="00000000">
          <w:rPr>
            <w:vertAlign w:val="subscript"/>
            <w:rtl w:val="0"/>
          </w:rPr>
          <w:delText xml:space="preserve">x z T</w:delText>
        </w:r>
        <w:r w:rsidDel="00000000" w:rsidR="00000000" w:rsidRPr="00000000">
          <w:rPr>
            <w:rtl w:val="0"/>
          </w:rPr>
          <w:delText xml:space="preserve"> (- ½*ln((2*π)</w:delText>
        </w:r>
        <w:r w:rsidDel="00000000" w:rsidR="00000000" w:rsidRPr="00000000">
          <w:rPr>
            <w:vertAlign w:val="superscript"/>
            <w:rtl w:val="0"/>
          </w:rPr>
          <w:delText xml:space="preserve">d</w:delText>
        </w:r>
        <w:r w:rsidDel="00000000" w:rsidR="00000000" w:rsidRPr="00000000">
          <w:rPr>
            <w:rtl w:val="0"/>
          </w:rPr>
          <w:delText xml:space="preserve">*det(Σ)) - ½*(x - μ)</w:delText>
        </w:r>
        <w:r w:rsidDel="00000000" w:rsidR="00000000" w:rsidRPr="00000000">
          <w:rPr>
            <w:vertAlign w:val="superscript"/>
            <w:rtl w:val="0"/>
          </w:rPr>
          <w:delText xml:space="preserve">T</w:delText>
        </w:r>
        <w:r w:rsidDel="00000000" w:rsidR="00000000" w:rsidRPr="00000000">
          <w:rPr>
            <w:rtl w:val="0"/>
          </w:rPr>
          <w:delText xml:space="preserve">*Σ</w:delText>
        </w:r>
        <w:r w:rsidDel="00000000" w:rsidR="00000000" w:rsidRPr="00000000">
          <w:rPr>
            <w:vertAlign w:val="superscript"/>
            <w:rtl w:val="0"/>
          </w:rPr>
          <w:delText xml:space="preserve">-1/2</w:delText>
        </w:r>
        <w:r w:rsidDel="00000000" w:rsidR="00000000" w:rsidRPr="00000000">
          <w:rPr>
            <w:rtl w:val="0"/>
          </w:rPr>
          <w:delText xml:space="preserve">*(x - μ))</w:delText>
        </w:r>
      </w:del>
    </w:p>
    <w:p w:rsidR="00000000" w:rsidDel="00000000" w:rsidP="00000000" w:rsidRDefault="00000000" w:rsidRPr="00000000" w14:paraId="0000032F">
      <w:pPr>
        <w:pageBreakBefore w:val="0"/>
        <w:rPr>
          <w:del w:author="Jakub Kolář" w:id="42" w:date="2024-01-23T17:43:13Z"/>
        </w:rPr>
      </w:pPr>
      <w:del w:author="Jakub Kolář" w:id="42" w:date="2024-01-23T17:43:13Z">
        <w:r w:rsidDel="00000000" w:rsidR="00000000" w:rsidRPr="00000000">
          <w:rPr>
            <w:rtl w:val="0"/>
          </w:rPr>
          <w:delText xml:space="preserve">l’(μ, Σ)</w:delText>
        </w:r>
        <w:r w:rsidDel="00000000" w:rsidR="00000000" w:rsidRPr="00000000">
          <w:rPr>
            <w:vertAlign w:val="subscript"/>
            <w:rtl w:val="0"/>
          </w:rPr>
          <w:delText xml:space="preserve">Σ</w:delText>
        </w:r>
        <w:r w:rsidDel="00000000" w:rsidR="00000000" w:rsidRPr="00000000">
          <w:rPr>
            <w:rtl w:val="0"/>
          </w:rPr>
          <w:delText xml:space="preserve"> = </w:delText>
        </w:r>
        <w:r w:rsidDel="00000000" w:rsidR="00000000" w:rsidRPr="00000000">
          <w:rPr>
            <w:rtl w:val="0"/>
          </w:rPr>
          <w:delText xml:space="preserve">Sum</w:delText>
        </w:r>
        <w:r w:rsidDel="00000000" w:rsidR="00000000" w:rsidRPr="00000000">
          <w:rPr>
            <w:vertAlign w:val="subscript"/>
            <w:rtl w:val="0"/>
          </w:rPr>
          <w:delText xml:space="preserve">x</w:delText>
        </w:r>
        <w:r w:rsidDel="00000000" w:rsidR="00000000" w:rsidRPr="00000000">
          <w:rPr>
            <w:vertAlign w:val="subscript"/>
            <w:rtl w:val="0"/>
          </w:rPr>
          <w:delText xml:space="preserve"> z </w:delText>
        </w:r>
        <w:r w:rsidDel="00000000" w:rsidR="00000000" w:rsidRPr="00000000">
          <w:rPr>
            <w:vertAlign w:val="subscript"/>
            <w:rtl w:val="0"/>
          </w:rPr>
          <w:delText xml:space="preserve">T</w:delText>
        </w:r>
        <w:r w:rsidDel="00000000" w:rsidR="00000000" w:rsidRPr="00000000">
          <w:rPr>
            <w:rtl w:val="0"/>
          </w:rPr>
          <w:delText xml:space="preserve"> (</w:delText>
        </w:r>
        <w:r w:rsidDel="00000000" w:rsidR="00000000" w:rsidRPr="00000000">
          <w:rPr>
            <w:rtl w:val="0"/>
          </w:rPr>
          <w:delText xml:space="preserve">- ½ * Σ</w:delText>
        </w:r>
        <w:r w:rsidDel="00000000" w:rsidR="00000000" w:rsidRPr="00000000">
          <w:rPr>
            <w:vertAlign w:val="superscript"/>
            <w:rtl w:val="0"/>
          </w:rPr>
          <w:delText xml:space="preserve">-1</w:delText>
        </w:r>
        <w:r w:rsidDel="00000000" w:rsidR="00000000" w:rsidRPr="00000000">
          <w:rPr>
            <w:rtl w:val="0"/>
          </w:rPr>
          <w:delText xml:space="preserve"> - ½*(x - μ)*(x - μ)</w:delText>
        </w:r>
        <w:r w:rsidDel="00000000" w:rsidR="00000000" w:rsidRPr="00000000">
          <w:rPr>
            <w:vertAlign w:val="superscript"/>
            <w:rtl w:val="0"/>
          </w:rPr>
          <w:delText xml:space="preserve">T</w:delText>
        </w:r>
        <w:r w:rsidDel="00000000" w:rsidR="00000000" w:rsidRPr="00000000">
          <w:rPr>
            <w:rtl w:val="0"/>
          </w:rPr>
          <w:delText xml:space="preserve">) = 0</w:delText>
        </w:r>
        <w:r w:rsidDel="00000000" w:rsidR="00000000" w:rsidRPr="00000000">
          <w:rPr>
            <w:rtl w:val="0"/>
          </w:rPr>
        </w:r>
      </w:del>
    </w:p>
    <w:p w:rsidR="00000000" w:rsidDel="00000000" w:rsidP="00000000" w:rsidRDefault="00000000" w:rsidRPr="00000000" w14:paraId="00000330">
      <w:pPr>
        <w:pageBreakBefore w:val="0"/>
        <w:rPr>
          <w:ins w:author="Jakub Kolář" w:id="43" w:date="2024-01-23T17:43:15Z"/>
        </w:rPr>
      </w:pPr>
      <w:del w:author="Jakub Kolář" w:id="42" w:date="2024-01-23T17:43:13Z">
        <w:r w:rsidDel="00000000" w:rsidR="00000000" w:rsidRPr="00000000">
          <w:rPr>
            <w:rtl w:val="0"/>
          </w:rPr>
          <w:delText xml:space="preserve">Sum</w:delText>
        </w:r>
        <w:r w:rsidDel="00000000" w:rsidR="00000000" w:rsidRPr="00000000">
          <w:rPr>
            <w:vertAlign w:val="subscript"/>
            <w:rtl w:val="0"/>
          </w:rPr>
          <w:delText xml:space="preserve">x</w:delText>
        </w:r>
        <w:r w:rsidDel="00000000" w:rsidR="00000000" w:rsidRPr="00000000">
          <w:rPr>
            <w:vertAlign w:val="subscript"/>
            <w:rtl w:val="0"/>
          </w:rPr>
          <w:delText xml:space="preserve"> z </w:delText>
        </w:r>
        <w:r w:rsidDel="00000000" w:rsidR="00000000" w:rsidRPr="00000000">
          <w:rPr>
            <w:vertAlign w:val="subscript"/>
            <w:rtl w:val="0"/>
          </w:rPr>
          <w:delText xml:space="preserve">T</w:delText>
        </w:r>
        <w:r w:rsidDel="00000000" w:rsidR="00000000" w:rsidRPr="00000000">
          <w:rPr>
            <w:rtl w:val="0"/>
          </w:rPr>
          <w:delText xml:space="preserve"> </w:delText>
        </w:r>
        <w:r w:rsidDel="00000000" w:rsidR="00000000" w:rsidRPr="00000000">
          <w:rPr>
            <w:rtl w:val="0"/>
          </w:rPr>
          <w:delText xml:space="preserve">Σ</w:delText>
        </w:r>
        <w:r w:rsidDel="00000000" w:rsidR="00000000" w:rsidRPr="00000000">
          <w:rPr>
            <w:vertAlign w:val="superscript"/>
            <w:rtl w:val="0"/>
          </w:rPr>
          <w:delText xml:space="preserve">-1</w:delText>
        </w:r>
        <w:r w:rsidDel="00000000" w:rsidR="00000000" w:rsidRPr="00000000">
          <w:rPr>
            <w:rtl w:val="0"/>
          </w:rPr>
          <w:delText xml:space="preserve"> = </w:delText>
        </w:r>
        <w:r w:rsidDel="00000000" w:rsidR="00000000" w:rsidRPr="00000000">
          <w:rPr>
            <w:rtl w:val="0"/>
          </w:rPr>
          <w:delText xml:space="preserve">Sum</w:delText>
        </w:r>
        <w:r w:rsidDel="00000000" w:rsidR="00000000" w:rsidRPr="00000000">
          <w:rPr>
            <w:vertAlign w:val="subscript"/>
            <w:rtl w:val="0"/>
          </w:rPr>
          <w:delText xml:space="preserve">x</w:delText>
        </w:r>
        <w:r w:rsidDel="00000000" w:rsidR="00000000" w:rsidRPr="00000000">
          <w:rPr>
            <w:vertAlign w:val="subscript"/>
            <w:rtl w:val="0"/>
          </w:rPr>
          <w:delText xml:space="preserve"> z </w:delText>
        </w:r>
        <w:r w:rsidDel="00000000" w:rsidR="00000000" w:rsidRPr="00000000">
          <w:rPr>
            <w:vertAlign w:val="subscript"/>
            <w:rtl w:val="0"/>
          </w:rPr>
          <w:delText xml:space="preserve">T</w:delText>
        </w:r>
        <w:r w:rsidDel="00000000" w:rsidR="00000000" w:rsidRPr="00000000">
          <w:rPr>
            <w:rtl w:val="0"/>
          </w:rPr>
          <w:delText xml:space="preserve"> </w:delText>
        </w:r>
        <w:r w:rsidDel="00000000" w:rsidR="00000000" w:rsidRPr="00000000">
          <w:rPr>
            <w:rtl w:val="0"/>
          </w:rPr>
          <w:delText xml:space="preserve">(x - μ)*(x - μ)</w:delText>
        </w:r>
        <w:r w:rsidDel="00000000" w:rsidR="00000000" w:rsidRPr="00000000">
          <w:rPr>
            <w:vertAlign w:val="superscript"/>
            <w:rtl w:val="0"/>
          </w:rPr>
          <w:delText xml:space="preserve">T</w:delText>
        </w:r>
        <w:r w:rsidDel="00000000" w:rsidR="00000000" w:rsidRPr="00000000">
          <w:rPr>
            <w:rtl w:val="0"/>
          </w:rPr>
          <w:delText xml:space="preserve">… což není správně ale, překáží tam ta inverze u Σ</w:delText>
        </w:r>
      </w:del>
      <w:ins w:author="Jakub Kolář" w:id="43" w:date="2024-01-23T17:43:15Z">
        <w:r w:rsidDel="00000000" w:rsidR="00000000" w:rsidRPr="00000000">
          <w:rPr>
            <w:rtl w:val="0"/>
          </w:rPr>
        </w:r>
      </w:ins>
    </w:p>
    <w:p w:rsidR="00000000" w:rsidDel="00000000" w:rsidP="00000000" w:rsidRDefault="00000000" w:rsidRPr="00000000" w14:paraId="00000331">
      <w:pPr>
        <w:pageBreakBefore w:val="0"/>
        <w:rPr/>
      </w:pPr>
      <w:ins w:author="Jakub Kolář" w:id="43" w:date="2024-01-23T17:43:15Z">
        <w:r w:rsidDel="00000000" w:rsidR="00000000" w:rsidRPr="00000000">
          <w:rPr/>
          <w:drawing>
            <wp:inline distB="114300" distT="114300" distL="114300" distR="114300">
              <wp:extent cx="5731200" cy="4140200"/>
              <wp:effectExtent b="0" l="0" r="0" t="0"/>
              <wp:docPr id="37"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731200" cy="4140200"/>
                      </a:xfrm>
                      <a:prstGeom prst="rect"/>
                      <a:ln/>
                    </pic:spPr>
                  </pic:pic>
                </a:graphicData>
              </a:graphic>
            </wp:inline>
          </w:drawing>
        </w:r>
      </w:ins>
      <w:r w:rsidDel="00000000" w:rsidR="00000000" w:rsidRPr="00000000">
        <w:rPr>
          <w:rtl w:val="0"/>
        </w:rPr>
      </w:r>
    </w:p>
    <w:p w:rsidR="00000000" w:rsidDel="00000000" w:rsidP="00000000" w:rsidRDefault="00000000" w:rsidRPr="00000000" w14:paraId="00000332">
      <w:pPr>
        <w:pageBreakBefore w:val="0"/>
        <w:rPr/>
      </w:pPr>
      <w:r w:rsidDel="00000000" w:rsidR="00000000" w:rsidRPr="00000000">
        <w:rPr>
          <w:rtl w:val="0"/>
        </w:rPr>
      </w:r>
    </w:p>
    <w:p w:rsidR="00000000" w:rsidDel="00000000" w:rsidP="00000000" w:rsidRDefault="00000000" w:rsidRPr="00000000" w14:paraId="00000333">
      <w:pPr>
        <w:pageBreakBefore w:val="0"/>
        <w:rPr>
          <w:b w:val="1"/>
        </w:rPr>
      </w:pPr>
      <w:r w:rsidDel="00000000" w:rsidR="00000000" w:rsidRPr="00000000">
        <w:rPr>
          <w:b w:val="1"/>
          <w:rtl w:val="0"/>
        </w:rPr>
        <w:t xml:space="preserve">3.4</w:t>
      </w:r>
    </w:p>
    <w:p w:rsidR="00000000" w:rsidDel="00000000" w:rsidP="00000000" w:rsidRDefault="00000000" w:rsidRPr="00000000" w14:paraId="00000334">
      <w:pPr>
        <w:pageBreakBefore w:val="0"/>
        <w:rPr>
          <w:b w:val="1"/>
        </w:rPr>
      </w:pPr>
      <w:r w:rsidDel="00000000" w:rsidR="00000000" w:rsidRPr="00000000">
        <w:rPr>
          <w:b w:val="1"/>
          <w:rtl w:val="0"/>
        </w:rPr>
        <w:t xml:space="preserve">a)</w:t>
      </w:r>
    </w:p>
    <w:p w:rsidR="00000000" w:rsidDel="00000000" w:rsidP="00000000" w:rsidRDefault="00000000" w:rsidRPr="00000000" w14:paraId="00000335">
      <w:pPr>
        <w:pageBreakBefore w:val="0"/>
        <w:rPr/>
      </w:pPr>
      <w:r w:rsidDel="00000000" w:rsidR="00000000" w:rsidRPr="00000000">
        <w:rPr>
          <w:rtl w:val="0"/>
        </w:rPr>
        <w:t xml:space="preserve">L(h) = p(T|h) = Prod</w:t>
      </w:r>
      <w:r w:rsidDel="00000000" w:rsidR="00000000" w:rsidRPr="00000000">
        <w:rPr>
          <w:vertAlign w:val="subscript"/>
          <w:rtl w:val="0"/>
        </w:rPr>
        <w:t xml:space="preserve">1 &lt;= i &lt;= N</w:t>
      </w:r>
      <w:r w:rsidDel="00000000" w:rsidR="00000000" w:rsidRPr="00000000">
        <w:rPr>
          <w:rtl w:val="0"/>
        </w:rPr>
        <w:t xml:space="preserve"> h*e</w:t>
      </w:r>
      <w:r w:rsidDel="00000000" w:rsidR="00000000" w:rsidRPr="00000000">
        <w:rPr>
          <w:vertAlign w:val="superscript"/>
          <w:rtl w:val="0"/>
        </w:rPr>
        <w:t xml:space="preserve">-h*ti</w:t>
      </w:r>
      <w:r w:rsidDel="00000000" w:rsidR="00000000" w:rsidRPr="00000000">
        <w:rPr>
          <w:rtl w:val="0"/>
        </w:rPr>
      </w:r>
    </w:p>
    <w:p w:rsidR="00000000" w:rsidDel="00000000" w:rsidP="00000000" w:rsidRDefault="00000000" w:rsidRPr="00000000" w14:paraId="00000336">
      <w:pPr>
        <w:pageBreakBefore w:val="0"/>
        <w:rPr>
          <w:vertAlign w:val="subscript"/>
        </w:rPr>
      </w:pPr>
      <w:r w:rsidDel="00000000" w:rsidR="00000000" w:rsidRPr="00000000">
        <w:rPr>
          <w:rtl w:val="0"/>
        </w:rPr>
        <w:t xml:space="preserve">l(h) = </w:t>
      </w:r>
      <w:r w:rsidDel="00000000" w:rsidR="00000000" w:rsidRPr="00000000">
        <w:rPr>
          <w:rtl w:val="0"/>
        </w:rPr>
        <w:t xml:space="preserve">Sum</w:t>
      </w:r>
      <w:r w:rsidDel="00000000" w:rsidR="00000000" w:rsidRPr="00000000">
        <w:rPr>
          <w:vertAlign w:val="subscript"/>
          <w:rtl w:val="0"/>
        </w:rPr>
        <w:t xml:space="preserve">1</w:t>
      </w:r>
      <w:r w:rsidDel="00000000" w:rsidR="00000000" w:rsidRPr="00000000">
        <w:rPr>
          <w:vertAlign w:val="subscript"/>
          <w:rtl w:val="0"/>
        </w:rPr>
        <w:t xml:space="preserve"> &lt;= i &lt;= N</w:t>
      </w:r>
      <w:r w:rsidDel="00000000" w:rsidR="00000000" w:rsidRPr="00000000">
        <w:rPr>
          <w:rtl w:val="0"/>
        </w:rPr>
        <w:t xml:space="preserve"> ln(h*e</w:t>
      </w:r>
      <w:r w:rsidDel="00000000" w:rsidR="00000000" w:rsidRPr="00000000">
        <w:rPr>
          <w:vertAlign w:val="superscript"/>
          <w:rtl w:val="0"/>
        </w:rPr>
        <w:t xml:space="preserve">-h*ti</w:t>
      </w:r>
      <w:r w:rsidDel="00000000" w:rsidR="00000000" w:rsidRPr="00000000">
        <w:rPr>
          <w:rtl w:val="0"/>
        </w:rPr>
        <w:t xml:space="preserve">) = n*ln(h) - </w:t>
      </w:r>
      <w:r w:rsidDel="00000000" w:rsidR="00000000" w:rsidRPr="00000000">
        <w:rPr>
          <w:rtl w:val="0"/>
        </w:rPr>
        <w:t xml:space="preserve">Sum</w:t>
      </w:r>
      <w:r w:rsidDel="00000000" w:rsidR="00000000" w:rsidRPr="00000000">
        <w:rPr>
          <w:vertAlign w:val="subscript"/>
          <w:rtl w:val="0"/>
        </w:rPr>
        <w:t xml:space="preserve">1</w:t>
      </w:r>
      <w:r w:rsidDel="00000000" w:rsidR="00000000" w:rsidRPr="00000000">
        <w:rPr>
          <w:vertAlign w:val="subscript"/>
          <w:rtl w:val="0"/>
        </w:rPr>
        <w:t xml:space="preserve"> &lt;= i &lt;= N</w:t>
      </w:r>
      <w:r w:rsidDel="00000000" w:rsidR="00000000" w:rsidRPr="00000000">
        <w:rPr>
          <w:rtl w:val="0"/>
        </w:rPr>
        <w:t xml:space="preserve"> h*t</w:t>
      </w:r>
      <w:r w:rsidDel="00000000" w:rsidR="00000000" w:rsidRPr="00000000">
        <w:rPr>
          <w:vertAlign w:val="subscript"/>
          <w:rtl w:val="0"/>
        </w:rPr>
        <w:t xml:space="preserve">i</w:t>
      </w:r>
    </w:p>
    <w:p w:rsidR="00000000" w:rsidDel="00000000" w:rsidP="00000000" w:rsidRDefault="00000000" w:rsidRPr="00000000" w14:paraId="00000337">
      <w:pPr>
        <w:pageBreakBefore w:val="0"/>
        <w:rPr>
          <w:vertAlign w:val="superscript"/>
        </w:rPr>
      </w:pPr>
      <w:r w:rsidDel="00000000" w:rsidR="00000000" w:rsidRPr="00000000">
        <w:rPr>
          <w:rtl w:val="0"/>
        </w:rPr>
        <w:t xml:space="preserve">l'(h) = n/h - Sum</w:t>
      </w:r>
      <w:r w:rsidDel="00000000" w:rsidR="00000000" w:rsidRPr="00000000">
        <w:rPr>
          <w:vertAlign w:val="subscript"/>
          <w:rtl w:val="0"/>
        </w:rPr>
        <w:t xml:space="preserve">1 &lt;= i &lt;= N</w:t>
      </w:r>
      <w:r w:rsidDel="00000000" w:rsidR="00000000" w:rsidRPr="00000000">
        <w:rPr>
          <w:rtl w:val="0"/>
        </w:rPr>
        <w:t xml:space="preserve"> t</w:t>
      </w:r>
      <w:r w:rsidDel="00000000" w:rsidR="00000000" w:rsidRPr="00000000">
        <w:rPr>
          <w:vertAlign w:val="subscript"/>
          <w:rtl w:val="0"/>
        </w:rPr>
        <w:t xml:space="preserve">i</w:t>
      </w:r>
      <w:r w:rsidDel="00000000" w:rsidR="00000000" w:rsidRPr="00000000">
        <w:rPr>
          <w:rtl w:val="0"/>
        </w:rPr>
        <w:t xml:space="preserve"> = 0, odtud h = n/(Sum</w:t>
      </w:r>
      <w:r w:rsidDel="00000000" w:rsidR="00000000" w:rsidRPr="00000000">
        <w:rPr>
          <w:vertAlign w:val="subscript"/>
          <w:rtl w:val="0"/>
        </w:rPr>
        <w:t xml:space="preserve">1 &lt;= i &lt;= N</w:t>
      </w:r>
      <w:r w:rsidDel="00000000" w:rsidR="00000000" w:rsidRPr="00000000">
        <w:rPr>
          <w:rtl w:val="0"/>
        </w:rPr>
        <w:t xml:space="preserve"> t</w:t>
      </w:r>
      <w:r w:rsidDel="00000000" w:rsidR="00000000" w:rsidRPr="00000000">
        <w:rPr>
          <w:vertAlign w:val="subscript"/>
          <w:rtl w:val="0"/>
        </w:rPr>
        <w:t xml:space="preserve">i</w:t>
      </w:r>
      <w:r w:rsidDel="00000000" w:rsidR="00000000" w:rsidRPr="00000000">
        <w:rPr>
          <w:rtl w:val="0"/>
        </w:rPr>
        <w:t xml:space="preserve">) = (ar. průměr)</w:t>
      </w:r>
      <w:r w:rsidDel="00000000" w:rsidR="00000000" w:rsidRPr="00000000">
        <w:rPr>
          <w:vertAlign w:val="superscript"/>
          <w:rtl w:val="0"/>
        </w:rPr>
        <w:t xml:space="preserve">-1</w:t>
      </w:r>
    </w:p>
    <w:p w:rsidR="00000000" w:rsidDel="00000000" w:rsidP="00000000" w:rsidRDefault="00000000" w:rsidRPr="00000000" w14:paraId="00000338">
      <w:pPr>
        <w:pageBreakBefore w:val="0"/>
        <w:rPr/>
      </w:pPr>
      <w:r w:rsidDel="00000000" w:rsidR="00000000" w:rsidRPr="00000000">
        <w:rPr>
          <w:b w:val="1"/>
          <w:rtl w:val="0"/>
        </w:rPr>
        <w:t xml:space="preserve">b)</w:t>
      </w:r>
      <w:r w:rsidDel="00000000" w:rsidR="00000000" w:rsidRPr="00000000">
        <w:rPr>
          <w:rtl w:val="0"/>
        </w:rPr>
      </w:r>
    </w:p>
    <w:p w:rsidR="00000000" w:rsidDel="00000000" w:rsidP="00000000" w:rsidRDefault="00000000" w:rsidRPr="00000000" w14:paraId="00000339">
      <w:pPr>
        <w:pageBreakBefore w:val="0"/>
        <w:rPr/>
      </w:pPr>
      <w:r w:rsidDel="00000000" w:rsidR="00000000" w:rsidRPr="00000000">
        <w:rPr>
          <w:rtl w:val="0"/>
        </w:rPr>
        <w:t xml:space="preserve">Expected lifetime je stredni hodnota t = E(t) = Integral</w:t>
      </w:r>
      <w:r w:rsidDel="00000000" w:rsidR="00000000" w:rsidRPr="00000000">
        <w:rPr>
          <w:vertAlign w:val="subscript"/>
          <w:rtl w:val="0"/>
        </w:rPr>
        <w:t xml:space="preserve">-inf, inf</w:t>
      </w:r>
      <w:r w:rsidDel="00000000" w:rsidR="00000000" w:rsidRPr="00000000">
        <w:rPr>
          <w:rtl w:val="0"/>
        </w:rPr>
        <w:t xml:space="preserve"> t*p(t) dt</w:t>
      </w:r>
    </w:p>
    <w:p w:rsidR="00000000" w:rsidDel="00000000" w:rsidP="00000000" w:rsidRDefault="00000000" w:rsidRPr="00000000" w14:paraId="0000033A">
      <w:pPr>
        <w:pageBreakBefore w:val="0"/>
        <w:rPr/>
      </w:pPr>
      <w:r w:rsidDel="00000000" w:rsidR="00000000" w:rsidRPr="00000000">
        <w:rPr>
          <w:rtl w:val="0"/>
        </w:rPr>
        <w:t xml:space="preserve">E(t) = Integral</w:t>
      </w:r>
      <w:r w:rsidDel="00000000" w:rsidR="00000000" w:rsidRPr="00000000">
        <w:rPr>
          <w:vertAlign w:val="subscript"/>
          <w:rtl w:val="0"/>
        </w:rPr>
        <w:t xml:space="preserve">-inf, inf</w:t>
      </w:r>
      <w:r w:rsidDel="00000000" w:rsidR="00000000" w:rsidRPr="00000000">
        <w:rPr>
          <w:rtl w:val="0"/>
        </w:rPr>
        <w:t xml:space="preserve"> t*1/θ*e</w:t>
      </w:r>
      <w:r w:rsidDel="00000000" w:rsidR="00000000" w:rsidRPr="00000000">
        <w:rPr>
          <w:vertAlign w:val="superscript"/>
          <w:rtl w:val="0"/>
        </w:rPr>
        <w:t xml:space="preserve">-t/θ</w:t>
      </w:r>
      <w:r w:rsidDel="00000000" w:rsidR="00000000" w:rsidRPr="00000000">
        <w:rPr>
          <w:rtl w:val="0"/>
        </w:rPr>
        <w:t xml:space="preserve"> dt = | per partes: u = t -&gt; u’ = 1, v’ = e</w:t>
      </w:r>
      <w:r w:rsidDel="00000000" w:rsidR="00000000" w:rsidRPr="00000000">
        <w:rPr>
          <w:vertAlign w:val="superscript"/>
          <w:rtl w:val="0"/>
        </w:rPr>
        <w:t xml:space="preserve">-t/θ</w:t>
      </w:r>
      <w:r w:rsidDel="00000000" w:rsidR="00000000" w:rsidRPr="00000000">
        <w:rPr>
          <w:rtl w:val="0"/>
        </w:rPr>
        <w:t xml:space="preserve"> -&gt; v = e</w:t>
      </w:r>
      <w:r w:rsidDel="00000000" w:rsidR="00000000" w:rsidRPr="00000000">
        <w:rPr>
          <w:vertAlign w:val="superscript"/>
          <w:rtl w:val="0"/>
        </w:rPr>
        <w:t xml:space="preserve">-t/θ</w:t>
      </w:r>
      <w:r w:rsidDel="00000000" w:rsidR="00000000" w:rsidRPr="00000000">
        <w:rPr>
          <w:rtl w:val="0"/>
        </w:rPr>
        <w:t xml:space="preserve">*-θ | =</w:t>
      </w:r>
    </w:p>
    <w:p w:rsidR="00000000" w:rsidDel="00000000" w:rsidP="00000000" w:rsidRDefault="00000000" w:rsidRPr="00000000" w14:paraId="0000033B">
      <w:pPr>
        <w:pageBreakBefore w:val="0"/>
        <w:rPr/>
      </w:pPr>
      <w:r w:rsidDel="00000000" w:rsidR="00000000" w:rsidRPr="00000000">
        <w:rPr>
          <w:rtl w:val="0"/>
        </w:rPr>
        <w:t xml:space="preserve">[-θ*t*e</w:t>
      </w:r>
      <w:r w:rsidDel="00000000" w:rsidR="00000000" w:rsidRPr="00000000">
        <w:rPr>
          <w:vertAlign w:val="superscript"/>
          <w:rtl w:val="0"/>
        </w:rPr>
        <w:t xml:space="preserve">-t/θ</w:t>
      </w:r>
      <w:r w:rsidDel="00000000" w:rsidR="00000000" w:rsidRPr="00000000">
        <w:rPr>
          <w:rtl w:val="0"/>
        </w:rPr>
        <w:t xml:space="preserve">]</w:t>
      </w:r>
      <w:r w:rsidDel="00000000" w:rsidR="00000000" w:rsidRPr="00000000">
        <w:rPr>
          <w:vertAlign w:val="subscript"/>
          <w:rtl w:val="0"/>
        </w:rPr>
        <w:t xml:space="preserve">0</w:t>
      </w:r>
      <w:r w:rsidDel="00000000" w:rsidR="00000000" w:rsidRPr="00000000">
        <w:rPr>
          <w:vertAlign w:val="superscript"/>
          <w:rtl w:val="0"/>
        </w:rPr>
        <w:t xml:space="preserve">inf</w:t>
      </w:r>
      <w:r w:rsidDel="00000000" w:rsidR="00000000" w:rsidRPr="00000000">
        <w:rPr>
          <w:rtl w:val="0"/>
        </w:rPr>
        <w:t xml:space="preserve"> - 1/θ*Integral</w:t>
      </w:r>
      <w:r w:rsidDel="00000000" w:rsidR="00000000" w:rsidRPr="00000000">
        <w:rPr>
          <w:vertAlign w:val="subscript"/>
          <w:rtl w:val="0"/>
        </w:rPr>
        <w:t xml:space="preserve">-inf, inf</w:t>
      </w:r>
      <w:r w:rsidDel="00000000" w:rsidR="00000000" w:rsidRPr="00000000">
        <w:rPr>
          <w:rtl w:val="0"/>
        </w:rPr>
        <w:t xml:space="preserve"> -θ*e</w:t>
      </w:r>
      <w:r w:rsidDel="00000000" w:rsidR="00000000" w:rsidRPr="00000000">
        <w:rPr>
          <w:vertAlign w:val="superscript"/>
          <w:rtl w:val="0"/>
        </w:rPr>
        <w:t xml:space="preserve">-t/θ</w:t>
      </w:r>
      <w:r w:rsidDel="00000000" w:rsidR="00000000" w:rsidRPr="00000000">
        <w:rPr>
          <w:rtl w:val="0"/>
        </w:rPr>
        <w:t xml:space="preserve"> dt = 0 + Integral</w:t>
      </w:r>
      <w:r w:rsidDel="00000000" w:rsidR="00000000" w:rsidRPr="00000000">
        <w:rPr>
          <w:vertAlign w:val="subscript"/>
          <w:rtl w:val="0"/>
        </w:rPr>
        <w:t xml:space="preserve">-inf, inf</w:t>
      </w:r>
      <w:r w:rsidDel="00000000" w:rsidR="00000000" w:rsidRPr="00000000">
        <w:rPr>
          <w:rtl w:val="0"/>
        </w:rPr>
        <w:t xml:space="preserve"> e</w:t>
      </w:r>
      <w:r w:rsidDel="00000000" w:rsidR="00000000" w:rsidRPr="00000000">
        <w:rPr>
          <w:vertAlign w:val="superscript"/>
          <w:rtl w:val="0"/>
        </w:rPr>
        <w:t xml:space="preserve">-t/θ</w:t>
      </w:r>
      <w:r w:rsidDel="00000000" w:rsidR="00000000" w:rsidRPr="00000000">
        <w:rPr>
          <w:rtl w:val="0"/>
        </w:rPr>
        <w:t xml:space="preserve"> dt = [-θ*e</w:t>
      </w:r>
      <w:r w:rsidDel="00000000" w:rsidR="00000000" w:rsidRPr="00000000">
        <w:rPr>
          <w:vertAlign w:val="superscript"/>
          <w:rtl w:val="0"/>
        </w:rPr>
        <w:t xml:space="preserve">-t/θ</w:t>
      </w:r>
      <w:r w:rsidDel="00000000" w:rsidR="00000000" w:rsidRPr="00000000">
        <w:rPr>
          <w:rtl w:val="0"/>
        </w:rPr>
        <w:t xml:space="preserve">]</w:t>
      </w:r>
      <w:r w:rsidDel="00000000" w:rsidR="00000000" w:rsidRPr="00000000">
        <w:rPr>
          <w:vertAlign w:val="subscript"/>
          <w:rtl w:val="0"/>
        </w:rPr>
        <w:t xml:space="preserve">0</w:t>
      </w:r>
      <w:r w:rsidDel="00000000" w:rsidR="00000000" w:rsidRPr="00000000">
        <w:rPr>
          <w:vertAlign w:val="superscript"/>
          <w:rtl w:val="0"/>
        </w:rPr>
        <w:t xml:space="preserve">inf</w:t>
      </w:r>
      <w:r w:rsidDel="00000000" w:rsidR="00000000" w:rsidRPr="00000000">
        <w:rPr>
          <w:rtl w:val="0"/>
        </w:rPr>
        <w:t xml:space="preserve"> = </w:t>
      </w:r>
      <w:r w:rsidDel="00000000" w:rsidR="00000000" w:rsidRPr="00000000">
        <w:rPr>
          <w:rtl w:val="0"/>
        </w:rPr>
        <w:t xml:space="preserve">θ</w:t>
      </w:r>
    </w:p>
    <w:p w:rsidR="00000000" w:rsidDel="00000000" w:rsidP="00000000" w:rsidRDefault="00000000" w:rsidRPr="00000000" w14:paraId="0000033C">
      <w:pPr>
        <w:pageBreakBefore w:val="0"/>
        <w:rPr/>
      </w:pPr>
      <w:r w:rsidDel="00000000" w:rsidR="00000000" w:rsidRPr="00000000">
        <w:rPr>
          <w:rtl w:val="0"/>
        </w:rPr>
        <w:t xml:space="preserve">θ rika za jak dlouho se rozbije prumerne žárovka, h rika kolik žárovek se rozbije za</w:t>
      </w:r>
    </w:p>
    <w:p w:rsidR="00000000" w:rsidDel="00000000" w:rsidP="00000000" w:rsidRDefault="00000000" w:rsidRPr="00000000" w14:paraId="0000033D">
      <w:pPr>
        <w:pageBreakBefore w:val="0"/>
        <w:rPr/>
      </w:pPr>
      <w:r w:rsidDel="00000000" w:rsidR="00000000" w:rsidRPr="00000000">
        <w:rPr>
          <w:rtl w:val="0"/>
        </w:rPr>
        <w:t xml:space="preserve">jednotku casu.</w:t>
      </w:r>
    </w:p>
    <w:p w:rsidR="00000000" w:rsidDel="00000000" w:rsidP="00000000" w:rsidRDefault="00000000" w:rsidRPr="00000000" w14:paraId="0000033E">
      <w:pPr>
        <w:pageBreakBefore w:val="0"/>
        <w:rPr>
          <w:b w:val="1"/>
        </w:rPr>
      </w:pPr>
      <w:r w:rsidDel="00000000" w:rsidR="00000000" w:rsidRPr="00000000">
        <w:rPr>
          <w:b w:val="1"/>
          <w:rtl w:val="0"/>
        </w:rPr>
        <w:t xml:space="preserve">c)</w:t>
      </w:r>
    </w:p>
    <w:p w:rsidR="00000000" w:rsidDel="00000000" w:rsidP="00000000" w:rsidRDefault="00000000" w:rsidRPr="00000000" w14:paraId="0000033F">
      <w:pPr>
        <w:pageBreakBefore w:val="0"/>
        <w:rPr/>
      </w:pPr>
      <w:r w:rsidDel="00000000" w:rsidR="00000000" w:rsidRPr="00000000">
        <w:rPr>
          <w:rtl w:val="0"/>
        </w:rPr>
        <w:t xml:space="preserve">h* = </w:t>
      </w:r>
      <w:r w:rsidDel="00000000" w:rsidR="00000000" w:rsidRPr="00000000">
        <w:rPr>
          <w:rtl w:val="0"/>
        </w:rPr>
        <w:t xml:space="preserve">argmax</w:t>
      </w:r>
      <w:r w:rsidDel="00000000" w:rsidR="00000000" w:rsidRPr="00000000">
        <w:rPr>
          <w:vertAlign w:val="subscript"/>
          <w:rtl w:val="0"/>
        </w:rPr>
        <w:t xml:space="preserve">h</w:t>
      </w:r>
      <w:r w:rsidDel="00000000" w:rsidR="00000000" w:rsidRPr="00000000">
        <w:rPr>
          <w:rtl w:val="0"/>
        </w:rPr>
        <w:t xml:space="preserve"> p(h|T)</w:t>
      </w:r>
    </w:p>
    <w:p w:rsidR="00000000" w:rsidDel="00000000" w:rsidP="00000000" w:rsidRDefault="00000000" w:rsidRPr="00000000" w14:paraId="00000340">
      <w:pPr>
        <w:pageBreakBefore w:val="0"/>
        <w:rPr>
          <w:vertAlign w:val="superscript"/>
        </w:rPr>
      </w:pPr>
      <w:r w:rsidDel="00000000" w:rsidR="00000000" w:rsidRPr="00000000">
        <w:rPr>
          <w:rtl w:val="0"/>
        </w:rPr>
        <w:t xml:space="preserve">p(h|T) = </w:t>
      </w:r>
      <w:r w:rsidDel="00000000" w:rsidR="00000000" w:rsidRPr="00000000">
        <w:rPr>
          <w:rtl w:val="0"/>
        </w:rPr>
        <w:t xml:space="preserve">p(T|h)*</w:t>
      </w:r>
      <w:r w:rsidDel="00000000" w:rsidR="00000000" w:rsidRPr="00000000">
        <w:rPr>
          <w:rtl w:val="0"/>
        </w:rPr>
        <w:t xml:space="preserve">p(h</w:t>
      </w:r>
      <w:r w:rsidDel="00000000" w:rsidR="00000000" w:rsidRPr="00000000">
        <w:rPr>
          <w:rtl w:val="0"/>
        </w:rPr>
        <w:t xml:space="preserve">) = </w:t>
      </w:r>
      <w:commentRangeStart w:id="45"/>
      <w:commentRangeStart w:id="46"/>
      <w:commentRangeStart w:id="47"/>
      <w:commentRangeStart w:id="48"/>
      <w:commentRangeStart w:id="49"/>
      <w:commentRangeStart w:id="50"/>
      <w:commentRangeStart w:id="51"/>
      <w:commentRangeStart w:id="52"/>
      <w:r w:rsidDel="00000000" w:rsidR="00000000" w:rsidRPr="00000000">
        <w:rPr>
          <w:rtl w:val="0"/>
        </w:rPr>
        <w:t xml:space="preserve">e</w:t>
      </w:r>
      <w:r w:rsidDel="00000000" w:rsidR="00000000" w:rsidRPr="00000000">
        <w:rPr>
          <w:vertAlign w:val="superscript"/>
          <w:rtl w:val="0"/>
        </w:rPr>
        <w:t xml:space="preserve">-h</w:t>
      </w:r>
      <w:r w:rsidDel="00000000" w:rsidR="00000000" w:rsidRPr="00000000">
        <w:rPr>
          <w:rtl w:val="0"/>
        </w:rPr>
        <w:t xml:space="preserve"> * Prod</w:t>
      </w:r>
      <w:r w:rsidDel="00000000" w:rsidR="00000000" w:rsidRPr="00000000">
        <w:rPr>
          <w:vertAlign w:val="subscript"/>
          <w:rtl w:val="0"/>
        </w:rPr>
        <w:t xml:space="preserve">i</w:t>
      </w:r>
      <w:r w:rsidDel="00000000" w:rsidR="00000000" w:rsidRPr="00000000">
        <w:rPr>
          <w:rtl w:val="0"/>
        </w:rPr>
        <w:t xml:space="preserve"> h*e</w:t>
      </w:r>
      <w:r w:rsidDel="00000000" w:rsidR="00000000" w:rsidRPr="00000000">
        <w:rPr>
          <w:vertAlign w:val="superscript"/>
          <w:rtl w:val="0"/>
        </w:rPr>
        <w:t xml:space="preserve">-h*ti</w:t>
      </w:r>
      <w:commentRangeEnd w:id="45"/>
      <w:r w:rsidDel="00000000" w:rsidR="00000000" w:rsidRPr="00000000">
        <w:commentReference w:id="45"/>
      </w:r>
      <w:commentRangeEnd w:id="46"/>
      <w:r w:rsidDel="00000000" w:rsidR="00000000" w:rsidRPr="00000000">
        <w:commentReference w:id="46"/>
      </w:r>
      <w:commentRangeEnd w:id="47"/>
      <w:r w:rsidDel="00000000" w:rsidR="00000000" w:rsidRPr="00000000">
        <w:commentReference w:id="47"/>
      </w:r>
      <w:commentRangeEnd w:id="48"/>
      <w:r w:rsidDel="00000000" w:rsidR="00000000" w:rsidRPr="00000000">
        <w:commentReference w:id="48"/>
      </w:r>
      <w:commentRangeEnd w:id="49"/>
      <w:r w:rsidDel="00000000" w:rsidR="00000000" w:rsidRPr="00000000">
        <w:commentReference w:id="49"/>
      </w:r>
      <w:commentRangeEnd w:id="50"/>
      <w:r w:rsidDel="00000000" w:rsidR="00000000" w:rsidRPr="00000000">
        <w:commentReference w:id="50"/>
      </w:r>
      <w:commentRangeEnd w:id="51"/>
      <w:r w:rsidDel="00000000" w:rsidR="00000000" w:rsidRPr="00000000">
        <w:commentReference w:id="51"/>
      </w:r>
      <w:commentRangeEnd w:id="52"/>
      <w:r w:rsidDel="00000000" w:rsidR="00000000" w:rsidRPr="00000000">
        <w:commentReference w:id="52"/>
      </w:r>
      <w:r w:rsidDel="00000000" w:rsidR="00000000" w:rsidRPr="00000000">
        <w:rPr>
          <w:rtl w:val="0"/>
        </w:rPr>
      </w:r>
    </w:p>
    <w:p w:rsidR="00000000" w:rsidDel="00000000" w:rsidP="00000000" w:rsidRDefault="00000000" w:rsidRPr="00000000" w14:paraId="00000341">
      <w:pPr>
        <w:pageBreakBefore w:val="0"/>
        <w:rPr/>
      </w:pPr>
      <w:r w:rsidDel="00000000" w:rsidR="00000000" w:rsidRPr="00000000">
        <w:rPr>
          <w:rtl w:val="0"/>
        </w:rPr>
        <w:t xml:space="preserve">ln(p(T|h)*p(h)) = -h + Sum</w:t>
      </w:r>
      <w:r w:rsidDel="00000000" w:rsidR="00000000" w:rsidRPr="00000000">
        <w:rPr>
          <w:vertAlign w:val="subscript"/>
          <w:rtl w:val="0"/>
        </w:rPr>
        <w:t xml:space="preserve">i</w:t>
      </w:r>
      <w:r w:rsidDel="00000000" w:rsidR="00000000" w:rsidRPr="00000000">
        <w:rPr>
          <w:rtl w:val="0"/>
        </w:rPr>
        <w:t xml:space="preserve"> ln(h*e</w:t>
      </w:r>
      <w:r w:rsidDel="00000000" w:rsidR="00000000" w:rsidRPr="00000000">
        <w:rPr>
          <w:vertAlign w:val="superscript"/>
          <w:rtl w:val="0"/>
        </w:rPr>
        <w:t xml:space="preserve">-h*ti</w:t>
      </w:r>
      <w:r w:rsidDel="00000000" w:rsidR="00000000" w:rsidRPr="00000000">
        <w:rPr>
          <w:rtl w:val="0"/>
        </w:rPr>
        <w:t xml:space="preserve">) = </w:t>
      </w:r>
      <w:r w:rsidDel="00000000" w:rsidR="00000000" w:rsidRPr="00000000">
        <w:rPr>
          <w:rtl w:val="0"/>
        </w:rPr>
        <w:t xml:space="preserve">-h + n*ln(h) - h*Sum</w:t>
      </w:r>
      <w:r w:rsidDel="00000000" w:rsidR="00000000" w:rsidRPr="00000000">
        <w:rPr>
          <w:vertAlign w:val="subscript"/>
          <w:rtl w:val="0"/>
        </w:rPr>
        <w:t xml:space="preserve">i</w:t>
      </w:r>
      <w:r w:rsidDel="00000000" w:rsidR="00000000" w:rsidRPr="00000000">
        <w:rPr>
          <w:rtl w:val="0"/>
        </w:rPr>
        <w:t xml:space="preserve"> t</w:t>
      </w:r>
      <w:r w:rsidDel="00000000" w:rsidR="00000000" w:rsidRPr="00000000">
        <w:rPr>
          <w:vertAlign w:val="subscript"/>
          <w:rtl w:val="0"/>
        </w:rPr>
        <w:t xml:space="preserve">i</w:t>
      </w:r>
      <w:r w:rsidDel="00000000" w:rsidR="00000000" w:rsidRPr="00000000">
        <w:rPr>
          <w:rtl w:val="0"/>
        </w:rPr>
      </w:r>
    </w:p>
    <w:p w:rsidR="00000000" w:rsidDel="00000000" w:rsidP="00000000" w:rsidRDefault="00000000" w:rsidRPr="00000000" w14:paraId="00000342">
      <w:pPr>
        <w:pageBreakBefore w:val="0"/>
        <w:rPr/>
      </w:pPr>
      <w:r w:rsidDel="00000000" w:rsidR="00000000" w:rsidRPr="00000000">
        <w:rPr>
          <w:rtl w:val="0"/>
        </w:rPr>
        <w:t xml:space="preserve">derivace = -1 + n/h - </w:t>
      </w:r>
      <w:r w:rsidDel="00000000" w:rsidR="00000000" w:rsidRPr="00000000">
        <w:rPr>
          <w:rtl w:val="0"/>
        </w:rPr>
        <w:t xml:space="preserve">Sum</w:t>
      </w:r>
      <w:r w:rsidDel="00000000" w:rsidR="00000000" w:rsidRPr="00000000">
        <w:rPr>
          <w:vertAlign w:val="subscript"/>
          <w:rtl w:val="0"/>
        </w:rPr>
        <w:t xml:space="preserve">i</w:t>
      </w:r>
      <w:r w:rsidDel="00000000" w:rsidR="00000000" w:rsidRPr="00000000">
        <w:rPr>
          <w:rtl w:val="0"/>
        </w:rPr>
        <w:t xml:space="preserve"> t</w:t>
      </w:r>
      <w:r w:rsidDel="00000000" w:rsidR="00000000" w:rsidRPr="00000000">
        <w:rPr>
          <w:vertAlign w:val="subscript"/>
          <w:rtl w:val="0"/>
        </w:rPr>
        <w:t xml:space="preserve">i</w:t>
      </w:r>
      <w:r w:rsidDel="00000000" w:rsidR="00000000" w:rsidRPr="00000000">
        <w:rPr>
          <w:rtl w:val="0"/>
        </w:rPr>
        <w:t xml:space="preserve"> = 0, odtud h</w:t>
      </w:r>
      <w:r w:rsidDel="00000000" w:rsidR="00000000" w:rsidRPr="00000000">
        <w:rPr>
          <w:vertAlign w:val="subscript"/>
          <w:rtl w:val="0"/>
        </w:rPr>
        <w:t xml:space="preserve">MAP</w:t>
      </w:r>
      <w:r w:rsidDel="00000000" w:rsidR="00000000" w:rsidRPr="00000000">
        <w:rPr>
          <w:rtl w:val="0"/>
        </w:rPr>
        <w:t xml:space="preserve"> = n/(1 + </w:t>
      </w:r>
      <w:r w:rsidDel="00000000" w:rsidR="00000000" w:rsidRPr="00000000">
        <w:rPr>
          <w:rtl w:val="0"/>
        </w:rPr>
        <w:t xml:space="preserve">Sum</w:t>
      </w:r>
      <w:r w:rsidDel="00000000" w:rsidR="00000000" w:rsidRPr="00000000">
        <w:rPr>
          <w:vertAlign w:val="subscript"/>
          <w:rtl w:val="0"/>
        </w:rPr>
        <w:t xml:space="preserve">i</w:t>
      </w:r>
      <w:r w:rsidDel="00000000" w:rsidR="00000000" w:rsidRPr="00000000">
        <w:rPr>
          <w:rtl w:val="0"/>
        </w:rPr>
        <w:t xml:space="preserve"> t</w:t>
      </w:r>
      <w:r w:rsidDel="00000000" w:rsidR="00000000" w:rsidRPr="00000000">
        <w:rPr>
          <w:vertAlign w:val="subscript"/>
          <w:rtl w:val="0"/>
        </w:rPr>
        <w:t xml:space="preserve">i</w:t>
      </w:r>
      <w:r w:rsidDel="00000000" w:rsidR="00000000" w:rsidRPr="00000000">
        <w:rPr>
          <w:rtl w:val="0"/>
        </w:rPr>
        <w:t xml:space="preserve">)</w:t>
      </w:r>
    </w:p>
    <w:p w:rsidR="00000000" w:rsidDel="00000000" w:rsidP="00000000" w:rsidRDefault="00000000" w:rsidRPr="00000000" w14:paraId="00000343">
      <w:pPr>
        <w:pageBreakBefore w:val="0"/>
        <w:rPr/>
      </w:pPr>
      <w:r w:rsidDel="00000000" w:rsidR="00000000" w:rsidRPr="00000000">
        <w:rPr>
          <w:rtl w:val="0"/>
        </w:rPr>
        <w:t xml:space="preserve">Ocekavana zivotnost O = ar. prumer + 1/n</w:t>
      </w:r>
    </w:p>
    <w:p w:rsidR="00000000" w:rsidDel="00000000" w:rsidP="00000000" w:rsidRDefault="00000000" w:rsidRPr="00000000" w14:paraId="00000344">
      <w:pPr>
        <w:pageBreakBefore w:val="0"/>
        <w:rPr/>
      </w:pPr>
      <w:r w:rsidDel="00000000" w:rsidR="00000000" w:rsidRPr="00000000">
        <w:rPr>
          <w:rtl w:val="0"/>
        </w:rPr>
      </w:r>
    </w:p>
    <w:p w:rsidR="00000000" w:rsidDel="00000000" w:rsidP="00000000" w:rsidRDefault="00000000" w:rsidRPr="00000000" w14:paraId="00000345">
      <w:pPr>
        <w:pageBreakBefore w:val="0"/>
        <w:rPr>
          <w:b w:val="1"/>
        </w:rPr>
      </w:pPr>
      <w:r w:rsidDel="00000000" w:rsidR="00000000" w:rsidRPr="00000000">
        <w:rPr>
          <w:b w:val="1"/>
          <w:rtl w:val="0"/>
        </w:rPr>
        <w:t xml:space="preserve">3.5</w:t>
      </w:r>
    </w:p>
    <w:p w:rsidR="00000000" w:rsidDel="00000000" w:rsidP="00000000" w:rsidRDefault="00000000" w:rsidRPr="00000000" w14:paraId="00000346">
      <w:pPr>
        <w:pageBreakBefore w:val="0"/>
        <w:rPr>
          <w:b w:val="1"/>
        </w:rPr>
      </w:pPr>
      <w:r w:rsidDel="00000000" w:rsidR="00000000" w:rsidRPr="00000000">
        <w:rPr>
          <w:b w:val="1"/>
          <w:rtl w:val="0"/>
        </w:rPr>
        <w:t xml:space="preserve">a)</w:t>
      </w:r>
    </w:p>
    <w:p w:rsidR="00000000" w:rsidDel="00000000" w:rsidP="00000000" w:rsidRDefault="00000000" w:rsidRPr="00000000" w14:paraId="00000347">
      <w:pPr>
        <w:pageBreakBefore w:val="0"/>
        <w:rPr/>
      </w:pPr>
      <w:r w:rsidDel="00000000" w:rsidR="00000000" w:rsidRPr="00000000">
        <w:rPr>
          <w:rtl w:val="0"/>
        </w:rPr>
        <w:t xml:space="preserve">Z predchoziho prikladu mame h = n/(Sum</w:t>
      </w:r>
      <w:r w:rsidDel="00000000" w:rsidR="00000000" w:rsidRPr="00000000">
        <w:rPr>
          <w:vertAlign w:val="subscript"/>
          <w:rtl w:val="0"/>
        </w:rPr>
        <w:t xml:space="preserve">i</w:t>
      </w:r>
      <w:r w:rsidDel="00000000" w:rsidR="00000000" w:rsidRPr="00000000">
        <w:rPr>
          <w:rtl w:val="0"/>
        </w:rPr>
        <w:t xml:space="preserve"> t</w:t>
      </w:r>
      <w:r w:rsidDel="00000000" w:rsidR="00000000" w:rsidRPr="00000000">
        <w:rPr>
          <w:vertAlign w:val="subscript"/>
          <w:rtl w:val="0"/>
        </w:rPr>
        <w:t xml:space="preserve">i</w:t>
      </w:r>
      <w:r w:rsidDel="00000000" w:rsidR="00000000" w:rsidRPr="00000000">
        <w:rPr>
          <w:rtl w:val="0"/>
        </w:rPr>
        <w:t xml:space="preserve">) = 3 / 600 = 1 / 200 = 0.005</w:t>
      </w:r>
    </w:p>
    <w:p w:rsidR="00000000" w:rsidDel="00000000" w:rsidP="00000000" w:rsidRDefault="00000000" w:rsidRPr="00000000" w14:paraId="00000348">
      <w:pPr>
        <w:pageBreakBefore w:val="0"/>
        <w:rPr>
          <w:b w:val="1"/>
        </w:rPr>
      </w:pPr>
      <w:commentRangeStart w:id="53"/>
      <w:commentRangeStart w:id="54"/>
      <w:r w:rsidDel="00000000" w:rsidR="00000000" w:rsidRPr="00000000">
        <w:rPr>
          <w:b w:val="1"/>
          <w:rtl w:val="0"/>
        </w:rPr>
        <w:t xml:space="preserve">b) ?????</w:t>
      </w:r>
      <w:commentRangeEnd w:id="53"/>
      <w:r w:rsidDel="00000000" w:rsidR="00000000" w:rsidRPr="00000000">
        <w:commentReference w:id="53"/>
      </w:r>
      <w:commentRangeEnd w:id="54"/>
      <w:r w:rsidDel="00000000" w:rsidR="00000000" w:rsidRPr="00000000">
        <w:commentReference w:id="54"/>
      </w:r>
      <w:r w:rsidDel="00000000" w:rsidR="00000000" w:rsidRPr="00000000">
        <w:rPr>
          <w:rtl w:val="0"/>
        </w:rPr>
      </w:r>
    </w:p>
    <w:p w:rsidR="00000000" w:rsidDel="00000000" w:rsidP="00000000" w:rsidRDefault="00000000" w:rsidRPr="00000000" w14:paraId="00000349">
      <w:pPr>
        <w:pageBreakBefore w:val="0"/>
        <w:rPr/>
      </w:pPr>
      <w:r w:rsidDel="00000000" w:rsidR="00000000" w:rsidRPr="00000000">
        <w:rPr>
          <w:rtl w:val="0"/>
        </w:rPr>
        <w:t xml:space="preserve">Nevim jak na to vubec teda</w:t>
      </w:r>
    </w:p>
    <w:p w:rsidR="00000000" w:rsidDel="00000000" w:rsidP="00000000" w:rsidRDefault="00000000" w:rsidRPr="00000000" w14:paraId="0000034A">
      <w:pPr>
        <w:pageBreakBefore w:val="0"/>
        <w:rPr/>
      </w:pPr>
      <w:r w:rsidDel="00000000" w:rsidR="00000000" w:rsidRPr="00000000">
        <w:rPr>
          <w:rtl w:val="0"/>
        </w:rPr>
      </w:r>
    </w:p>
    <w:p w:rsidR="00000000" w:rsidDel="00000000" w:rsidP="00000000" w:rsidRDefault="00000000" w:rsidRPr="00000000" w14:paraId="0000034B">
      <w:pPr>
        <w:pageBreakBefore w:val="0"/>
        <w:rPr>
          <w:b w:val="1"/>
        </w:rPr>
      </w:pPr>
      <w:r w:rsidDel="00000000" w:rsidR="00000000" w:rsidRPr="00000000">
        <w:rPr>
          <w:b w:val="1"/>
          <w:rtl w:val="0"/>
        </w:rPr>
        <w:t xml:space="preserve">3.6</w:t>
      </w:r>
    </w:p>
    <w:p w:rsidR="00000000" w:rsidDel="00000000" w:rsidP="00000000" w:rsidRDefault="00000000" w:rsidRPr="00000000" w14:paraId="0000034C">
      <w:pPr>
        <w:pageBreakBefore w:val="0"/>
        <w:rPr>
          <w:b w:val="1"/>
        </w:rPr>
      </w:pPr>
      <w:r w:rsidDel="00000000" w:rsidR="00000000" w:rsidRPr="00000000">
        <w:rPr>
          <w:b w:val="1"/>
          <w:rtl w:val="0"/>
        </w:rPr>
        <w:t xml:space="preserve">a)</w:t>
      </w:r>
    </w:p>
    <w:p w:rsidR="00000000" w:rsidDel="00000000" w:rsidP="00000000" w:rsidRDefault="00000000" w:rsidRPr="00000000" w14:paraId="0000034D">
      <w:pPr>
        <w:pageBreakBefore w:val="0"/>
        <w:rPr>
          <w:vertAlign w:val="subscript"/>
        </w:rPr>
      </w:pPr>
      <w:commentRangeStart w:id="55"/>
      <w:commentRangeStart w:id="56"/>
      <w:r w:rsidDel="00000000" w:rsidR="00000000" w:rsidRPr="00000000">
        <w:rPr>
          <w:rtl w:val="0"/>
        </w:rPr>
        <w:t xml:space="preserve">L(</w:t>
      </w:r>
      <w:commentRangeEnd w:id="55"/>
      <w:r w:rsidDel="00000000" w:rsidR="00000000" w:rsidRPr="00000000">
        <w:commentReference w:id="55"/>
      </w:r>
      <w:commentRangeEnd w:id="56"/>
      <w:r w:rsidDel="00000000" w:rsidR="00000000" w:rsidRPr="00000000">
        <w:commentReference w:id="56"/>
      </w:r>
      <w:r w:rsidDel="00000000" w:rsidR="00000000" w:rsidRPr="00000000">
        <w:rPr>
          <w:rtl w:val="0"/>
        </w:rPr>
        <w:t xml:space="preserve">θ</w:t>
      </w:r>
      <w:commentRangeStart w:id="57"/>
      <w:commentRangeStart w:id="58"/>
      <w:r w:rsidDel="00000000" w:rsidR="00000000" w:rsidRPr="00000000">
        <w:rPr>
          <w:rtl w:val="0"/>
        </w:rPr>
        <w:t xml:space="preserve">) = 1 / </w:t>
      </w:r>
      <w:commentRangeEnd w:id="57"/>
      <w:r w:rsidDel="00000000" w:rsidR="00000000" w:rsidRPr="00000000">
        <w:commentReference w:id="57"/>
      </w:r>
      <w:commentRangeEnd w:id="58"/>
      <w:r w:rsidDel="00000000" w:rsidR="00000000" w:rsidRPr="00000000">
        <w:commentReference w:id="58"/>
      </w:r>
      <w:r w:rsidDel="00000000" w:rsidR="00000000" w:rsidRPr="00000000">
        <w:rPr>
          <w:rtl w:val="0"/>
        </w:rPr>
        <w:t xml:space="preserve">θ</w:t>
      </w:r>
      <w:r w:rsidDel="00000000" w:rsidR="00000000" w:rsidRPr="00000000">
        <w:rPr>
          <w:vertAlign w:val="superscript"/>
          <w:rtl w:val="0"/>
        </w:rPr>
        <w:t xml:space="preserve">n</w:t>
      </w:r>
      <w:r w:rsidDel="00000000" w:rsidR="00000000" w:rsidRPr="00000000">
        <w:rPr>
          <w:rtl w:val="0"/>
        </w:rPr>
        <w:t xml:space="preserve">, max L(θ) pro θ -&gt; 0, ale θ &gt;= max</w:t>
      </w:r>
      <w:r w:rsidDel="00000000" w:rsidR="00000000" w:rsidRPr="00000000">
        <w:rPr>
          <w:vertAlign w:val="subscript"/>
          <w:rtl w:val="0"/>
        </w:rPr>
        <w:t xml:space="preserve">i</w:t>
      </w:r>
      <w:r w:rsidDel="00000000" w:rsidR="00000000" w:rsidRPr="00000000">
        <w:rPr>
          <w:rtl w:val="0"/>
        </w:rPr>
        <w:t xml:space="preserve"> x</w:t>
      </w:r>
      <w:r w:rsidDel="00000000" w:rsidR="00000000" w:rsidRPr="00000000">
        <w:rPr>
          <w:vertAlign w:val="subscript"/>
          <w:rtl w:val="0"/>
        </w:rPr>
        <w:t xml:space="preserve">i</w:t>
      </w:r>
      <w:r w:rsidDel="00000000" w:rsidR="00000000" w:rsidRPr="00000000">
        <w:rPr>
          <w:rtl w:val="0"/>
        </w:rPr>
        <w:t xml:space="preserve">, proto θ = max</w:t>
      </w:r>
      <w:r w:rsidDel="00000000" w:rsidR="00000000" w:rsidRPr="00000000">
        <w:rPr>
          <w:vertAlign w:val="subscript"/>
          <w:rtl w:val="0"/>
        </w:rPr>
        <w:t xml:space="preserve">i</w:t>
      </w:r>
      <w:r w:rsidDel="00000000" w:rsidR="00000000" w:rsidRPr="00000000">
        <w:rPr>
          <w:rtl w:val="0"/>
        </w:rPr>
        <w:t xml:space="preserve"> x</w:t>
      </w:r>
      <w:r w:rsidDel="00000000" w:rsidR="00000000" w:rsidRPr="00000000">
        <w:rPr>
          <w:vertAlign w:val="subscript"/>
          <w:rtl w:val="0"/>
        </w:rPr>
        <w:t xml:space="preserve">i</w:t>
      </w:r>
    </w:p>
    <w:p w:rsidR="00000000" w:rsidDel="00000000" w:rsidP="00000000" w:rsidRDefault="00000000" w:rsidRPr="00000000" w14:paraId="0000034E">
      <w:pPr>
        <w:pageBreakBefore w:val="0"/>
        <w:rPr>
          <w:b w:val="1"/>
        </w:rPr>
      </w:pPr>
      <w:r w:rsidDel="00000000" w:rsidR="00000000" w:rsidRPr="00000000">
        <w:rPr>
          <w:b w:val="1"/>
          <w:rtl w:val="0"/>
        </w:rPr>
        <w:t xml:space="preserve">b)</w:t>
      </w:r>
    </w:p>
    <w:p w:rsidR="00000000" w:rsidDel="00000000" w:rsidP="00000000" w:rsidRDefault="00000000" w:rsidRPr="00000000" w14:paraId="0000034F">
      <w:pPr>
        <w:pageBreakBefore w:val="0"/>
        <w:rPr/>
      </w:pPr>
      <w:r w:rsidDel="00000000" w:rsidR="00000000" w:rsidRPr="00000000">
        <w:rPr>
          <w:rtl w:val="0"/>
        </w:rPr>
        <w:t xml:space="preserve">A</w:t>
      </w:r>
      <w:r w:rsidDel="00000000" w:rsidR="00000000" w:rsidRPr="00000000">
        <w:rPr>
          <w:rtl w:val="0"/>
        </w:rPr>
        <w:t xml:space="preserve">no, protoze jsme pravděpodobně neviděli maximální číslo.</w:t>
      </w:r>
    </w:p>
    <w:p w:rsidR="00000000" w:rsidDel="00000000" w:rsidP="00000000" w:rsidRDefault="00000000" w:rsidRPr="00000000" w14:paraId="00000350">
      <w:pPr>
        <w:pageBreakBefore w:val="0"/>
        <w:rPr>
          <w:b w:val="1"/>
        </w:rPr>
      </w:pPr>
      <w:r w:rsidDel="00000000" w:rsidR="00000000" w:rsidRPr="00000000">
        <w:rPr>
          <w:b w:val="1"/>
          <w:rtl w:val="0"/>
        </w:rPr>
        <w:t xml:space="preserve">c)</w:t>
      </w:r>
    </w:p>
    <w:p w:rsidR="00000000" w:rsidDel="00000000" w:rsidP="00000000" w:rsidRDefault="00000000" w:rsidRPr="00000000" w14:paraId="00000351">
      <w:pPr>
        <w:pageBreakBefore w:val="0"/>
        <w:rPr/>
      </w:pPr>
      <w:r w:rsidDel="00000000" w:rsidR="00000000" w:rsidRPr="00000000">
        <w:rPr>
          <w:rtl w:val="0"/>
        </w:rPr>
        <w:t xml:space="preserve">θ</w:t>
      </w:r>
      <w:r w:rsidDel="00000000" w:rsidR="00000000" w:rsidRPr="00000000">
        <w:rPr>
          <w:rtl w:val="0"/>
        </w:rPr>
        <w:t xml:space="preserve"> &lt;= M, p(θ) = 1/M (uniformní rozdělení)</w:t>
      </w:r>
    </w:p>
    <w:p w:rsidR="00000000" w:rsidDel="00000000" w:rsidP="00000000" w:rsidRDefault="00000000" w:rsidRPr="00000000" w14:paraId="00000352">
      <w:pPr>
        <w:pageBreakBefore w:val="0"/>
        <w:rPr/>
      </w:pPr>
      <w:r w:rsidDel="00000000" w:rsidR="00000000" w:rsidRPr="00000000">
        <w:rPr>
          <w:rtl w:val="0"/>
        </w:rPr>
        <w:t xml:space="preserve">p(θ|T) = p(T|θ)*p(θ) = 1 / (θ</w:t>
      </w:r>
      <w:r w:rsidDel="00000000" w:rsidR="00000000" w:rsidRPr="00000000">
        <w:rPr>
          <w:vertAlign w:val="superscript"/>
          <w:rtl w:val="0"/>
        </w:rPr>
        <w:t xml:space="preserve">n</w:t>
      </w:r>
      <w:r w:rsidDel="00000000" w:rsidR="00000000" w:rsidRPr="00000000">
        <w:rPr>
          <w:rtl w:val="0"/>
        </w:rPr>
        <w:t xml:space="preserve"> * M), coz zas vede na θ = max</w:t>
      </w:r>
      <w:r w:rsidDel="00000000" w:rsidR="00000000" w:rsidRPr="00000000">
        <w:rPr>
          <w:vertAlign w:val="subscript"/>
          <w:rtl w:val="0"/>
        </w:rPr>
        <w:t xml:space="preserve">i</w:t>
      </w:r>
      <w:r w:rsidDel="00000000" w:rsidR="00000000" w:rsidRPr="00000000">
        <w:rPr>
          <w:rtl w:val="0"/>
        </w:rPr>
        <w:t xml:space="preserve"> x</w:t>
      </w:r>
      <w:r w:rsidDel="00000000" w:rsidR="00000000" w:rsidRPr="00000000">
        <w:rPr>
          <w:vertAlign w:val="subscript"/>
          <w:rtl w:val="0"/>
        </w:rPr>
        <w:t xml:space="preserve">i</w:t>
      </w:r>
      <w:r w:rsidDel="00000000" w:rsidR="00000000" w:rsidRPr="00000000">
        <w:rPr>
          <w:rtl w:val="0"/>
        </w:rPr>
      </w:r>
    </w:p>
    <w:p w:rsidR="00000000" w:rsidDel="00000000" w:rsidP="00000000" w:rsidRDefault="00000000" w:rsidRPr="00000000" w14:paraId="00000353">
      <w:pPr>
        <w:pageBreakBefore w:val="0"/>
        <w:rPr>
          <w:b w:val="1"/>
        </w:rPr>
      </w:pPr>
      <w:r w:rsidDel="00000000" w:rsidR="00000000" w:rsidRPr="00000000">
        <w:rPr>
          <w:b w:val="1"/>
          <w:rtl w:val="0"/>
        </w:rPr>
        <w:t xml:space="preserve">d) ?????</w:t>
      </w:r>
    </w:p>
    <w:p w:rsidR="00000000" w:rsidDel="00000000" w:rsidP="00000000" w:rsidRDefault="00000000" w:rsidRPr="00000000" w14:paraId="00000354">
      <w:pPr>
        <w:pageBreakBefore w:val="0"/>
        <w:rPr/>
      </w:pPr>
      <w:r w:rsidDel="00000000" w:rsidR="00000000" w:rsidRPr="00000000">
        <w:rPr>
          <w:rtl w:val="0"/>
        </w:rPr>
        <w:t xml:space="preserve">Aposteriorní</w:t>
      </w:r>
      <w:r w:rsidDel="00000000" w:rsidR="00000000" w:rsidRPr="00000000">
        <w:rPr>
          <w:rtl w:val="0"/>
        </w:rPr>
        <w:t xml:space="preserve"> rozdělení je na &lt;max</w:t>
      </w:r>
      <w:r w:rsidDel="00000000" w:rsidR="00000000" w:rsidRPr="00000000">
        <w:rPr>
          <w:vertAlign w:val="subscript"/>
          <w:rtl w:val="0"/>
        </w:rPr>
        <w:t xml:space="preserve">i</w:t>
      </w:r>
      <w:r w:rsidDel="00000000" w:rsidR="00000000" w:rsidRPr="00000000">
        <w:rPr>
          <w:rtl w:val="0"/>
        </w:rPr>
        <w:t xml:space="preserve"> x</w:t>
      </w:r>
      <w:r w:rsidDel="00000000" w:rsidR="00000000" w:rsidRPr="00000000">
        <w:rPr>
          <w:vertAlign w:val="subscript"/>
          <w:rtl w:val="0"/>
        </w:rPr>
        <w:t xml:space="preserve">i</w:t>
      </w:r>
      <w:r w:rsidDel="00000000" w:rsidR="00000000" w:rsidRPr="00000000">
        <w:rPr>
          <w:rtl w:val="0"/>
        </w:rPr>
        <w:t xml:space="preserve">; inf), s tim ze nizsi hodnoty jsou pravdepodobnejsi</w:t>
      </w:r>
    </w:p>
    <w:p w:rsidR="00000000" w:rsidDel="00000000" w:rsidP="00000000" w:rsidRDefault="00000000" w:rsidRPr="00000000" w14:paraId="00000355">
      <w:pPr>
        <w:pageBreakBefore w:val="0"/>
        <w:rPr/>
      </w:pPr>
      <w:r w:rsidDel="00000000" w:rsidR="00000000" w:rsidRPr="00000000">
        <w:rPr>
          <w:rtl w:val="0"/>
        </w:rPr>
        <w:t xml:space="preserve">Nevím, jestli chtějí přímo vzorec, pak p(θ|T) = p(T|θ)*p(θ), kde ale p(θ) nevím jak popsat, možná se dá zanedbat, protože pokud je θ náhodná veličina, každá hodnota má stejnou pravděpodobnost</w:t>
      </w:r>
    </w:p>
    <w:p w:rsidR="00000000" w:rsidDel="00000000" w:rsidP="00000000" w:rsidRDefault="00000000" w:rsidRPr="00000000" w14:paraId="00000356">
      <w:pPr>
        <w:pageBreakBefore w:val="0"/>
        <w:rPr/>
      </w:pPr>
      <w:r w:rsidDel="00000000" w:rsidR="00000000" w:rsidRPr="00000000">
        <w:rPr>
          <w:rtl w:val="0"/>
        </w:rPr>
        <w:t xml:space="preserve">θ* = argmin</w:t>
      </w:r>
      <w:r w:rsidDel="00000000" w:rsidR="00000000" w:rsidRPr="00000000">
        <w:rPr>
          <w:vertAlign w:val="subscript"/>
          <w:rtl w:val="0"/>
        </w:rPr>
        <w:t xml:space="preserve">θ</w:t>
      </w:r>
      <w:r w:rsidDel="00000000" w:rsidR="00000000" w:rsidRPr="00000000">
        <w:rPr>
          <w:rtl w:val="0"/>
        </w:rPr>
        <w:t xml:space="preserve"> R(θ) = argmin</w:t>
      </w:r>
      <w:r w:rsidDel="00000000" w:rsidR="00000000" w:rsidRPr="00000000">
        <w:rPr>
          <w:vertAlign w:val="subscript"/>
          <w:rtl w:val="0"/>
        </w:rPr>
        <w:t xml:space="preserve">θ</w:t>
      </w:r>
      <w:r w:rsidDel="00000000" w:rsidR="00000000" w:rsidRPr="00000000">
        <w:rPr>
          <w:rtl w:val="0"/>
        </w:rPr>
        <w:t xml:space="preserve"> </w:t>
      </w:r>
      <w:r w:rsidDel="00000000" w:rsidR="00000000" w:rsidRPr="00000000">
        <w:rPr>
          <w:rtl w:val="0"/>
        </w:rPr>
        <w:t xml:space="preserve">Integral</w:t>
      </w:r>
      <w:r w:rsidDel="00000000" w:rsidR="00000000" w:rsidRPr="00000000">
        <w:rPr>
          <w:vertAlign w:val="subscript"/>
          <w:rtl w:val="0"/>
        </w:rPr>
        <w:t xml:space="preserve">max</w:t>
      </w:r>
      <w:r w:rsidDel="00000000" w:rsidR="00000000" w:rsidRPr="00000000">
        <w:rPr>
          <w:vertAlign w:val="subscript"/>
          <w:rtl w:val="0"/>
        </w:rPr>
        <w:t xml:space="preserve"> xi, inf</w:t>
      </w:r>
      <w:r w:rsidDel="00000000" w:rsidR="00000000" w:rsidRPr="00000000">
        <w:rPr>
          <w:rtl w:val="0"/>
        </w:rPr>
        <w:t xml:space="preserve"> p(t|T)*(t - θ)</w:t>
      </w:r>
      <w:r w:rsidDel="00000000" w:rsidR="00000000" w:rsidRPr="00000000">
        <w:rPr>
          <w:vertAlign w:val="superscript"/>
          <w:rtl w:val="0"/>
        </w:rPr>
        <w:t xml:space="preserve">2</w:t>
      </w:r>
      <w:r w:rsidDel="00000000" w:rsidR="00000000" w:rsidRPr="00000000">
        <w:rPr>
          <w:rtl w:val="0"/>
        </w:rPr>
        <w:t xml:space="preserve"> dt</w:t>
      </w:r>
    </w:p>
    <w:p w:rsidR="00000000" w:rsidDel="00000000" w:rsidP="00000000" w:rsidRDefault="00000000" w:rsidRPr="00000000" w14:paraId="00000357">
      <w:pPr>
        <w:pageBreakBefore w:val="0"/>
        <w:rPr/>
      </w:pPr>
      <w:r w:rsidDel="00000000" w:rsidR="00000000" w:rsidRPr="00000000">
        <w:rPr>
          <w:rtl w:val="0"/>
        </w:rPr>
        <w:t xml:space="preserve">Podle wikipedie (</w:t>
      </w:r>
      <w:ins w:author="Jakub Kolář" w:id="44" w:date="2023-11-22T10:01:37Z">
        <w:r w:rsidDel="00000000" w:rsidR="00000000" w:rsidRPr="00000000">
          <w:fldChar w:fldCharType="begin"/>
        </w:r>
        <w:r w:rsidDel="00000000" w:rsidR="00000000" w:rsidRPr="00000000">
          <w:instrText xml:space="preserve">HYPERLINK "https://en.wikipedia.org/wiki/Bayes_estimator#Minimum_mean_square_error_estimation"</w:instrText>
        </w:r>
        <w:r w:rsidDel="00000000" w:rsidR="00000000" w:rsidRPr="00000000">
          <w:fldChar w:fldCharType="separate"/>
        </w:r>
        <w:r w:rsidDel="00000000" w:rsidR="00000000" w:rsidRPr="00000000">
          <w:rPr>
            <w:rtl w:val="0"/>
          </w:rPr>
          <w:t xml:space="preserve">Bayes estimator - Wikipedia</w:t>
        </w:r>
        <w:r w:rsidDel="00000000" w:rsidR="00000000" w:rsidRPr="00000000">
          <w:fldChar w:fldCharType="end"/>
        </w:r>
      </w:ins>
      <w:del w:author="Jakub Kolář" w:id="44" w:date="2023-11-22T10:01:37Z">
        <w:r w:rsidDel="00000000" w:rsidR="00000000" w:rsidRPr="00000000">
          <w:fldChar w:fldCharType="begin"/>
        </w:r>
        <w:r w:rsidDel="00000000" w:rsidR="00000000" w:rsidRPr="00000000">
          <w:delInstrText xml:space="preserve">HYPERLINK "https://en.wikipedia.org/wiki/Bayes_estimator#Minimum_mean_square_error_estimation"</w:delInstrText>
        </w:r>
        <w:r w:rsidDel="00000000" w:rsidR="00000000" w:rsidRPr="00000000">
          <w:fldChar w:fldCharType="separate"/>
        </w:r>
        <w:r w:rsidDel="00000000" w:rsidR="00000000" w:rsidRPr="00000000">
          <w:rPr>
            <w:color w:val="1155cc"/>
            <w:u w:val="single"/>
            <w:rtl w:val="0"/>
          </w:rPr>
          <w:delText xml:space="preserve">https://en.wikipedia.org/wiki/Bayes_estimator#</w:delText>
        </w:r>
        <w:r w:rsidDel="00000000" w:rsidR="00000000" w:rsidRPr="00000000">
          <w:fldChar w:fldCharType="end"/>
        </w:r>
        <w:r w:rsidDel="00000000" w:rsidR="00000000" w:rsidRPr="00000000">
          <w:fldChar w:fldCharType="begin"/>
        </w:r>
        <w:r w:rsidDel="00000000" w:rsidR="00000000" w:rsidRPr="00000000">
          <w:delInstrText xml:space="preserve">HYPERLINK "https://en.wikipedia.org/wiki/Bayes_estimator#Minimum_mean_square_error_estimation"</w:delInstrText>
        </w:r>
        <w:r w:rsidDel="00000000" w:rsidR="00000000" w:rsidRPr="00000000">
          <w:fldChar w:fldCharType="separate"/>
        </w:r>
        <w:r w:rsidDel="00000000" w:rsidR="00000000" w:rsidRPr="00000000">
          <w:rPr>
            <w:color w:val="1155cc"/>
            <w:u w:val="single"/>
            <w:rtl w:val="0"/>
          </w:rPr>
          <w:delText xml:space="preserve">Minimum_mean_square_error_estimation</w:delText>
        </w:r>
        <w:r w:rsidDel="00000000" w:rsidR="00000000" w:rsidRPr="00000000">
          <w:fldChar w:fldCharType="end"/>
        </w:r>
      </w:del>
      <w:r w:rsidDel="00000000" w:rsidR="00000000" w:rsidRPr="00000000">
        <w:rPr>
          <w:rtl w:val="0"/>
        </w:rPr>
        <w:t xml:space="preserve">) by to mělo být θ* = </w:t>
      </w:r>
      <w:r w:rsidDel="00000000" w:rsidR="00000000" w:rsidRPr="00000000">
        <w:rPr>
          <w:rtl w:val="0"/>
        </w:rPr>
        <w:t xml:space="preserve">Integral</w:t>
      </w:r>
      <w:r w:rsidDel="00000000" w:rsidR="00000000" w:rsidRPr="00000000">
        <w:rPr>
          <w:vertAlign w:val="subscript"/>
          <w:rtl w:val="0"/>
        </w:rPr>
        <w:t xml:space="preserve">max</w:t>
      </w:r>
      <w:r w:rsidDel="00000000" w:rsidR="00000000" w:rsidRPr="00000000">
        <w:rPr>
          <w:vertAlign w:val="subscript"/>
          <w:rtl w:val="0"/>
        </w:rPr>
        <w:t xml:space="preserve"> xi, inf</w:t>
      </w:r>
      <w:r w:rsidDel="00000000" w:rsidR="00000000" w:rsidRPr="00000000">
        <w:rPr>
          <w:rtl w:val="0"/>
        </w:rPr>
        <w:t xml:space="preserve"> θ*p(θ|T) dt = </w:t>
      </w:r>
      <w:r w:rsidDel="00000000" w:rsidR="00000000" w:rsidRPr="00000000">
        <w:rPr>
          <w:rtl w:val="0"/>
        </w:rPr>
        <w:t xml:space="preserve">Integral</w:t>
      </w:r>
      <w:r w:rsidDel="00000000" w:rsidR="00000000" w:rsidRPr="00000000">
        <w:rPr>
          <w:vertAlign w:val="subscript"/>
          <w:rtl w:val="0"/>
        </w:rPr>
        <w:t xml:space="preserve">max</w:t>
      </w:r>
      <w:r w:rsidDel="00000000" w:rsidR="00000000" w:rsidRPr="00000000">
        <w:rPr>
          <w:vertAlign w:val="subscript"/>
          <w:rtl w:val="0"/>
        </w:rPr>
        <w:t xml:space="preserve"> xi, inf</w:t>
      </w:r>
      <w:r w:rsidDel="00000000" w:rsidR="00000000" w:rsidRPr="00000000">
        <w:rPr>
          <w:rtl w:val="0"/>
        </w:rPr>
        <w:t xml:space="preserve"> θ/</w:t>
      </w:r>
      <w:r w:rsidDel="00000000" w:rsidR="00000000" w:rsidRPr="00000000">
        <w:rPr>
          <w:rtl w:val="0"/>
        </w:rPr>
        <w:t xml:space="preserve">θ</w:t>
      </w:r>
      <w:r w:rsidDel="00000000" w:rsidR="00000000" w:rsidRPr="00000000">
        <w:rPr>
          <w:vertAlign w:val="superscript"/>
          <w:rtl w:val="0"/>
        </w:rPr>
        <w:t xml:space="preserve">n</w:t>
      </w:r>
      <w:r w:rsidDel="00000000" w:rsidR="00000000" w:rsidRPr="00000000">
        <w:rPr>
          <w:rtl w:val="0"/>
        </w:rPr>
        <w:t xml:space="preserve"> dt = </w:t>
      </w:r>
      <w:r w:rsidDel="00000000" w:rsidR="00000000" w:rsidRPr="00000000">
        <w:rPr>
          <w:rtl w:val="0"/>
        </w:rPr>
        <w:t xml:space="preserve">Integral</w:t>
      </w:r>
      <w:r w:rsidDel="00000000" w:rsidR="00000000" w:rsidRPr="00000000">
        <w:rPr>
          <w:vertAlign w:val="subscript"/>
          <w:rtl w:val="0"/>
        </w:rPr>
        <w:t xml:space="preserve">max</w:t>
      </w:r>
      <w:r w:rsidDel="00000000" w:rsidR="00000000" w:rsidRPr="00000000">
        <w:rPr>
          <w:vertAlign w:val="subscript"/>
          <w:rtl w:val="0"/>
        </w:rPr>
        <w:t xml:space="preserve"> xi, inf</w:t>
      </w:r>
      <w:r w:rsidDel="00000000" w:rsidR="00000000" w:rsidRPr="00000000">
        <w:rPr>
          <w:rtl w:val="0"/>
        </w:rPr>
        <w:t xml:space="preserve"> θ</w:t>
      </w:r>
      <w:r w:rsidDel="00000000" w:rsidR="00000000" w:rsidRPr="00000000">
        <w:rPr>
          <w:vertAlign w:val="superscript"/>
          <w:rtl w:val="0"/>
        </w:rPr>
        <w:t xml:space="preserve">-n+1</w:t>
      </w:r>
      <w:r w:rsidDel="00000000" w:rsidR="00000000" w:rsidRPr="00000000">
        <w:rPr>
          <w:rtl w:val="0"/>
        </w:rPr>
        <w:t xml:space="preserve"> dt = </w:t>
      </w:r>
    </w:p>
    <w:p w:rsidR="00000000" w:rsidDel="00000000" w:rsidP="00000000" w:rsidRDefault="00000000" w:rsidRPr="00000000" w14:paraId="00000358">
      <w:pPr>
        <w:pageBreakBefore w:val="0"/>
        <w:rPr>
          <w:del w:author="Jakub Kolář" w:id="45" w:date="2023-11-22T10:01:46Z"/>
        </w:rPr>
      </w:pPr>
      <w:r w:rsidDel="00000000" w:rsidR="00000000" w:rsidRPr="00000000">
        <w:rPr>
          <w:rtl w:val="0"/>
        </w:rPr>
        <w:t xml:space="preserve">[1/(-n+2)*θ</w:t>
      </w:r>
      <w:r w:rsidDel="00000000" w:rsidR="00000000" w:rsidRPr="00000000">
        <w:rPr>
          <w:vertAlign w:val="superscript"/>
          <w:rtl w:val="0"/>
        </w:rPr>
        <w:t xml:space="preserve">-n+2</w:t>
      </w:r>
      <w:r w:rsidDel="00000000" w:rsidR="00000000" w:rsidRPr="00000000">
        <w:rPr>
          <w:rtl w:val="0"/>
        </w:rPr>
        <w:t xml:space="preserve">]</w:t>
      </w:r>
      <w:r w:rsidDel="00000000" w:rsidR="00000000" w:rsidRPr="00000000">
        <w:rPr>
          <w:vertAlign w:val="subscript"/>
          <w:rtl w:val="0"/>
        </w:rPr>
        <w:t xml:space="preserve">max </w:t>
      </w:r>
      <w:r w:rsidDel="00000000" w:rsidR="00000000" w:rsidRPr="00000000">
        <w:rPr>
          <w:vertAlign w:val="subscript"/>
          <w:rtl w:val="0"/>
        </w:rPr>
        <w:t xml:space="preserve">xi</w:t>
      </w:r>
      <w:r w:rsidDel="00000000" w:rsidR="00000000" w:rsidRPr="00000000">
        <w:rPr>
          <w:vertAlign w:val="superscript"/>
          <w:rtl w:val="0"/>
        </w:rPr>
        <w:t xml:space="preserve">inf</w:t>
      </w:r>
      <w:r w:rsidDel="00000000" w:rsidR="00000000" w:rsidRPr="00000000">
        <w:rPr>
          <w:rtl w:val="0"/>
        </w:rPr>
        <w:t xml:space="preserve"> = inf, což je asi kravina (bral jsem zde ten zanedbaný p(θ), viz výše)</w:t>
      </w:r>
      <w:del w:author="Jakub Kolář" w:id="45" w:date="2023-11-22T10:01:46Z">
        <w:r w:rsidDel="00000000" w:rsidR="00000000" w:rsidRPr="00000000">
          <w:rPr>
            <w:rtl w:val="0"/>
          </w:rPr>
        </w:r>
      </w:del>
    </w:p>
    <w:p w:rsidR="00000000" w:rsidDel="00000000" w:rsidP="00000000" w:rsidRDefault="00000000" w:rsidRPr="00000000" w14:paraId="00000359">
      <w:pPr>
        <w:pageBreakBefore w:val="0"/>
        <w:rPr>
          <w:del w:author="Jakub Kolář" w:id="45" w:date="2023-11-22T10:01:46Z"/>
        </w:rPr>
      </w:pPr>
      <w:del w:author="Jakub Kolář" w:id="45" w:date="2023-11-22T10:01:46Z">
        <w:r w:rsidDel="00000000" w:rsidR="00000000" w:rsidRPr="00000000">
          <w:br w:type="page"/>
        </w:r>
        <w:r w:rsidDel="00000000" w:rsidR="00000000" w:rsidRPr="00000000">
          <w:rPr>
            <w:rtl w:val="0"/>
          </w:rPr>
        </w:r>
      </w:del>
    </w:p>
    <w:p w:rsidR="00000000" w:rsidDel="00000000" w:rsidP="00000000" w:rsidRDefault="00000000" w:rsidRPr="00000000" w14:paraId="0000035A">
      <w:pPr>
        <w:pageBreakBefore w:val="0"/>
        <w:rPr>
          <w:b w:val="1"/>
        </w:rPr>
      </w:pPr>
      <w:r w:rsidDel="00000000" w:rsidR="00000000" w:rsidRPr="00000000">
        <w:rPr>
          <w:b w:val="1"/>
          <w:rtl w:val="0"/>
        </w:rPr>
        <w:t xml:space="preserve">4.1</w:t>
      </w:r>
      <w:ins w:author="Jakub Kolář" w:id="46" w:date="2023-11-22T09:44:18Z">
        <w:r w:rsidDel="00000000" w:rsidR="00000000" w:rsidRPr="00000000">
          <w:rPr>
            <w:b w:val="1"/>
            <w:rtl w:val="0"/>
          </w:rPr>
          <w:t xml:space="preserve"> (</w:t>
        </w:r>
        <w:r w:rsidDel="00000000" w:rsidR="00000000" w:rsidRPr="00000000">
          <w:fldChar w:fldCharType="begin"/>
        </w:r>
        <w:r w:rsidDel="00000000" w:rsidR="00000000" w:rsidRPr="00000000">
          <w:instrText xml:space="preserve">HYPERLINK "https://cw.fel.cvut.cz/wiki/_media/courses/be5b33rpz/lectures/pr_04_non_parametric_knn_2022.pdf"</w:instrText>
        </w:r>
        <w:r w:rsidDel="00000000" w:rsidR="00000000" w:rsidRPr="00000000">
          <w:fldChar w:fldCharType="separate"/>
        </w:r>
        <w:r w:rsidDel="00000000" w:rsidR="00000000" w:rsidRPr="00000000">
          <w:rPr>
            <w:b w:val="1"/>
            <w:rtl w:val="0"/>
          </w:rPr>
          <w:t xml:space="preserve">4. slide 4. přednášky</w:t>
        </w:r>
        <w:r w:rsidDel="00000000" w:rsidR="00000000" w:rsidRPr="00000000">
          <w:fldChar w:fldCharType="end"/>
        </w:r>
        <w:r w:rsidDel="00000000" w:rsidR="00000000" w:rsidRPr="00000000">
          <w:rPr>
            <w:b w:val="1"/>
            <w:rtl w:val="0"/>
          </w:rPr>
          <w:t xml:space="preserve">)</w:t>
        </w:r>
      </w:ins>
      <w:r w:rsidDel="00000000" w:rsidR="00000000" w:rsidRPr="00000000">
        <w:rPr>
          <w:rtl w:val="0"/>
        </w:rPr>
      </w:r>
    </w:p>
    <w:p w:rsidR="00000000" w:rsidDel="00000000" w:rsidP="00000000" w:rsidRDefault="00000000" w:rsidRPr="00000000" w14:paraId="0000035B">
      <w:pPr>
        <w:pageBreakBefore w:val="0"/>
        <w:rPr/>
      </w:pPr>
      <w:r w:rsidDel="00000000" w:rsidR="00000000" w:rsidRPr="00000000">
        <w:rPr>
          <w:rtl w:val="0"/>
        </w:rPr>
        <w:t xml:space="preserve">L(d) = p(T|d) = Prod</w:t>
      </w:r>
      <w:r w:rsidDel="00000000" w:rsidR="00000000" w:rsidRPr="00000000">
        <w:rPr>
          <w:vertAlign w:val="subscript"/>
          <w:rtl w:val="0"/>
        </w:rPr>
        <w:t xml:space="preserve">1 &lt;= i &lt;= K</w:t>
      </w:r>
      <w:r w:rsidDel="00000000" w:rsidR="00000000" w:rsidRPr="00000000">
        <w:rPr>
          <w:rtl w:val="0"/>
        </w:rPr>
        <w:t xml:space="preserve"> d</w:t>
      </w:r>
      <w:r w:rsidDel="00000000" w:rsidR="00000000" w:rsidRPr="00000000">
        <w:rPr>
          <w:vertAlign w:val="subscript"/>
          <w:rtl w:val="0"/>
        </w:rPr>
        <w:t xml:space="preserve">i</w:t>
      </w:r>
      <w:r w:rsidDel="00000000" w:rsidR="00000000" w:rsidRPr="00000000">
        <w:rPr>
          <w:vertAlign w:val="superscript"/>
          <w:rtl w:val="0"/>
        </w:rPr>
        <w:t xml:space="preserve">ni</w:t>
      </w:r>
      <w:r w:rsidDel="00000000" w:rsidR="00000000" w:rsidRPr="00000000">
        <w:rPr>
          <w:rtl w:val="0"/>
        </w:rPr>
      </w:r>
    </w:p>
    <w:p w:rsidR="00000000" w:rsidDel="00000000" w:rsidP="00000000" w:rsidRDefault="00000000" w:rsidRPr="00000000" w14:paraId="0000035C">
      <w:pPr>
        <w:pageBreakBefore w:val="0"/>
        <w:rPr/>
      </w:pPr>
      <w:r w:rsidDel="00000000" w:rsidR="00000000" w:rsidRPr="00000000">
        <w:rPr>
          <w:rtl w:val="0"/>
        </w:rPr>
        <w:t xml:space="preserve">l(d) = Sum</w:t>
      </w:r>
      <w:r w:rsidDel="00000000" w:rsidR="00000000" w:rsidRPr="00000000">
        <w:rPr>
          <w:vertAlign w:val="subscript"/>
          <w:rtl w:val="0"/>
        </w:rPr>
        <w:t xml:space="preserve">1 &lt;= i &lt;= K</w:t>
      </w:r>
      <w:r w:rsidDel="00000000" w:rsidR="00000000" w:rsidRPr="00000000">
        <w:rPr>
          <w:rtl w:val="0"/>
        </w:rPr>
        <w:t xml:space="preserve"> n</w:t>
      </w:r>
      <w:r w:rsidDel="00000000" w:rsidR="00000000" w:rsidRPr="00000000">
        <w:rPr>
          <w:vertAlign w:val="subscript"/>
          <w:rtl w:val="0"/>
        </w:rPr>
        <w:t xml:space="preserve">i</w:t>
      </w:r>
      <w:r w:rsidDel="00000000" w:rsidR="00000000" w:rsidRPr="00000000">
        <w:rPr>
          <w:rtl w:val="0"/>
        </w:rPr>
        <w:t xml:space="preserve">*</w:t>
      </w:r>
      <w:r w:rsidDel="00000000" w:rsidR="00000000" w:rsidRPr="00000000">
        <w:rPr>
          <w:rtl w:val="0"/>
        </w:rPr>
        <w:t xml:space="preserve">ln</w:t>
      </w:r>
      <w:r w:rsidDel="00000000" w:rsidR="00000000" w:rsidRPr="00000000">
        <w:rPr>
          <w:rtl w:val="0"/>
        </w:rPr>
        <w:t xml:space="preserve">(</w:t>
      </w:r>
      <w:r w:rsidDel="00000000" w:rsidR="00000000" w:rsidRPr="00000000">
        <w:rPr>
          <w:rtl w:val="0"/>
        </w:rPr>
        <w:t xml:space="preserve">d</w:t>
      </w:r>
      <w:r w:rsidDel="00000000" w:rsidR="00000000" w:rsidRPr="00000000">
        <w:rPr>
          <w:vertAlign w:val="subscript"/>
          <w:rtl w:val="0"/>
        </w:rPr>
        <w:t xml:space="preserve">i</w:t>
      </w:r>
      <w:r w:rsidDel="00000000" w:rsidR="00000000" w:rsidRPr="00000000">
        <w:rPr>
          <w:rtl w:val="0"/>
        </w:rPr>
        <w:t xml:space="preserve">), Sum</w:t>
      </w:r>
      <w:r w:rsidDel="00000000" w:rsidR="00000000" w:rsidRPr="00000000">
        <w:rPr>
          <w:vertAlign w:val="subscript"/>
          <w:rtl w:val="0"/>
        </w:rPr>
        <w:t xml:space="preserve">1 &lt;= i &lt;= K</w:t>
      </w:r>
      <w:r w:rsidDel="00000000" w:rsidR="00000000" w:rsidRPr="00000000">
        <w:rPr>
          <w:rtl w:val="0"/>
        </w:rPr>
        <w:t xml:space="preserve"> di</w:t>
      </w:r>
      <w:commentRangeStart w:id="59"/>
      <w:commentRangeStart w:id="60"/>
      <w:r w:rsidDel="00000000" w:rsidR="00000000" w:rsidRPr="00000000">
        <w:rPr>
          <w:rtl w:val="0"/>
        </w:rPr>
        <w:t xml:space="preserve">/K</w:t>
      </w:r>
      <w:commentRangeEnd w:id="59"/>
      <w:r w:rsidDel="00000000" w:rsidR="00000000" w:rsidRPr="00000000">
        <w:commentReference w:id="59"/>
      </w:r>
      <w:commentRangeEnd w:id="60"/>
      <w:r w:rsidDel="00000000" w:rsidR="00000000" w:rsidRPr="00000000">
        <w:commentReference w:id="60"/>
      </w:r>
      <w:r w:rsidDel="00000000" w:rsidR="00000000" w:rsidRPr="00000000">
        <w:rPr>
          <w:rtl w:val="0"/>
        </w:rPr>
        <w:t xml:space="preserve"> = 1</w:t>
      </w:r>
    </w:p>
    <w:p w:rsidR="00000000" w:rsidDel="00000000" w:rsidP="00000000" w:rsidRDefault="00000000" w:rsidRPr="00000000" w14:paraId="0000035D">
      <w:pPr>
        <w:pageBreakBefore w:val="0"/>
        <w:rPr/>
      </w:pPr>
      <w:r w:rsidDel="00000000" w:rsidR="00000000" w:rsidRPr="00000000">
        <w:rPr>
          <w:rtl w:val="0"/>
        </w:rPr>
        <w:t xml:space="preserve">Lagrange = Sum</w:t>
      </w:r>
      <w:r w:rsidDel="00000000" w:rsidR="00000000" w:rsidRPr="00000000">
        <w:rPr>
          <w:vertAlign w:val="subscript"/>
          <w:rtl w:val="0"/>
        </w:rPr>
        <w:t xml:space="preserve">1 &lt;= i &lt;= K</w:t>
      </w:r>
      <w:r w:rsidDel="00000000" w:rsidR="00000000" w:rsidRPr="00000000">
        <w:rPr>
          <w:rtl w:val="0"/>
        </w:rPr>
        <w:t xml:space="preserve"> n</w:t>
      </w:r>
      <w:r w:rsidDel="00000000" w:rsidR="00000000" w:rsidRPr="00000000">
        <w:rPr>
          <w:vertAlign w:val="subscript"/>
          <w:rtl w:val="0"/>
        </w:rPr>
        <w:t xml:space="preserve">i</w:t>
      </w:r>
      <w:r w:rsidDel="00000000" w:rsidR="00000000" w:rsidRPr="00000000">
        <w:rPr>
          <w:rtl w:val="0"/>
        </w:rPr>
        <w:t xml:space="preserve">*ln(d</w:t>
      </w:r>
      <w:r w:rsidDel="00000000" w:rsidR="00000000" w:rsidRPr="00000000">
        <w:rPr>
          <w:vertAlign w:val="subscript"/>
          <w:rtl w:val="0"/>
        </w:rPr>
        <w:t xml:space="preserve">i</w:t>
      </w:r>
      <w:r w:rsidDel="00000000" w:rsidR="00000000" w:rsidRPr="00000000">
        <w:rPr>
          <w:rtl w:val="0"/>
        </w:rPr>
        <w:t xml:space="preserve">) +λ’*((Sum</w:t>
      </w:r>
      <w:r w:rsidDel="00000000" w:rsidR="00000000" w:rsidRPr="00000000">
        <w:rPr>
          <w:vertAlign w:val="subscript"/>
          <w:rtl w:val="0"/>
        </w:rPr>
        <w:t xml:space="preserve">1 &lt;= i &lt;= K</w:t>
      </w:r>
      <w:r w:rsidDel="00000000" w:rsidR="00000000" w:rsidRPr="00000000">
        <w:rPr>
          <w:rtl w:val="0"/>
        </w:rPr>
        <w:t xml:space="preserve"> d</w:t>
      </w:r>
      <w:r w:rsidDel="00000000" w:rsidR="00000000" w:rsidRPr="00000000">
        <w:rPr>
          <w:vertAlign w:val="subscript"/>
          <w:rtl w:val="0"/>
        </w:rPr>
        <w:t xml:space="preserve">i</w:t>
      </w:r>
      <w:r w:rsidDel="00000000" w:rsidR="00000000" w:rsidRPr="00000000">
        <w:rPr>
          <w:rtl w:val="0"/>
        </w:rPr>
        <w:t xml:space="preserve">) - K)</w:t>
      </w:r>
    </w:p>
    <w:p w:rsidR="00000000" w:rsidDel="00000000" w:rsidP="00000000" w:rsidRDefault="00000000" w:rsidRPr="00000000" w14:paraId="0000035E">
      <w:pPr>
        <w:pageBreakBefore w:val="0"/>
        <w:rPr/>
      </w:pPr>
      <w:r w:rsidDel="00000000" w:rsidR="00000000" w:rsidRPr="00000000">
        <w:rPr>
          <w:rtl w:val="0"/>
        </w:rPr>
        <w:t xml:space="preserve">Derivace Lagrange podle d</w:t>
      </w:r>
      <w:r w:rsidDel="00000000" w:rsidR="00000000" w:rsidRPr="00000000">
        <w:rPr>
          <w:vertAlign w:val="subscript"/>
          <w:rtl w:val="0"/>
        </w:rPr>
        <w:t xml:space="preserve">i</w:t>
      </w:r>
      <w:r w:rsidDel="00000000" w:rsidR="00000000" w:rsidRPr="00000000">
        <w:rPr>
          <w:rtl w:val="0"/>
        </w:rPr>
        <w:t xml:space="preserve"> = n</w:t>
      </w:r>
      <w:r w:rsidDel="00000000" w:rsidR="00000000" w:rsidRPr="00000000">
        <w:rPr>
          <w:vertAlign w:val="subscript"/>
          <w:rtl w:val="0"/>
        </w:rPr>
        <w:t xml:space="preserve">i</w:t>
      </w:r>
      <w:r w:rsidDel="00000000" w:rsidR="00000000" w:rsidRPr="00000000">
        <w:rPr>
          <w:rtl w:val="0"/>
        </w:rPr>
        <w:t xml:space="preserve">/d</w:t>
      </w:r>
      <w:r w:rsidDel="00000000" w:rsidR="00000000" w:rsidRPr="00000000">
        <w:rPr>
          <w:vertAlign w:val="subscript"/>
          <w:rtl w:val="0"/>
        </w:rPr>
        <w:t xml:space="preserve">i</w:t>
      </w:r>
      <w:r w:rsidDel="00000000" w:rsidR="00000000" w:rsidRPr="00000000">
        <w:rPr>
          <w:rtl w:val="0"/>
        </w:rPr>
        <w:t xml:space="preserve"> + λ’ = 0, odtud n</w:t>
      </w:r>
      <w:r w:rsidDel="00000000" w:rsidR="00000000" w:rsidRPr="00000000">
        <w:rPr>
          <w:vertAlign w:val="subscript"/>
          <w:rtl w:val="0"/>
        </w:rPr>
        <w:t xml:space="preserve">i</w:t>
      </w:r>
      <w:r w:rsidDel="00000000" w:rsidR="00000000" w:rsidRPr="00000000">
        <w:rPr>
          <w:rtl w:val="0"/>
        </w:rPr>
        <w:t xml:space="preserve">/d</w:t>
      </w:r>
      <w:r w:rsidDel="00000000" w:rsidR="00000000" w:rsidRPr="00000000">
        <w:rPr>
          <w:vertAlign w:val="subscript"/>
          <w:rtl w:val="0"/>
        </w:rPr>
        <w:t xml:space="preserve">i</w:t>
      </w:r>
      <w:r w:rsidDel="00000000" w:rsidR="00000000" w:rsidRPr="00000000">
        <w:rPr>
          <w:rtl w:val="0"/>
        </w:rPr>
        <w:t xml:space="preserve"> = λ = konst, d</w:t>
      </w:r>
      <w:r w:rsidDel="00000000" w:rsidR="00000000" w:rsidRPr="00000000">
        <w:rPr>
          <w:vertAlign w:val="subscript"/>
          <w:rtl w:val="0"/>
        </w:rPr>
        <w:t xml:space="preserve">i</w:t>
      </w:r>
      <w:r w:rsidDel="00000000" w:rsidR="00000000" w:rsidRPr="00000000">
        <w:rPr>
          <w:rtl w:val="0"/>
        </w:rPr>
        <w:t xml:space="preserve"> = n</w:t>
      </w:r>
      <w:r w:rsidDel="00000000" w:rsidR="00000000" w:rsidRPr="00000000">
        <w:rPr>
          <w:vertAlign w:val="subscript"/>
          <w:rtl w:val="0"/>
        </w:rPr>
        <w:t xml:space="preserve">i</w:t>
      </w:r>
      <w:r w:rsidDel="00000000" w:rsidR="00000000" w:rsidRPr="00000000">
        <w:rPr>
          <w:rtl w:val="0"/>
        </w:rPr>
        <w:t xml:space="preserve">/λ</w:t>
      </w:r>
      <w:r w:rsidDel="00000000" w:rsidR="00000000" w:rsidRPr="00000000">
        <w:rPr>
          <w:rtl w:val="0"/>
        </w:rPr>
      </w:r>
    </w:p>
    <w:p w:rsidR="00000000" w:rsidDel="00000000" w:rsidP="00000000" w:rsidRDefault="00000000" w:rsidRPr="00000000" w14:paraId="0000035F">
      <w:pPr>
        <w:pageBreakBefore w:val="0"/>
        <w:rPr/>
      </w:pPr>
      <w:r w:rsidDel="00000000" w:rsidR="00000000" w:rsidRPr="00000000">
        <w:rPr>
          <w:rtl w:val="0"/>
        </w:rPr>
        <w:t xml:space="preserve">Víme </w:t>
      </w:r>
      <w:r w:rsidDel="00000000" w:rsidR="00000000" w:rsidRPr="00000000">
        <w:rPr>
          <w:rtl w:val="0"/>
        </w:rPr>
        <w:t xml:space="preserve">Sum</w:t>
      </w:r>
      <w:r w:rsidDel="00000000" w:rsidR="00000000" w:rsidRPr="00000000">
        <w:rPr>
          <w:vertAlign w:val="subscript"/>
          <w:rtl w:val="0"/>
        </w:rPr>
        <w:t xml:space="preserve">1</w:t>
      </w:r>
      <w:r w:rsidDel="00000000" w:rsidR="00000000" w:rsidRPr="00000000">
        <w:rPr>
          <w:vertAlign w:val="subscript"/>
          <w:rtl w:val="0"/>
        </w:rPr>
        <w:t xml:space="preserve"> &lt;= i &lt;= </w:t>
      </w:r>
      <w:r w:rsidDel="00000000" w:rsidR="00000000" w:rsidRPr="00000000">
        <w:rPr>
          <w:vertAlign w:val="subscript"/>
          <w:rtl w:val="0"/>
        </w:rPr>
        <w:t xml:space="preserve">K</w:t>
      </w:r>
      <w:r w:rsidDel="00000000" w:rsidR="00000000" w:rsidRPr="00000000">
        <w:rPr>
          <w:rtl w:val="0"/>
        </w:rPr>
        <w:t xml:space="preserve"> d</w:t>
      </w:r>
      <w:r w:rsidDel="00000000" w:rsidR="00000000" w:rsidRPr="00000000">
        <w:rPr>
          <w:vertAlign w:val="subscript"/>
          <w:rtl w:val="0"/>
        </w:rPr>
        <w:t xml:space="preserve">i</w:t>
      </w:r>
      <w:r w:rsidDel="00000000" w:rsidR="00000000" w:rsidRPr="00000000">
        <w:rPr>
          <w:rtl w:val="0"/>
        </w:rPr>
        <w:t xml:space="preserve"> = K, odtud </w:t>
      </w:r>
      <w:r w:rsidDel="00000000" w:rsidR="00000000" w:rsidRPr="00000000">
        <w:rPr>
          <w:rtl w:val="0"/>
        </w:rPr>
        <w:t xml:space="preserve">Sum</w:t>
      </w:r>
      <w:r w:rsidDel="00000000" w:rsidR="00000000" w:rsidRPr="00000000">
        <w:rPr>
          <w:vertAlign w:val="subscript"/>
          <w:rtl w:val="0"/>
        </w:rPr>
        <w:t xml:space="preserve">1</w:t>
      </w:r>
      <w:r w:rsidDel="00000000" w:rsidR="00000000" w:rsidRPr="00000000">
        <w:rPr>
          <w:vertAlign w:val="subscript"/>
          <w:rtl w:val="0"/>
        </w:rPr>
        <w:t xml:space="preserve"> &lt;= i &lt;= K</w:t>
      </w:r>
      <w:r w:rsidDel="00000000" w:rsidR="00000000" w:rsidRPr="00000000">
        <w:rPr>
          <w:rtl w:val="0"/>
        </w:rPr>
        <w:t xml:space="preserve"> n</w:t>
      </w:r>
      <w:r w:rsidDel="00000000" w:rsidR="00000000" w:rsidRPr="00000000">
        <w:rPr>
          <w:vertAlign w:val="subscript"/>
          <w:rtl w:val="0"/>
        </w:rPr>
        <w:t xml:space="preserve">i</w:t>
      </w:r>
      <w:r w:rsidDel="00000000" w:rsidR="00000000" w:rsidRPr="00000000">
        <w:rPr>
          <w:rtl w:val="0"/>
        </w:rPr>
        <w:t xml:space="preserve"> / λ</w:t>
      </w:r>
      <w:r w:rsidDel="00000000" w:rsidR="00000000" w:rsidRPr="00000000">
        <w:rPr>
          <w:rtl w:val="0"/>
        </w:rPr>
        <w:t xml:space="preserve"> = K, což je N / λ = K</w:t>
      </w:r>
    </w:p>
    <w:p w:rsidR="00000000" w:rsidDel="00000000" w:rsidP="00000000" w:rsidRDefault="00000000" w:rsidRPr="00000000" w14:paraId="00000360">
      <w:pPr>
        <w:pageBreakBefore w:val="0"/>
        <w:rPr/>
      </w:pPr>
      <w:r w:rsidDel="00000000" w:rsidR="00000000" w:rsidRPr="00000000">
        <w:rPr>
          <w:rtl w:val="0"/>
        </w:rPr>
        <w:t xml:space="preserve">Máme λ = N / K, takže d</w:t>
      </w:r>
      <w:r w:rsidDel="00000000" w:rsidR="00000000" w:rsidRPr="00000000">
        <w:rPr>
          <w:vertAlign w:val="subscript"/>
          <w:rtl w:val="0"/>
        </w:rPr>
        <w:t xml:space="preserve">i</w:t>
      </w:r>
      <w:r w:rsidDel="00000000" w:rsidR="00000000" w:rsidRPr="00000000">
        <w:rPr>
          <w:rtl w:val="0"/>
        </w:rPr>
        <w:t xml:space="preserve"> = n</w:t>
      </w:r>
      <w:r w:rsidDel="00000000" w:rsidR="00000000" w:rsidRPr="00000000">
        <w:rPr>
          <w:vertAlign w:val="subscript"/>
          <w:rtl w:val="0"/>
        </w:rPr>
        <w:t xml:space="preserve">i</w:t>
      </w:r>
      <w:r w:rsidDel="00000000" w:rsidR="00000000" w:rsidRPr="00000000">
        <w:rPr>
          <w:rtl w:val="0"/>
        </w:rPr>
        <w:t xml:space="preserve">/λ = K*n</w:t>
      </w:r>
      <w:r w:rsidDel="00000000" w:rsidR="00000000" w:rsidRPr="00000000">
        <w:rPr>
          <w:vertAlign w:val="subscript"/>
          <w:rtl w:val="0"/>
        </w:rPr>
        <w:t xml:space="preserve">i</w:t>
      </w:r>
      <w:r w:rsidDel="00000000" w:rsidR="00000000" w:rsidRPr="00000000">
        <w:rPr>
          <w:rtl w:val="0"/>
        </w:rPr>
        <w:t xml:space="preserve">/N</w:t>
      </w:r>
    </w:p>
    <w:p w:rsidR="00000000" w:rsidDel="00000000" w:rsidP="00000000" w:rsidRDefault="00000000" w:rsidRPr="00000000" w14:paraId="00000361">
      <w:pPr>
        <w:pageBreakBefore w:val="0"/>
        <w:rPr/>
      </w:pPr>
      <w:r w:rsidDel="00000000" w:rsidR="00000000" w:rsidRPr="00000000">
        <w:rPr>
          <w:rtl w:val="0"/>
        </w:rPr>
      </w:r>
    </w:p>
    <w:p w:rsidR="00000000" w:rsidDel="00000000" w:rsidP="00000000" w:rsidRDefault="00000000" w:rsidRPr="00000000" w14:paraId="00000362">
      <w:pPr>
        <w:pageBreakBefore w:val="0"/>
        <w:rPr/>
      </w:pPr>
      <w:r w:rsidDel="00000000" w:rsidR="00000000" w:rsidRPr="00000000">
        <w:rPr>
          <w:b w:val="1"/>
          <w:rtl w:val="0"/>
        </w:rPr>
        <w:t xml:space="preserve">4.2</w:t>
      </w:r>
      <w:r w:rsidDel="00000000" w:rsidR="00000000" w:rsidRPr="00000000">
        <w:rPr>
          <w:rtl w:val="0"/>
        </w:rPr>
      </w:r>
    </w:p>
    <w:p w:rsidR="00000000" w:rsidDel="00000000" w:rsidP="00000000" w:rsidRDefault="00000000" w:rsidRPr="00000000" w14:paraId="00000363">
      <w:pPr>
        <w:pageBreakBefore w:val="0"/>
        <w:rPr/>
      </w:pPr>
      <w:r w:rsidDel="00000000" w:rsidR="00000000" w:rsidRPr="00000000">
        <w:rPr>
          <w:rtl w:val="0"/>
        </w:rPr>
        <w:t xml:space="preserve">Máme trénovací data T = {(x</w:t>
      </w:r>
      <w:r w:rsidDel="00000000" w:rsidR="00000000" w:rsidRPr="00000000">
        <w:rPr>
          <w:vertAlign w:val="subscript"/>
          <w:rtl w:val="0"/>
        </w:rPr>
        <w:t xml:space="preserve">i</w:t>
      </w:r>
      <w:r w:rsidDel="00000000" w:rsidR="00000000" w:rsidRPr="00000000">
        <w:rPr>
          <w:rtl w:val="0"/>
        </w:rPr>
        <w:t xml:space="preserve">, k</w:t>
      </w:r>
      <w:r w:rsidDel="00000000" w:rsidR="00000000" w:rsidRPr="00000000">
        <w:rPr>
          <w:vertAlign w:val="subscript"/>
          <w:rtl w:val="0"/>
        </w:rPr>
        <w:t xml:space="preserve">i</w:t>
      </w:r>
      <w:r w:rsidDel="00000000" w:rsidR="00000000" w:rsidRPr="00000000">
        <w:rPr>
          <w:rtl w:val="0"/>
        </w:rPr>
        <w:t xml:space="preserve">)}. Pro testovanou hodnotu x nalezneme K nejblizsich</w:t>
      </w:r>
    </w:p>
    <w:p w:rsidR="00000000" w:rsidDel="00000000" w:rsidP="00000000" w:rsidRDefault="00000000" w:rsidRPr="00000000" w14:paraId="00000364">
      <w:pPr>
        <w:pageBreakBefore w:val="0"/>
        <w:rPr/>
      </w:pPr>
      <w:r w:rsidDel="00000000" w:rsidR="00000000" w:rsidRPr="00000000">
        <w:rPr>
          <w:rtl w:val="0"/>
        </w:rPr>
        <w:t xml:space="preserve">x</w:t>
      </w:r>
      <w:r w:rsidDel="00000000" w:rsidR="00000000" w:rsidRPr="00000000">
        <w:rPr>
          <w:vertAlign w:val="subscript"/>
          <w:rtl w:val="0"/>
        </w:rPr>
        <w:t xml:space="preserve">j</w:t>
      </w:r>
      <w:r w:rsidDel="00000000" w:rsidR="00000000" w:rsidRPr="00000000">
        <w:rPr>
          <w:rtl w:val="0"/>
        </w:rPr>
        <w:t xml:space="preserve"> z</w:t>
      </w:r>
      <w:r w:rsidDel="00000000" w:rsidR="00000000" w:rsidRPr="00000000">
        <w:rPr>
          <w:rtl w:val="0"/>
        </w:rPr>
        <w:t xml:space="preserve"> T. Pro x volíme třídu k takovou, ktera ma mezi x</w:t>
      </w:r>
      <w:r w:rsidDel="00000000" w:rsidR="00000000" w:rsidRPr="00000000">
        <w:rPr>
          <w:vertAlign w:val="subscript"/>
          <w:rtl w:val="0"/>
        </w:rPr>
        <w:t xml:space="preserve">j</w:t>
      </w:r>
      <w:r w:rsidDel="00000000" w:rsidR="00000000" w:rsidRPr="00000000">
        <w:rPr>
          <w:rtl w:val="0"/>
        </w:rPr>
        <w:t xml:space="preserve"> vetsinu.</w:t>
      </w:r>
    </w:p>
    <w:p w:rsidR="00000000" w:rsidDel="00000000" w:rsidP="00000000" w:rsidRDefault="00000000" w:rsidRPr="00000000" w14:paraId="00000365">
      <w:pPr>
        <w:pageBreakBefore w:val="0"/>
        <w:rPr/>
      </w:pPr>
      <w:r w:rsidDel="00000000" w:rsidR="00000000" w:rsidRPr="00000000">
        <w:rPr>
          <w:rtl w:val="0"/>
        </w:rPr>
        <w:t xml:space="preserve">Plusy:</w:t>
      </w:r>
    </w:p>
    <w:p w:rsidR="00000000" w:rsidDel="00000000" w:rsidP="00000000" w:rsidRDefault="00000000" w:rsidRPr="00000000" w14:paraId="00000366">
      <w:pPr>
        <w:pageBreakBefore w:val="0"/>
        <w:numPr>
          <w:ilvl w:val="0"/>
          <w:numId w:val="35"/>
        </w:numPr>
        <w:ind w:left="720" w:hanging="360"/>
        <w:rPr>
          <w:u w:val="none"/>
        </w:rPr>
      </w:pPr>
      <w:r w:rsidDel="00000000" w:rsidR="00000000" w:rsidRPr="00000000">
        <w:rPr>
          <w:rtl w:val="0"/>
        </w:rPr>
        <w:t xml:space="preserve">jednoduchost (při naivní implementaci)</w:t>
      </w:r>
    </w:p>
    <w:p w:rsidR="00000000" w:rsidDel="00000000" w:rsidP="00000000" w:rsidRDefault="00000000" w:rsidRPr="00000000" w14:paraId="00000367">
      <w:pPr>
        <w:pageBreakBefore w:val="0"/>
        <w:ind w:left="0" w:firstLine="0"/>
        <w:rPr/>
      </w:pPr>
      <w:r w:rsidDel="00000000" w:rsidR="00000000" w:rsidRPr="00000000">
        <w:rPr>
          <w:rtl w:val="0"/>
        </w:rPr>
        <w:t xml:space="preserve">Mínusy:</w:t>
      </w:r>
    </w:p>
    <w:p w:rsidR="00000000" w:rsidDel="00000000" w:rsidP="00000000" w:rsidRDefault="00000000" w:rsidRPr="00000000" w14:paraId="00000368">
      <w:pPr>
        <w:pageBreakBefore w:val="0"/>
        <w:numPr>
          <w:ilvl w:val="0"/>
          <w:numId w:val="8"/>
        </w:numPr>
        <w:ind w:left="720" w:hanging="360"/>
        <w:rPr>
          <w:u w:val="none"/>
        </w:rPr>
      </w:pPr>
      <w:r w:rsidDel="00000000" w:rsidR="00000000" w:rsidRPr="00000000">
        <w:rPr>
          <w:rtl w:val="0"/>
        </w:rPr>
        <w:t xml:space="preserve">přefitovává</w:t>
      </w:r>
      <w:r w:rsidDel="00000000" w:rsidR="00000000" w:rsidRPr="00000000">
        <w:rPr>
          <w:rtl w:val="0"/>
        </w:rPr>
        <w:t xml:space="preserve"> se</w:t>
      </w:r>
    </w:p>
    <w:p w:rsidR="00000000" w:rsidDel="00000000" w:rsidP="00000000" w:rsidRDefault="00000000" w:rsidRPr="00000000" w14:paraId="00000369">
      <w:pPr>
        <w:pageBreakBefore w:val="0"/>
        <w:numPr>
          <w:ilvl w:val="0"/>
          <w:numId w:val="8"/>
        </w:numPr>
        <w:ind w:left="720" w:hanging="360"/>
        <w:rPr>
          <w:u w:val="none"/>
        </w:rPr>
      </w:pPr>
      <w:r w:rsidDel="00000000" w:rsidR="00000000" w:rsidRPr="00000000">
        <w:rPr>
          <w:rtl w:val="0"/>
        </w:rPr>
        <w:t xml:space="preserve">časová náročnost (při naivní implementaci prochází trénovací body lineárně, lze zlepšit použitím k-d stromů a/nebo pravděpodobnostními zárukami nejbližšího souseda)</w:t>
      </w:r>
    </w:p>
    <w:p w:rsidR="00000000" w:rsidDel="00000000" w:rsidP="00000000" w:rsidRDefault="00000000" w:rsidRPr="00000000" w14:paraId="0000036A">
      <w:pPr>
        <w:pageBreakBefore w:val="0"/>
        <w:numPr>
          <w:ilvl w:val="0"/>
          <w:numId w:val="8"/>
        </w:numPr>
        <w:ind w:left="720" w:hanging="360"/>
        <w:rPr>
          <w:u w:val="none"/>
        </w:rPr>
      </w:pPr>
      <w:r w:rsidDel="00000000" w:rsidR="00000000" w:rsidRPr="00000000">
        <w:rPr>
          <w:rtl w:val="0"/>
        </w:rPr>
        <w:t xml:space="preserve">paměťová náročnost (při naivní implementaci potřebuje všechny trénovací body, jde zlepšit redukcí trénovací množiny)</w:t>
      </w:r>
    </w:p>
    <w:p w:rsidR="00000000" w:rsidDel="00000000" w:rsidP="00000000" w:rsidRDefault="00000000" w:rsidRPr="00000000" w14:paraId="0000036B">
      <w:pPr>
        <w:pageBreakBefore w:val="0"/>
        <w:rPr/>
      </w:pPr>
      <w:r w:rsidDel="00000000" w:rsidR="00000000" w:rsidRPr="00000000">
        <w:rPr>
          <w:rtl w:val="0"/>
        </w:rPr>
        <w:t xml:space="preserve">1-NN: nejblizsi je (4.5, A), volíme A</w:t>
      </w:r>
    </w:p>
    <w:p w:rsidR="00000000" w:rsidDel="00000000" w:rsidP="00000000" w:rsidRDefault="00000000" w:rsidRPr="00000000" w14:paraId="0000036C">
      <w:pPr>
        <w:pageBreakBefore w:val="0"/>
        <w:rPr/>
      </w:pPr>
      <w:r w:rsidDel="00000000" w:rsidR="00000000" w:rsidRPr="00000000">
        <w:rPr>
          <w:rtl w:val="0"/>
        </w:rPr>
        <w:t xml:space="preserve">3-NN: nejblizsi jsou (4.5, A), (6, B) a (3, B), volíme B</w:t>
      </w:r>
    </w:p>
    <w:p w:rsidR="00000000" w:rsidDel="00000000" w:rsidP="00000000" w:rsidRDefault="00000000" w:rsidRPr="00000000" w14:paraId="0000036D">
      <w:pPr>
        <w:pageBreakBefore w:val="0"/>
        <w:rPr/>
      </w:pPr>
      <w:r w:rsidDel="00000000" w:rsidR="00000000" w:rsidRPr="00000000">
        <w:rPr>
          <w:rtl w:val="0"/>
        </w:rPr>
        <w:t xml:space="preserve">5-NN: nejblizsi jsou (4.5, A), (6, B) a (3, B), (2, A) a (1.5, A), volíme A</w:t>
      </w:r>
    </w:p>
    <w:p w:rsidR="00000000" w:rsidDel="00000000" w:rsidP="00000000" w:rsidRDefault="00000000" w:rsidRPr="00000000" w14:paraId="0000036E">
      <w:pPr>
        <w:pageBreakBefore w:val="0"/>
        <w:rPr/>
      </w:pPr>
      <w:r w:rsidDel="00000000" w:rsidR="00000000" w:rsidRPr="00000000">
        <w:rPr>
          <w:rtl w:val="0"/>
        </w:rPr>
      </w:r>
    </w:p>
    <w:p w:rsidR="00000000" w:rsidDel="00000000" w:rsidP="00000000" w:rsidRDefault="00000000" w:rsidRPr="00000000" w14:paraId="0000036F">
      <w:pPr>
        <w:pageBreakBefore w:val="0"/>
        <w:rPr>
          <w:b w:val="1"/>
        </w:rPr>
      </w:pPr>
      <w:r w:rsidDel="00000000" w:rsidR="00000000" w:rsidRPr="00000000">
        <w:rPr>
          <w:b w:val="1"/>
          <w:rtl w:val="0"/>
        </w:rPr>
        <w:t xml:space="preserve">4.3</w:t>
      </w:r>
    </w:p>
    <w:p w:rsidR="00000000" w:rsidDel="00000000" w:rsidP="00000000" w:rsidRDefault="00000000" w:rsidRPr="00000000" w14:paraId="00000370">
      <w:pPr>
        <w:pageBreakBefore w:val="0"/>
        <w:ind w:left="0" w:firstLine="0"/>
        <w:rPr/>
      </w:pPr>
      <w:r w:rsidDel="00000000" w:rsidR="00000000" w:rsidRPr="00000000">
        <w:rPr>
          <w:rtl w:val="0"/>
        </w:rPr>
        <w:t xml:space="preserve">Algoritmus:</w:t>
      </w:r>
    </w:p>
    <w:p w:rsidR="00000000" w:rsidDel="00000000" w:rsidP="00000000" w:rsidRDefault="00000000" w:rsidRPr="00000000" w14:paraId="00000371">
      <w:pPr>
        <w:pageBreakBefore w:val="0"/>
        <w:numPr>
          <w:ilvl w:val="0"/>
          <w:numId w:val="25"/>
        </w:numPr>
        <w:ind w:left="720" w:hanging="360"/>
        <w:rPr>
          <w:u w:val="none"/>
        </w:rPr>
      </w:pPr>
      <w:r w:rsidDel="00000000" w:rsidR="00000000" w:rsidRPr="00000000">
        <w:rPr>
          <w:rtl w:val="0"/>
        </w:rPr>
        <w:t xml:space="preserve">Začínáme na indexu vstupních vektorů d = 1 (beru v matice one-indexed), aktuální data = trénovací množina</w:t>
      </w:r>
    </w:p>
    <w:p w:rsidR="00000000" w:rsidDel="00000000" w:rsidP="00000000" w:rsidRDefault="00000000" w:rsidRPr="00000000" w14:paraId="00000372">
      <w:pPr>
        <w:pageBreakBefore w:val="0"/>
        <w:numPr>
          <w:ilvl w:val="0"/>
          <w:numId w:val="25"/>
        </w:numPr>
        <w:ind w:left="720" w:hanging="360"/>
        <w:rPr>
          <w:u w:val="none"/>
        </w:rPr>
      </w:pPr>
      <w:r w:rsidDel="00000000" w:rsidR="00000000" w:rsidRPr="00000000">
        <w:rPr>
          <w:rtl w:val="0"/>
        </w:rPr>
        <w:t xml:space="preserve">Pokud počet aktuálních dat je 1, ukonči větev rekurze.</w:t>
      </w:r>
    </w:p>
    <w:p w:rsidR="00000000" w:rsidDel="00000000" w:rsidP="00000000" w:rsidRDefault="00000000" w:rsidRPr="00000000" w14:paraId="00000373">
      <w:pPr>
        <w:pageBreakBefore w:val="0"/>
        <w:numPr>
          <w:ilvl w:val="0"/>
          <w:numId w:val="25"/>
        </w:numPr>
        <w:ind w:left="720" w:hanging="360"/>
        <w:rPr>
          <w:u w:val="none"/>
        </w:rPr>
      </w:pPr>
      <w:r w:rsidDel="00000000" w:rsidR="00000000" w:rsidRPr="00000000">
        <w:rPr>
          <w:rtl w:val="0"/>
        </w:rPr>
        <w:t xml:space="preserve">Najdeme medián aktuální části dat podle d-tého indexu a rozdělíme data na dvě části a ty dáme do větví aktuálního uzlu</w:t>
      </w:r>
    </w:p>
    <w:p w:rsidR="00000000" w:rsidDel="00000000" w:rsidP="00000000" w:rsidRDefault="00000000" w:rsidRPr="00000000" w14:paraId="00000374">
      <w:pPr>
        <w:pageBreakBefore w:val="0"/>
        <w:numPr>
          <w:ilvl w:val="0"/>
          <w:numId w:val="25"/>
        </w:numPr>
        <w:ind w:left="720" w:hanging="360"/>
        <w:rPr>
          <w:u w:val="none"/>
        </w:rPr>
      </w:pPr>
      <w:r w:rsidDel="00000000" w:rsidR="00000000" w:rsidRPr="00000000">
        <w:rPr>
          <w:rtl w:val="0"/>
        </w:rPr>
        <w:t xml:space="preserve">Rekurzivně pokračujeme do větví krokem 2) a s indexem d+1 (modulo D)</w:t>
      </w:r>
    </w:p>
    <w:p w:rsidR="00000000" w:rsidDel="00000000" w:rsidP="00000000" w:rsidRDefault="00000000" w:rsidRPr="00000000" w14:paraId="00000375">
      <w:pPr>
        <w:pageBreakBefore w:val="0"/>
        <w:ind w:left="0" w:firstLine="0"/>
        <w:rPr/>
      </w:pPr>
      <w:r w:rsidDel="00000000" w:rsidR="00000000" w:rsidRPr="00000000">
        <w:rPr>
          <w:rtl w:val="0"/>
        </w:rPr>
        <w:t xml:space="preserve">Vytvoření k-D stromu:</w:t>
      </w:r>
      <w:r w:rsidDel="00000000" w:rsidR="00000000" w:rsidRPr="00000000">
        <w:rPr>
          <w:rtl w:val="0"/>
        </w:rPr>
      </w:r>
    </w:p>
    <w:p w:rsidR="00000000" w:rsidDel="00000000" w:rsidP="00000000" w:rsidRDefault="00000000" w:rsidRPr="00000000" w14:paraId="00000376">
      <w:pPr>
        <w:pageBreakBefore w:val="0"/>
        <w:jc w:val="center"/>
        <w:rPr/>
      </w:pPr>
      <w:r w:rsidDel="00000000" w:rsidR="00000000" w:rsidRPr="00000000">
        <w:rPr/>
        <w:drawing>
          <wp:inline distB="114300" distT="114300" distL="114300" distR="114300">
            <wp:extent cx="2628850" cy="3911437"/>
            <wp:effectExtent b="0" l="0" r="0" t="0"/>
            <wp:docPr id="14" name="image21.jpg"/>
            <a:graphic>
              <a:graphicData uri="http://schemas.openxmlformats.org/drawingml/2006/picture">
                <pic:pic>
                  <pic:nvPicPr>
                    <pic:cNvPr id="0" name="image21.jpg"/>
                    <pic:cNvPicPr preferRelativeResize="0"/>
                  </pic:nvPicPr>
                  <pic:blipFill>
                    <a:blip r:embed="rId37"/>
                    <a:srcRect b="5977" l="7339" r="10487" t="2241"/>
                    <a:stretch>
                      <a:fillRect/>
                    </a:stretch>
                  </pic:blipFill>
                  <pic:spPr>
                    <a:xfrm rot="16200000">
                      <a:off x="0" y="0"/>
                      <a:ext cx="2628850" cy="3911437"/>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pageBreakBefore w:val="0"/>
        <w:rPr/>
      </w:pPr>
      <w:r w:rsidDel="00000000" w:rsidR="00000000" w:rsidRPr="00000000">
        <w:rPr>
          <w:rtl w:val="0"/>
        </w:rPr>
        <w:t xml:space="preserve">Hledání NN:</w:t>
      </w:r>
    </w:p>
    <w:p w:rsidR="00000000" w:rsidDel="00000000" w:rsidP="00000000" w:rsidRDefault="00000000" w:rsidRPr="00000000" w14:paraId="00000378">
      <w:pPr>
        <w:pageBreakBefore w:val="0"/>
        <w:rPr/>
      </w:pPr>
      <w:r w:rsidDel="00000000" w:rsidR="00000000" w:rsidRPr="00000000">
        <w:rPr>
          <w:rtl w:val="0"/>
        </w:rPr>
        <w:t xml:space="preserve">Máme bod (x, y). Procházíme od kořene dolů, vždy se vydáváme do té větve, kam nás zavede hodnota x nebo y podle d a větvící nerovnosti v dané hloubce. Při každém zanoření se nám u druhé (nenavštívené) větve určí nejbližší možný soused v ní. Po doražení do listu máme horní odhad nejbližší souseda. Navštívíme ty větve, kde mohou být bližší sousedi.</w:t>
      </w:r>
    </w:p>
    <w:p w:rsidR="00000000" w:rsidDel="00000000" w:rsidP="00000000" w:rsidRDefault="00000000" w:rsidRPr="00000000" w14:paraId="00000379">
      <w:pPr>
        <w:pageBreakBefore w:val="0"/>
        <w:rPr/>
      </w:pPr>
      <w:r w:rsidDel="00000000" w:rsidR="00000000" w:rsidRPr="00000000">
        <w:rPr>
          <w:rtl w:val="0"/>
        </w:rPr>
      </w:r>
    </w:p>
    <w:p w:rsidR="00000000" w:rsidDel="00000000" w:rsidP="00000000" w:rsidRDefault="00000000" w:rsidRPr="00000000" w14:paraId="0000037A">
      <w:pPr>
        <w:pageBreakBefore w:val="0"/>
        <w:rPr/>
      </w:pPr>
      <w:r w:rsidDel="00000000" w:rsidR="00000000" w:rsidRPr="00000000">
        <w:rPr>
          <w:rtl w:val="0"/>
        </w:rPr>
        <w:t xml:space="preserve">Příklad (k-D ušetřilo porovnávání s (2, 3) a (8, 1), což není moc teď zrovna, ale při větších množinách to samozřejmě je v průměru více znát):</w:t>
      </w:r>
    </w:p>
    <w:p w:rsidR="00000000" w:rsidDel="00000000" w:rsidP="00000000" w:rsidRDefault="00000000" w:rsidRPr="00000000" w14:paraId="0000037B">
      <w:pPr>
        <w:pageBreakBefore w:val="0"/>
        <w:jc w:val="center"/>
        <w:rPr/>
      </w:pPr>
      <w:r w:rsidDel="00000000" w:rsidR="00000000" w:rsidRPr="00000000">
        <w:rPr/>
        <w:drawing>
          <wp:inline distB="114300" distT="114300" distL="114300" distR="114300">
            <wp:extent cx="5010150" cy="4019550"/>
            <wp:effectExtent b="0" l="0" r="0" t="0"/>
            <wp:docPr id="32" name="image36.jpg"/>
            <a:graphic>
              <a:graphicData uri="http://schemas.openxmlformats.org/drawingml/2006/picture">
                <pic:pic>
                  <pic:nvPicPr>
                    <pic:cNvPr id="0" name="image36.jpg"/>
                    <pic:cNvPicPr preferRelativeResize="0"/>
                  </pic:nvPicPr>
                  <pic:blipFill>
                    <a:blip r:embed="rId38"/>
                    <a:srcRect b="4656" l="6478" r="6146" t="1773"/>
                    <a:stretch>
                      <a:fillRect/>
                    </a:stretch>
                  </pic:blipFill>
                  <pic:spPr>
                    <a:xfrm>
                      <a:off x="0" y="0"/>
                      <a:ext cx="501015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pageBreakBefore w:val="0"/>
        <w:rPr/>
      </w:pPr>
      <w:r w:rsidDel="00000000" w:rsidR="00000000" w:rsidRPr="00000000">
        <w:rPr>
          <w:rtl w:val="0"/>
        </w:rPr>
      </w:r>
    </w:p>
    <w:p w:rsidR="00000000" w:rsidDel="00000000" w:rsidP="00000000" w:rsidRDefault="00000000" w:rsidRPr="00000000" w14:paraId="0000037D">
      <w:pPr>
        <w:pageBreakBefore w:val="0"/>
        <w:rPr>
          <w:b w:val="1"/>
        </w:rPr>
      </w:pPr>
      <w:r w:rsidDel="00000000" w:rsidR="00000000" w:rsidRPr="00000000">
        <w:rPr>
          <w:b w:val="1"/>
          <w:rtl w:val="0"/>
        </w:rPr>
        <w:t xml:space="preserve">4.4</w:t>
      </w:r>
    </w:p>
    <w:p w:rsidR="00000000" w:rsidDel="00000000" w:rsidP="00000000" w:rsidRDefault="00000000" w:rsidRPr="00000000" w14:paraId="0000037E">
      <w:pPr>
        <w:pageBreakBefore w:val="0"/>
        <w:rPr/>
      </w:pPr>
      <w:r w:rsidDel="00000000" w:rsidR="00000000" w:rsidRPr="00000000">
        <w:rPr>
          <w:rtl w:val="0"/>
        </w:rPr>
        <w:t xml:space="preserve">Integrál pod kombinací všech jádrových funkcí musí být 1, proto do každého bodu nevložíme obdélník s výškou ½, ale s výškou 1/(2*N) = 1/12:</w:t>
      </w:r>
    </w:p>
    <w:p w:rsidR="00000000" w:rsidDel="00000000" w:rsidP="00000000" w:rsidRDefault="00000000" w:rsidRPr="00000000" w14:paraId="0000037F">
      <w:pPr>
        <w:pageBreakBefore w:val="0"/>
        <w:jc w:val="center"/>
        <w:rPr/>
      </w:pPr>
      <w:r w:rsidDel="00000000" w:rsidR="00000000" w:rsidRPr="00000000">
        <w:rPr/>
        <w:drawing>
          <wp:inline distB="114300" distT="114300" distL="114300" distR="114300">
            <wp:extent cx="2012250" cy="5030625"/>
            <wp:effectExtent b="0" l="0" r="0" t="0"/>
            <wp:docPr id="34" name="image35.jpg"/>
            <a:graphic>
              <a:graphicData uri="http://schemas.openxmlformats.org/drawingml/2006/picture">
                <pic:pic>
                  <pic:nvPicPr>
                    <pic:cNvPr id="0" name="image35.jpg"/>
                    <pic:cNvPicPr preferRelativeResize="0"/>
                  </pic:nvPicPr>
                  <pic:blipFill>
                    <a:blip r:embed="rId39"/>
                    <a:srcRect b="3406" l="22131" r="11217" t="3406"/>
                    <a:stretch>
                      <a:fillRect/>
                    </a:stretch>
                  </pic:blipFill>
                  <pic:spPr>
                    <a:xfrm rot="16200000">
                      <a:off x="0" y="0"/>
                      <a:ext cx="2012250" cy="5030625"/>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pageBreakBefore w:val="0"/>
        <w:rPr/>
      </w:pPr>
      <w:r w:rsidDel="00000000" w:rsidR="00000000" w:rsidRPr="00000000">
        <w:rPr>
          <w:rtl w:val="0"/>
        </w:rPr>
      </w:r>
    </w:p>
    <w:p w:rsidR="00000000" w:rsidDel="00000000" w:rsidP="00000000" w:rsidRDefault="00000000" w:rsidRPr="00000000" w14:paraId="00000381">
      <w:pPr>
        <w:pageBreakBefore w:val="0"/>
        <w:rPr/>
      </w:pPr>
      <w:r w:rsidDel="00000000" w:rsidR="00000000" w:rsidRPr="00000000">
        <w:rPr>
          <w:rtl w:val="0"/>
        </w:rPr>
      </w:r>
    </w:p>
    <w:p w:rsidR="00000000" w:rsidDel="00000000" w:rsidP="00000000" w:rsidRDefault="00000000" w:rsidRPr="00000000" w14:paraId="00000382">
      <w:pPr>
        <w:pageBreakBefore w:val="0"/>
        <w:rPr>
          <w:b w:val="1"/>
        </w:rPr>
      </w:pPr>
      <w:r w:rsidDel="00000000" w:rsidR="00000000" w:rsidRPr="00000000">
        <w:rPr>
          <w:b w:val="1"/>
          <w:rtl w:val="0"/>
        </w:rPr>
        <w:t xml:space="preserve">4.5 ?????</w:t>
      </w:r>
    </w:p>
    <w:p w:rsidR="00000000" w:rsidDel="00000000" w:rsidP="00000000" w:rsidRDefault="00000000" w:rsidRPr="00000000" w14:paraId="00000383">
      <w:pPr>
        <w:pageBreakBefore w:val="0"/>
        <w:rPr/>
      </w:pPr>
      <w:r w:rsidDel="00000000" w:rsidR="00000000" w:rsidRPr="00000000">
        <w:rPr>
          <w:rtl w:val="0"/>
        </w:rPr>
        <w:t xml:space="preserve">Mame Lagrange = Sum</w:t>
      </w:r>
      <w:r w:rsidDel="00000000" w:rsidR="00000000" w:rsidRPr="00000000">
        <w:rPr>
          <w:vertAlign w:val="subscript"/>
          <w:rtl w:val="0"/>
        </w:rPr>
        <w:t xml:space="preserve">i</w:t>
      </w:r>
      <w:r w:rsidDel="00000000" w:rsidR="00000000" w:rsidRPr="00000000">
        <w:rPr>
          <w:rtl w:val="0"/>
        </w:rPr>
        <w:t xml:space="preserve"> </w:t>
      </w:r>
      <w:r w:rsidDel="00000000" w:rsidR="00000000" w:rsidRPr="00000000">
        <w:rPr>
          <w:rtl w:val="0"/>
        </w:rPr>
        <w:t xml:space="preserve">Sum</w:t>
      </w:r>
      <w:r w:rsidDel="00000000" w:rsidR="00000000" w:rsidRPr="00000000">
        <w:rPr>
          <w:vertAlign w:val="subscript"/>
          <w:rtl w:val="0"/>
        </w:rPr>
        <w:t xml:space="preserve">j</w:t>
      </w:r>
      <w:r w:rsidDel="00000000" w:rsidR="00000000" w:rsidRPr="00000000">
        <w:rPr>
          <w:rtl w:val="0"/>
        </w:rPr>
        <w:t xml:space="preserve"> </w:t>
      </w:r>
      <w:r w:rsidDel="00000000" w:rsidR="00000000" w:rsidRPr="00000000">
        <w:rPr>
          <w:rtl w:val="0"/>
        </w:rPr>
        <w:t xml:space="preserve">K</w:t>
      </w:r>
      <w:r w:rsidDel="00000000" w:rsidR="00000000" w:rsidRPr="00000000">
        <w:rPr>
          <w:vertAlign w:val="subscript"/>
          <w:rtl w:val="0"/>
        </w:rPr>
        <w:t xml:space="preserve">ij</w:t>
      </w:r>
      <w:r w:rsidDel="00000000" w:rsidR="00000000" w:rsidRPr="00000000">
        <w:rPr>
          <w:rtl w:val="0"/>
        </w:rPr>
        <w:t xml:space="preserve">/K</w:t>
      </w:r>
      <w:r w:rsidDel="00000000" w:rsidR="00000000" w:rsidRPr="00000000">
        <w:rPr>
          <w:vertAlign w:val="subscript"/>
          <w:rtl w:val="0"/>
        </w:rPr>
        <w:t xml:space="preserve">i</w:t>
      </w:r>
      <w:r w:rsidDel="00000000" w:rsidR="00000000" w:rsidRPr="00000000">
        <w:rPr>
          <w:rtl w:val="0"/>
        </w:rPr>
        <w:t xml:space="preserve"> * log(π</w:t>
      </w:r>
      <w:r w:rsidDel="00000000" w:rsidR="00000000" w:rsidRPr="00000000">
        <w:rPr>
          <w:vertAlign w:val="subscript"/>
          <w:rtl w:val="0"/>
        </w:rPr>
        <w:t xml:space="preserve">j</w:t>
      </w:r>
      <w:r w:rsidDel="00000000" w:rsidR="00000000" w:rsidRPr="00000000">
        <w:rPr>
          <w:rtl w:val="0"/>
        </w:rPr>
        <w:t xml:space="preserve">*K</w:t>
      </w:r>
      <w:r w:rsidDel="00000000" w:rsidR="00000000" w:rsidRPr="00000000">
        <w:rPr>
          <w:vertAlign w:val="subscript"/>
          <w:rtl w:val="0"/>
        </w:rPr>
        <w:t xml:space="preserve">i</w:t>
      </w:r>
      <w:r w:rsidDel="00000000" w:rsidR="00000000" w:rsidRPr="00000000">
        <w:rPr>
          <w:rtl w:val="0"/>
        </w:rPr>
        <w:t xml:space="preserve">) + h'*(Sum</w:t>
      </w:r>
      <w:r w:rsidDel="00000000" w:rsidR="00000000" w:rsidRPr="00000000">
        <w:rPr>
          <w:vertAlign w:val="subscript"/>
          <w:rtl w:val="0"/>
        </w:rPr>
        <w:t xml:space="preserve">i</w:t>
      </w:r>
      <w:r w:rsidDel="00000000" w:rsidR="00000000" w:rsidRPr="00000000">
        <w:rPr>
          <w:rtl w:val="0"/>
        </w:rPr>
        <w:t xml:space="preserve"> π</w:t>
      </w:r>
      <w:r w:rsidDel="00000000" w:rsidR="00000000" w:rsidRPr="00000000">
        <w:rPr>
          <w:vertAlign w:val="subscript"/>
          <w:rtl w:val="0"/>
        </w:rPr>
        <w:t xml:space="preserve">i</w:t>
      </w:r>
      <w:r w:rsidDel="00000000" w:rsidR="00000000" w:rsidRPr="00000000">
        <w:rPr>
          <w:rtl w:val="0"/>
        </w:rPr>
        <w:t xml:space="preserve"> - 1)</w:t>
      </w:r>
    </w:p>
    <w:p w:rsidR="00000000" w:rsidDel="00000000" w:rsidP="00000000" w:rsidRDefault="00000000" w:rsidRPr="00000000" w14:paraId="00000384">
      <w:pPr>
        <w:pageBreakBefore w:val="0"/>
        <w:rPr/>
      </w:pPr>
      <w:r w:rsidDel="00000000" w:rsidR="00000000" w:rsidRPr="00000000">
        <w:rPr>
          <w:rtl w:val="0"/>
        </w:rPr>
        <w:t xml:space="preserve">“Derivace Lagrange podle π</w:t>
      </w:r>
      <w:r w:rsidDel="00000000" w:rsidR="00000000" w:rsidRPr="00000000">
        <w:rPr>
          <w:vertAlign w:val="subscript"/>
          <w:rtl w:val="0"/>
        </w:rPr>
        <w:t xml:space="preserve">j</w:t>
      </w:r>
      <w:r w:rsidDel="00000000" w:rsidR="00000000" w:rsidRPr="00000000">
        <w:rPr>
          <w:rtl w:val="0"/>
        </w:rPr>
        <w:t xml:space="preserve">”</w:t>
      </w:r>
      <w:r w:rsidDel="00000000" w:rsidR="00000000" w:rsidRPr="00000000">
        <w:rPr>
          <w:rtl w:val="0"/>
        </w:rPr>
        <w:t xml:space="preserve"> = Sum</w:t>
      </w:r>
      <w:r w:rsidDel="00000000" w:rsidR="00000000" w:rsidRPr="00000000">
        <w:rPr>
          <w:vertAlign w:val="subscript"/>
          <w:rtl w:val="0"/>
        </w:rPr>
        <w:t xml:space="preserve">i</w:t>
      </w:r>
      <w:r w:rsidDel="00000000" w:rsidR="00000000" w:rsidRPr="00000000">
        <w:rPr>
          <w:rtl w:val="0"/>
        </w:rPr>
        <w:t xml:space="preserve"> </w:t>
      </w:r>
      <w:r w:rsidDel="00000000" w:rsidR="00000000" w:rsidRPr="00000000">
        <w:rPr>
          <w:rtl w:val="0"/>
        </w:rPr>
        <w:t xml:space="preserve">K</w:t>
      </w:r>
      <w:r w:rsidDel="00000000" w:rsidR="00000000" w:rsidRPr="00000000">
        <w:rPr>
          <w:vertAlign w:val="subscript"/>
          <w:rtl w:val="0"/>
        </w:rPr>
        <w:t xml:space="preserve">ij</w:t>
      </w:r>
      <w:r w:rsidDel="00000000" w:rsidR="00000000" w:rsidRPr="00000000">
        <w:rPr>
          <w:rtl w:val="0"/>
        </w:rPr>
        <w:t xml:space="preserve">/(K</w:t>
      </w:r>
      <w:r w:rsidDel="00000000" w:rsidR="00000000" w:rsidRPr="00000000">
        <w:rPr>
          <w:vertAlign w:val="subscript"/>
          <w:rtl w:val="0"/>
        </w:rPr>
        <w:t xml:space="preserve">i</w:t>
      </w:r>
      <w:r w:rsidDel="00000000" w:rsidR="00000000" w:rsidRPr="00000000">
        <w:rPr>
          <w:rtl w:val="0"/>
        </w:rPr>
        <w:t xml:space="preserve">*π</w:t>
      </w:r>
      <w:r w:rsidDel="00000000" w:rsidR="00000000" w:rsidRPr="00000000">
        <w:rPr>
          <w:vertAlign w:val="subscript"/>
          <w:rtl w:val="0"/>
        </w:rPr>
        <w:t xml:space="preserve">j</w:t>
      </w:r>
      <w:r w:rsidDel="00000000" w:rsidR="00000000" w:rsidRPr="00000000">
        <w:rPr>
          <w:rtl w:val="0"/>
        </w:rPr>
        <w:t xml:space="preserve">) + h' = 0</w:t>
      </w:r>
    </w:p>
    <w:p w:rsidR="00000000" w:rsidDel="00000000" w:rsidP="00000000" w:rsidRDefault="00000000" w:rsidRPr="00000000" w14:paraId="00000385">
      <w:pPr>
        <w:pageBreakBefore w:val="0"/>
        <w:rPr/>
      </w:pPr>
      <w:r w:rsidDel="00000000" w:rsidR="00000000" w:rsidRPr="00000000">
        <w:rPr>
          <w:rtl w:val="0"/>
        </w:rPr>
        <w:t xml:space="preserve">Odtud π</w:t>
      </w:r>
      <w:r w:rsidDel="00000000" w:rsidR="00000000" w:rsidRPr="00000000">
        <w:rPr>
          <w:vertAlign w:val="subscript"/>
          <w:rtl w:val="0"/>
        </w:rPr>
        <w:t xml:space="preserve">j</w:t>
      </w:r>
      <w:r w:rsidDel="00000000" w:rsidR="00000000" w:rsidRPr="00000000">
        <w:rPr>
          <w:rtl w:val="0"/>
        </w:rPr>
        <w:t xml:space="preserve"> = 1/h * Sum</w:t>
      </w:r>
      <w:r w:rsidDel="00000000" w:rsidR="00000000" w:rsidRPr="00000000">
        <w:rPr>
          <w:vertAlign w:val="subscript"/>
          <w:rtl w:val="0"/>
        </w:rPr>
        <w:t xml:space="preserve">i</w:t>
      </w:r>
      <w:r w:rsidDel="00000000" w:rsidR="00000000" w:rsidRPr="00000000">
        <w:rPr>
          <w:rtl w:val="0"/>
        </w:rPr>
        <w:t xml:space="preserve"> </w:t>
      </w:r>
      <w:r w:rsidDel="00000000" w:rsidR="00000000" w:rsidRPr="00000000">
        <w:rPr>
          <w:rtl w:val="0"/>
        </w:rPr>
        <w:t xml:space="preserve">K</w:t>
      </w:r>
      <w:r w:rsidDel="00000000" w:rsidR="00000000" w:rsidRPr="00000000">
        <w:rPr>
          <w:vertAlign w:val="subscript"/>
          <w:rtl w:val="0"/>
        </w:rPr>
        <w:t xml:space="preserve">ij</w:t>
      </w:r>
      <w:r w:rsidDel="00000000" w:rsidR="00000000" w:rsidRPr="00000000">
        <w:rPr>
          <w:rtl w:val="0"/>
        </w:rPr>
        <w:t xml:space="preserve">/K</w:t>
      </w:r>
      <w:r w:rsidDel="00000000" w:rsidR="00000000" w:rsidRPr="00000000">
        <w:rPr>
          <w:vertAlign w:val="subscript"/>
          <w:rtl w:val="0"/>
        </w:rPr>
        <w:t xml:space="preserve">i</w:t>
      </w:r>
      <w:r w:rsidDel="00000000" w:rsidR="00000000" w:rsidRPr="00000000">
        <w:rPr>
          <w:rtl w:val="0"/>
        </w:rPr>
        <w:t xml:space="preserve"> (h = -h')</w:t>
      </w:r>
    </w:p>
    <w:p w:rsidR="00000000" w:rsidDel="00000000" w:rsidP="00000000" w:rsidRDefault="00000000" w:rsidRPr="00000000" w14:paraId="00000386">
      <w:pPr>
        <w:pageBreakBefore w:val="0"/>
        <w:rPr/>
      </w:pPr>
      <w:r w:rsidDel="00000000" w:rsidR="00000000" w:rsidRPr="00000000">
        <w:rPr>
          <w:rtl w:val="0"/>
        </w:rPr>
        <w:t xml:space="preserve">Po dosazení do Sum</w:t>
      </w:r>
      <w:r w:rsidDel="00000000" w:rsidR="00000000" w:rsidRPr="00000000">
        <w:rPr>
          <w:vertAlign w:val="subscript"/>
          <w:rtl w:val="0"/>
        </w:rPr>
        <w:t xml:space="preserve">i</w:t>
      </w:r>
      <w:r w:rsidDel="00000000" w:rsidR="00000000" w:rsidRPr="00000000">
        <w:rPr>
          <w:rtl w:val="0"/>
        </w:rPr>
        <w:t xml:space="preserve"> π</w:t>
      </w:r>
      <w:r w:rsidDel="00000000" w:rsidR="00000000" w:rsidRPr="00000000">
        <w:rPr>
          <w:vertAlign w:val="subscript"/>
          <w:rtl w:val="0"/>
        </w:rPr>
        <w:t xml:space="preserve">i</w:t>
      </w:r>
      <w:r w:rsidDel="00000000" w:rsidR="00000000" w:rsidRPr="00000000">
        <w:rPr>
          <w:rtl w:val="0"/>
        </w:rPr>
        <w:t xml:space="preserve"> = 1 mame h = Sum</w:t>
      </w:r>
      <w:r w:rsidDel="00000000" w:rsidR="00000000" w:rsidRPr="00000000">
        <w:rPr>
          <w:vertAlign w:val="subscript"/>
          <w:rtl w:val="0"/>
        </w:rPr>
        <w:t xml:space="preserve">i</w:t>
      </w:r>
      <w:r w:rsidDel="00000000" w:rsidR="00000000" w:rsidRPr="00000000">
        <w:rPr>
          <w:rtl w:val="0"/>
        </w:rPr>
        <w:t xml:space="preserve"> </w:t>
      </w:r>
      <w:r w:rsidDel="00000000" w:rsidR="00000000" w:rsidRPr="00000000">
        <w:rPr>
          <w:rtl w:val="0"/>
        </w:rPr>
        <w:t xml:space="preserve">Sum</w:t>
      </w:r>
      <w:r w:rsidDel="00000000" w:rsidR="00000000" w:rsidRPr="00000000">
        <w:rPr>
          <w:vertAlign w:val="subscript"/>
          <w:rtl w:val="0"/>
        </w:rPr>
        <w:t xml:space="preserve">j</w:t>
      </w:r>
      <w:r w:rsidDel="00000000" w:rsidR="00000000" w:rsidRPr="00000000">
        <w:rPr>
          <w:rtl w:val="0"/>
        </w:rPr>
        <w:t xml:space="preserve"> </w:t>
      </w:r>
      <w:r w:rsidDel="00000000" w:rsidR="00000000" w:rsidRPr="00000000">
        <w:rPr>
          <w:rtl w:val="0"/>
        </w:rPr>
        <w:t xml:space="preserve">K</w:t>
      </w:r>
      <w:r w:rsidDel="00000000" w:rsidR="00000000" w:rsidRPr="00000000">
        <w:rPr>
          <w:vertAlign w:val="subscript"/>
          <w:rtl w:val="0"/>
        </w:rPr>
        <w:t xml:space="preserve">ij</w:t>
      </w:r>
      <w:r w:rsidDel="00000000" w:rsidR="00000000" w:rsidRPr="00000000">
        <w:rPr>
          <w:rtl w:val="0"/>
        </w:rPr>
        <w:t xml:space="preserve">/K</w:t>
      </w:r>
      <w:r w:rsidDel="00000000" w:rsidR="00000000" w:rsidRPr="00000000">
        <w:rPr>
          <w:vertAlign w:val="subscript"/>
          <w:rtl w:val="0"/>
        </w:rPr>
        <w:t xml:space="preserve">i</w:t>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387">
      <w:pPr>
        <w:pageBreakBefore w:val="0"/>
        <w:rPr>
          <w:b w:val="1"/>
        </w:rPr>
      </w:pPr>
      <w:r w:rsidDel="00000000" w:rsidR="00000000" w:rsidRPr="00000000">
        <w:rPr>
          <w:b w:val="1"/>
          <w:rtl w:val="0"/>
        </w:rPr>
        <w:t xml:space="preserve">5.1</w:t>
      </w:r>
    </w:p>
    <w:p w:rsidR="00000000" w:rsidDel="00000000" w:rsidP="00000000" w:rsidRDefault="00000000" w:rsidRPr="00000000" w14:paraId="00000388">
      <w:pPr>
        <w:pageBreakBefore w:val="0"/>
        <w:rPr>
          <w:b w:val="1"/>
        </w:rPr>
      </w:pPr>
      <w:r w:rsidDel="00000000" w:rsidR="00000000" w:rsidRPr="00000000">
        <w:rPr>
          <w:b w:val="1"/>
          <w:rtl w:val="0"/>
        </w:rPr>
        <w:t xml:space="preserve">a)</w:t>
      </w:r>
    </w:p>
    <w:p w:rsidR="00000000" w:rsidDel="00000000" w:rsidP="00000000" w:rsidRDefault="00000000" w:rsidRPr="00000000" w14:paraId="00000389">
      <w:pPr>
        <w:pageBreakBefore w:val="0"/>
        <w:rPr/>
      </w:pPr>
      <w:r w:rsidDel="00000000" w:rsidR="00000000" w:rsidRPr="00000000">
        <w:rPr>
          <w:rtl w:val="0"/>
        </w:rPr>
        <w:t xml:space="preserve">Pres p(1|x)/p(-1|x) = e</w:t>
      </w:r>
      <w:r w:rsidDel="00000000" w:rsidR="00000000" w:rsidRPr="00000000">
        <w:rPr>
          <w:vertAlign w:val="superscript"/>
          <w:rtl w:val="0"/>
        </w:rPr>
        <w:t xml:space="preserve">w*x</w:t>
      </w:r>
      <w:r w:rsidDel="00000000" w:rsidR="00000000" w:rsidRPr="00000000">
        <w:rPr>
          <w:rtl w:val="0"/>
        </w:rPr>
        <w:t xml:space="preserve"> získáme p(1|x) = 1 / (1 + e</w:t>
      </w:r>
      <w:r w:rsidDel="00000000" w:rsidR="00000000" w:rsidRPr="00000000">
        <w:rPr>
          <w:vertAlign w:val="superscript"/>
          <w:rtl w:val="0"/>
        </w:rPr>
        <w:t xml:space="preserve">-w*x</w:t>
      </w:r>
      <w:r w:rsidDel="00000000" w:rsidR="00000000" w:rsidRPr="00000000">
        <w:rPr>
          <w:rtl w:val="0"/>
        </w:rPr>
        <w:t xml:space="preserve">), p(-1|x) = 1 / (1 + e</w:t>
      </w:r>
      <w:r w:rsidDel="00000000" w:rsidR="00000000" w:rsidRPr="00000000">
        <w:rPr>
          <w:vertAlign w:val="superscript"/>
          <w:rtl w:val="0"/>
        </w:rPr>
        <w:t xml:space="preserve">w*x</w:t>
      </w:r>
      <w:r w:rsidDel="00000000" w:rsidR="00000000" w:rsidRPr="00000000">
        <w:rPr>
          <w:rtl w:val="0"/>
        </w:rPr>
        <w:t xml:space="preserve">)</w:t>
      </w:r>
    </w:p>
    <w:p w:rsidR="00000000" w:rsidDel="00000000" w:rsidP="00000000" w:rsidRDefault="00000000" w:rsidRPr="00000000" w14:paraId="0000038A">
      <w:pPr>
        <w:pageBreakBefore w:val="0"/>
        <w:rPr>
          <w:b w:val="1"/>
        </w:rPr>
      </w:pPr>
      <w:r w:rsidDel="00000000" w:rsidR="00000000" w:rsidRPr="00000000">
        <w:rPr>
          <w:b w:val="1"/>
          <w:rtl w:val="0"/>
        </w:rPr>
        <w:t xml:space="preserve">b)</w:t>
      </w:r>
      <w:ins w:author="Jakub Kolář" w:id="47" w:date="2023-11-22T10:37:00Z">
        <w:r w:rsidDel="00000000" w:rsidR="00000000" w:rsidRPr="00000000">
          <w:rPr>
            <w:b w:val="1"/>
            <w:rtl w:val="0"/>
          </w:rPr>
          <w:t xml:space="preserve"> (slide 18-20, 5. přednáška)</w:t>
        </w:r>
      </w:ins>
      <w:r w:rsidDel="00000000" w:rsidR="00000000" w:rsidRPr="00000000">
        <w:rPr>
          <w:rtl w:val="0"/>
        </w:rPr>
      </w:r>
    </w:p>
    <w:p w:rsidR="00000000" w:rsidDel="00000000" w:rsidP="00000000" w:rsidRDefault="00000000" w:rsidRPr="00000000" w14:paraId="0000038B">
      <w:pPr>
        <w:pageBreakBefore w:val="0"/>
        <w:rPr/>
      </w:pPr>
      <w:r w:rsidDel="00000000" w:rsidR="00000000" w:rsidRPr="00000000">
        <w:rPr>
          <w:rtl w:val="0"/>
        </w:rPr>
        <w:t xml:space="preserve">p(x, k) = p(k|x)*p(x) -&gt; ln(p(x, k)) = ln(p(k|x)) + ln(p(x)), kde ln(p(x)) je const</w:t>
      </w:r>
    </w:p>
    <w:p w:rsidR="00000000" w:rsidDel="00000000" w:rsidP="00000000" w:rsidRDefault="00000000" w:rsidRPr="00000000" w14:paraId="0000038C">
      <w:pPr>
        <w:pageBreakBefore w:val="0"/>
        <w:rPr/>
      </w:pPr>
      <w:r w:rsidDel="00000000" w:rsidR="00000000" w:rsidRPr="00000000">
        <w:rPr>
          <w:rtl w:val="0"/>
        </w:rPr>
        <w:t xml:space="preserve">p(k|x) = 1/(1 + e</w:t>
      </w:r>
      <w:r w:rsidDel="00000000" w:rsidR="00000000" w:rsidRPr="00000000">
        <w:rPr>
          <w:vertAlign w:val="superscript"/>
          <w:rtl w:val="0"/>
        </w:rPr>
        <w:t xml:space="preserve">-k*w*k</w:t>
      </w:r>
      <w:r w:rsidDel="00000000" w:rsidR="00000000" w:rsidRPr="00000000">
        <w:rPr>
          <w:rtl w:val="0"/>
        </w:rPr>
        <w:t xml:space="preserve">), tedy negace součtu přes všechna trénovací data E(w):</w:t>
      </w:r>
    </w:p>
    <w:p w:rsidR="00000000" w:rsidDel="00000000" w:rsidP="00000000" w:rsidRDefault="00000000" w:rsidRPr="00000000" w14:paraId="0000038D">
      <w:pPr>
        <w:pageBreakBefore w:val="0"/>
        <w:rPr/>
      </w:pPr>
      <w:r w:rsidDel="00000000" w:rsidR="00000000" w:rsidRPr="00000000">
        <w:rPr>
          <w:rtl w:val="0"/>
        </w:rPr>
        <w:t xml:space="preserve">E(w) = - l(w) = - Sum</w:t>
      </w:r>
      <w:r w:rsidDel="00000000" w:rsidR="00000000" w:rsidRPr="00000000">
        <w:rPr>
          <w:vertAlign w:val="subscript"/>
          <w:rtl w:val="0"/>
        </w:rPr>
        <w:t xml:space="preserve">i</w:t>
      </w:r>
      <w:r w:rsidDel="00000000" w:rsidR="00000000" w:rsidRPr="00000000">
        <w:rPr>
          <w:rtl w:val="0"/>
        </w:rPr>
        <w:t xml:space="preserve"> ln(1/(1 + e</w:t>
      </w:r>
      <w:r w:rsidDel="00000000" w:rsidR="00000000" w:rsidRPr="00000000">
        <w:rPr>
          <w:vertAlign w:val="superscript"/>
          <w:rtl w:val="0"/>
        </w:rPr>
        <w:t xml:space="preserve">-ki*w*ki</w:t>
      </w:r>
      <w:r w:rsidDel="00000000" w:rsidR="00000000" w:rsidRPr="00000000">
        <w:rPr>
          <w:rtl w:val="0"/>
        </w:rPr>
        <w:t xml:space="preserve">)) = Sum</w:t>
      </w:r>
      <w:r w:rsidDel="00000000" w:rsidR="00000000" w:rsidRPr="00000000">
        <w:rPr>
          <w:vertAlign w:val="subscript"/>
          <w:rtl w:val="0"/>
        </w:rPr>
        <w:t xml:space="preserve">i</w:t>
      </w:r>
      <w:r w:rsidDel="00000000" w:rsidR="00000000" w:rsidRPr="00000000">
        <w:rPr>
          <w:rtl w:val="0"/>
        </w:rPr>
        <w:t xml:space="preserve"> ln(1 + e</w:t>
      </w:r>
      <w:r w:rsidDel="00000000" w:rsidR="00000000" w:rsidRPr="00000000">
        <w:rPr>
          <w:vertAlign w:val="superscript"/>
          <w:rtl w:val="0"/>
        </w:rPr>
        <w:t xml:space="preserve">-ki*w*xi</w:t>
      </w:r>
      <w:r w:rsidDel="00000000" w:rsidR="00000000" w:rsidRPr="00000000">
        <w:rPr>
          <w:rtl w:val="0"/>
        </w:rPr>
        <w:t xml:space="preserve">)</w:t>
      </w:r>
    </w:p>
    <w:p w:rsidR="00000000" w:rsidDel="00000000" w:rsidP="00000000" w:rsidRDefault="00000000" w:rsidRPr="00000000" w14:paraId="0000038E">
      <w:pPr>
        <w:pageBreakBefore w:val="0"/>
        <w:rPr>
          <w:b w:val="1"/>
        </w:rPr>
      </w:pPr>
      <w:r w:rsidDel="00000000" w:rsidR="00000000" w:rsidRPr="00000000">
        <w:rPr>
          <w:b w:val="1"/>
          <w:rtl w:val="0"/>
        </w:rPr>
        <w:t xml:space="preserve">c)</w:t>
      </w:r>
    </w:p>
    <w:p w:rsidR="00000000" w:rsidDel="00000000" w:rsidP="00000000" w:rsidRDefault="00000000" w:rsidRPr="00000000" w14:paraId="0000038F">
      <w:pPr>
        <w:pageBreakBefore w:val="0"/>
        <w:rPr/>
      </w:pPr>
      <w:r w:rsidDel="00000000" w:rsidR="00000000" w:rsidRPr="00000000">
        <w:rPr/>
        <w:drawing>
          <wp:inline distB="114300" distT="114300" distL="114300" distR="114300">
            <wp:extent cx="5731200" cy="2324100"/>
            <wp:effectExtent b="0" l="0" r="0" t="0"/>
            <wp:docPr id="36"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pageBreakBefore w:val="0"/>
        <w:rPr/>
      </w:pPr>
      <w:r w:rsidDel="00000000" w:rsidR="00000000" w:rsidRPr="00000000">
        <w:rPr>
          <w:rtl w:val="0"/>
        </w:rPr>
        <w:t xml:space="preserve">E(w) je soucet konvexnich funkci =&gt; je konvexní</w:t>
      </w:r>
    </w:p>
    <w:p w:rsidR="00000000" w:rsidDel="00000000" w:rsidP="00000000" w:rsidRDefault="00000000" w:rsidRPr="00000000" w14:paraId="00000391">
      <w:pPr>
        <w:pageBreakBefore w:val="0"/>
        <w:rPr/>
      </w:pPr>
      <w:r w:rsidDel="00000000" w:rsidR="00000000" w:rsidRPr="00000000">
        <w:rPr>
          <w:rtl w:val="0"/>
        </w:rPr>
      </w:r>
    </w:p>
    <w:p w:rsidR="00000000" w:rsidDel="00000000" w:rsidP="00000000" w:rsidRDefault="00000000" w:rsidRPr="00000000" w14:paraId="00000392">
      <w:pPr>
        <w:pageBreakBefore w:val="0"/>
        <w:rPr>
          <w:b w:val="1"/>
        </w:rPr>
      </w:pPr>
      <w:r w:rsidDel="00000000" w:rsidR="00000000" w:rsidRPr="00000000">
        <w:rPr>
          <w:b w:val="1"/>
          <w:rtl w:val="0"/>
        </w:rPr>
        <w:t xml:space="preserve">5.2</w:t>
      </w:r>
    </w:p>
    <w:p w:rsidR="00000000" w:rsidDel="00000000" w:rsidP="00000000" w:rsidRDefault="00000000" w:rsidRPr="00000000" w14:paraId="00000393">
      <w:pPr>
        <w:pageBreakBefore w:val="0"/>
        <w:rPr>
          <w:b w:val="1"/>
        </w:rPr>
      </w:pPr>
      <w:r w:rsidDel="00000000" w:rsidR="00000000" w:rsidRPr="00000000">
        <w:rPr>
          <w:b w:val="1"/>
          <w:rtl w:val="0"/>
        </w:rPr>
        <w:t xml:space="preserve">a)</w:t>
      </w:r>
    </w:p>
    <w:p w:rsidR="00000000" w:rsidDel="00000000" w:rsidP="00000000" w:rsidRDefault="00000000" w:rsidRPr="00000000" w14:paraId="00000394">
      <w:pPr>
        <w:pageBreakBefore w:val="0"/>
        <w:rPr/>
      </w:pPr>
      <w:r w:rsidDel="00000000" w:rsidR="00000000" w:rsidRPr="00000000">
        <w:rPr>
          <w:rtl w:val="0"/>
        </w:rPr>
        <w:t xml:space="preserve">1 - 1/(1 + e</w:t>
      </w:r>
      <w:r w:rsidDel="00000000" w:rsidR="00000000" w:rsidRPr="00000000">
        <w:rPr>
          <w:vertAlign w:val="superscript"/>
          <w:rtl w:val="0"/>
        </w:rPr>
        <w:t xml:space="preserve">-z</w:t>
      </w:r>
      <w:r w:rsidDel="00000000" w:rsidR="00000000" w:rsidRPr="00000000">
        <w:rPr>
          <w:rtl w:val="0"/>
        </w:rPr>
        <w:t xml:space="preserve">) = (1 + e</w:t>
      </w:r>
      <w:r w:rsidDel="00000000" w:rsidR="00000000" w:rsidRPr="00000000">
        <w:rPr>
          <w:vertAlign w:val="superscript"/>
          <w:rtl w:val="0"/>
        </w:rPr>
        <w:t xml:space="preserve">-z</w:t>
      </w:r>
      <w:r w:rsidDel="00000000" w:rsidR="00000000" w:rsidRPr="00000000">
        <w:rPr>
          <w:rtl w:val="0"/>
        </w:rPr>
        <w:t xml:space="preserve"> - 1)/(1 + e</w:t>
      </w:r>
      <w:r w:rsidDel="00000000" w:rsidR="00000000" w:rsidRPr="00000000">
        <w:rPr>
          <w:vertAlign w:val="superscript"/>
          <w:rtl w:val="0"/>
        </w:rPr>
        <w:t xml:space="preserve">-z</w:t>
      </w:r>
      <w:r w:rsidDel="00000000" w:rsidR="00000000" w:rsidRPr="00000000">
        <w:rPr>
          <w:rtl w:val="0"/>
        </w:rPr>
        <w:t xml:space="preserve">) = e</w:t>
      </w:r>
      <w:r w:rsidDel="00000000" w:rsidR="00000000" w:rsidRPr="00000000">
        <w:rPr>
          <w:vertAlign w:val="superscript"/>
          <w:rtl w:val="0"/>
        </w:rPr>
        <w:t xml:space="preserve">-z</w:t>
      </w:r>
      <w:r w:rsidDel="00000000" w:rsidR="00000000" w:rsidRPr="00000000">
        <w:rPr>
          <w:rtl w:val="0"/>
        </w:rPr>
        <w:t xml:space="preserve">/(1 + e</w:t>
      </w:r>
      <w:r w:rsidDel="00000000" w:rsidR="00000000" w:rsidRPr="00000000">
        <w:rPr>
          <w:vertAlign w:val="superscript"/>
          <w:rtl w:val="0"/>
        </w:rPr>
        <w:t xml:space="preserve">-z</w:t>
      </w:r>
      <w:r w:rsidDel="00000000" w:rsidR="00000000" w:rsidRPr="00000000">
        <w:rPr>
          <w:rtl w:val="0"/>
        </w:rPr>
        <w:t xml:space="preserve">) = 1/(1 + e</w:t>
      </w:r>
      <w:r w:rsidDel="00000000" w:rsidR="00000000" w:rsidRPr="00000000">
        <w:rPr>
          <w:vertAlign w:val="superscript"/>
          <w:rtl w:val="0"/>
        </w:rPr>
        <w:t xml:space="preserve">z</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95">
      <w:pPr>
        <w:pageBreakBefore w:val="0"/>
        <w:rPr>
          <w:b w:val="1"/>
        </w:rPr>
      </w:pPr>
      <w:r w:rsidDel="00000000" w:rsidR="00000000" w:rsidRPr="00000000">
        <w:rPr>
          <w:b w:val="1"/>
          <w:rtl w:val="0"/>
        </w:rPr>
        <w:t xml:space="preserve">b)</w:t>
      </w:r>
    </w:p>
    <w:p w:rsidR="00000000" w:rsidDel="00000000" w:rsidP="00000000" w:rsidRDefault="00000000" w:rsidRPr="00000000" w14:paraId="00000396">
      <w:pPr>
        <w:pageBreakBefore w:val="0"/>
        <w:rPr/>
      </w:pPr>
      <w:r w:rsidDel="00000000" w:rsidR="00000000" w:rsidRPr="00000000">
        <w:rPr>
          <w:rtl w:val="0"/>
        </w:rPr>
        <w:t xml:space="preserve">D</w:t>
      </w:r>
      <w:r w:rsidDel="00000000" w:rsidR="00000000" w:rsidRPr="00000000">
        <w:rPr>
          <w:rtl w:val="0"/>
        </w:rPr>
        <w:t xml:space="preserve">erivace 1/(1 + e</w:t>
      </w:r>
      <w:r w:rsidDel="00000000" w:rsidR="00000000" w:rsidRPr="00000000">
        <w:rPr>
          <w:vertAlign w:val="superscript"/>
          <w:rtl w:val="0"/>
        </w:rPr>
        <w:t xml:space="preserve">-z</w:t>
      </w:r>
      <w:r w:rsidDel="00000000" w:rsidR="00000000" w:rsidRPr="00000000">
        <w:rPr>
          <w:rtl w:val="0"/>
        </w:rPr>
        <w:t xml:space="preserve">) = -1*e</w:t>
      </w:r>
      <w:r w:rsidDel="00000000" w:rsidR="00000000" w:rsidRPr="00000000">
        <w:rPr>
          <w:vertAlign w:val="superscript"/>
          <w:rtl w:val="0"/>
        </w:rPr>
        <w:t xml:space="preserve">-z</w:t>
      </w:r>
      <w:r w:rsidDel="00000000" w:rsidR="00000000" w:rsidRPr="00000000">
        <w:rPr>
          <w:rtl w:val="0"/>
        </w:rPr>
        <w:t xml:space="preserve">*(-1)/(1 + e</w:t>
      </w:r>
      <w:r w:rsidDel="00000000" w:rsidR="00000000" w:rsidRPr="00000000">
        <w:rPr>
          <w:vertAlign w:val="superscript"/>
          <w:rtl w:val="0"/>
        </w:rPr>
        <w:t xml:space="preserve">-z</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 e</w:t>
      </w:r>
      <w:r w:rsidDel="00000000" w:rsidR="00000000" w:rsidRPr="00000000">
        <w:rPr>
          <w:vertAlign w:val="superscript"/>
          <w:rtl w:val="0"/>
        </w:rPr>
        <w:t xml:space="preserve">-z</w:t>
      </w:r>
      <w:r w:rsidDel="00000000" w:rsidR="00000000" w:rsidRPr="00000000">
        <w:rPr>
          <w:rtl w:val="0"/>
        </w:rPr>
        <w:t xml:space="preserve">/(1 + e</w:t>
      </w:r>
      <w:r w:rsidDel="00000000" w:rsidR="00000000" w:rsidRPr="00000000">
        <w:rPr>
          <w:vertAlign w:val="superscript"/>
          <w:rtl w:val="0"/>
        </w:rPr>
        <w:t xml:space="preserve">-z</w:t>
      </w:r>
      <w:r w:rsidDel="00000000" w:rsidR="00000000" w:rsidRPr="00000000">
        <w:rPr>
          <w:rtl w:val="0"/>
        </w:rPr>
        <w:t xml:space="preserve">) * 1/(1 + e</w:t>
      </w:r>
      <w:r w:rsidDel="00000000" w:rsidR="00000000" w:rsidRPr="00000000">
        <w:rPr>
          <w:vertAlign w:val="superscript"/>
          <w:rtl w:val="0"/>
        </w:rPr>
        <w:t xml:space="preserve">-z</w:t>
      </w:r>
      <w:r w:rsidDel="00000000" w:rsidR="00000000" w:rsidRPr="00000000">
        <w:rPr>
          <w:rtl w:val="0"/>
        </w:rPr>
        <w:t xml:space="preserve">) = 1/(1 + e</w:t>
      </w:r>
      <w:r w:rsidDel="00000000" w:rsidR="00000000" w:rsidRPr="00000000">
        <w:rPr>
          <w:vertAlign w:val="superscript"/>
          <w:rtl w:val="0"/>
        </w:rPr>
        <w:t xml:space="preserve">z</w:t>
      </w:r>
      <w:r w:rsidDel="00000000" w:rsidR="00000000" w:rsidRPr="00000000">
        <w:rPr>
          <w:rtl w:val="0"/>
        </w:rPr>
        <w:t xml:space="preserve">) * 1/(1 + e</w:t>
      </w:r>
      <w:r w:rsidDel="00000000" w:rsidR="00000000" w:rsidRPr="00000000">
        <w:rPr>
          <w:vertAlign w:val="superscript"/>
          <w:rtl w:val="0"/>
        </w:rPr>
        <w:t xml:space="preserve">-z</w:t>
      </w:r>
      <w:r w:rsidDel="00000000" w:rsidR="00000000" w:rsidRPr="00000000">
        <w:rPr>
          <w:rtl w:val="0"/>
        </w:rPr>
        <w:t xml:space="preserve">)</w:t>
      </w:r>
    </w:p>
    <w:p w:rsidR="00000000" w:rsidDel="00000000" w:rsidP="00000000" w:rsidRDefault="00000000" w:rsidRPr="00000000" w14:paraId="00000397">
      <w:pPr>
        <w:pageBreakBefore w:val="0"/>
        <w:rPr>
          <w:b w:val="1"/>
        </w:rPr>
      </w:pPr>
      <w:r w:rsidDel="00000000" w:rsidR="00000000" w:rsidRPr="00000000">
        <w:rPr>
          <w:b w:val="1"/>
          <w:rtl w:val="0"/>
        </w:rPr>
        <w:t xml:space="preserve">c)</w:t>
      </w:r>
    </w:p>
    <w:p w:rsidR="00000000" w:rsidDel="00000000" w:rsidP="00000000" w:rsidRDefault="00000000" w:rsidRPr="00000000" w14:paraId="00000398">
      <w:pPr>
        <w:pageBreakBefore w:val="0"/>
        <w:rPr/>
      </w:pPr>
      <w:r w:rsidDel="00000000" w:rsidR="00000000" w:rsidRPr="00000000">
        <w:rPr>
          <w:rtl w:val="0"/>
        </w:rPr>
        <w:t xml:space="preserve">D</w:t>
      </w:r>
      <w:r w:rsidDel="00000000" w:rsidR="00000000" w:rsidRPr="00000000">
        <w:rPr>
          <w:rtl w:val="0"/>
        </w:rPr>
        <w:t xml:space="preserve">erivace ln(σ(z)) = 1/σ(z) * (Derivace σ(z)) = 1/σ(z) * σ(z)*(1 - σ(z)) = 1 - σ(z)</w:t>
      </w:r>
    </w:p>
    <w:p w:rsidR="00000000" w:rsidDel="00000000" w:rsidP="00000000" w:rsidRDefault="00000000" w:rsidRPr="00000000" w14:paraId="00000399">
      <w:pPr>
        <w:pageBreakBefore w:val="0"/>
        <w:rPr>
          <w:b w:val="1"/>
        </w:rPr>
      </w:pPr>
      <w:r w:rsidDel="00000000" w:rsidR="00000000" w:rsidRPr="00000000">
        <w:rPr>
          <w:b w:val="1"/>
          <w:rtl w:val="0"/>
        </w:rPr>
        <w:t xml:space="preserve">d)</w:t>
      </w:r>
    </w:p>
    <w:p w:rsidR="00000000" w:rsidDel="00000000" w:rsidP="00000000" w:rsidRDefault="00000000" w:rsidRPr="00000000" w14:paraId="0000039A">
      <w:pPr>
        <w:pageBreakBefore w:val="0"/>
        <w:rPr/>
      </w:pPr>
      <w:r w:rsidDel="00000000" w:rsidR="00000000" w:rsidRPr="00000000">
        <w:rPr>
          <w:rtl w:val="0"/>
        </w:rPr>
        <w:t xml:space="preserve">Derivace ln(σ(w</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rtl w:val="0"/>
        </w:rPr>
        <w:t xml:space="preserve">)) podle x = (Derivace ln(σ(w</w:t>
      </w:r>
      <w:r w:rsidDel="00000000" w:rsidR="00000000" w:rsidRPr="00000000">
        <w:rPr>
          <w:vertAlign w:val="superscript"/>
          <w:rtl w:val="0"/>
        </w:rPr>
        <w:t xml:space="preserve">T</w:t>
      </w:r>
      <w:r w:rsidDel="00000000" w:rsidR="00000000" w:rsidRPr="00000000">
        <w:rPr>
          <w:rtl w:val="0"/>
        </w:rPr>
        <w:t xml:space="preserve">x)) podle w</w:t>
      </w:r>
      <w:r w:rsidDel="00000000" w:rsidR="00000000" w:rsidRPr="00000000">
        <w:rPr>
          <w:vertAlign w:val="superscript"/>
          <w:rtl w:val="0"/>
        </w:rPr>
        <w:t xml:space="preserve">T</w:t>
      </w:r>
      <w:r w:rsidDel="00000000" w:rsidR="00000000" w:rsidRPr="00000000">
        <w:rPr>
          <w:rtl w:val="0"/>
        </w:rPr>
        <w:t xml:space="preserve">x) * (Derivace w</w:t>
      </w:r>
      <w:r w:rsidDel="00000000" w:rsidR="00000000" w:rsidRPr="00000000">
        <w:rPr>
          <w:vertAlign w:val="superscript"/>
          <w:rtl w:val="0"/>
        </w:rPr>
        <w:t xml:space="preserve">T</w:t>
      </w:r>
      <w:r w:rsidDel="00000000" w:rsidR="00000000" w:rsidRPr="00000000">
        <w:rPr>
          <w:rtl w:val="0"/>
        </w:rPr>
        <w:t xml:space="preserve">x podle x) =</w:t>
      </w:r>
    </w:p>
    <w:p w:rsidR="00000000" w:rsidDel="00000000" w:rsidP="00000000" w:rsidRDefault="00000000" w:rsidRPr="00000000" w14:paraId="0000039B">
      <w:pPr>
        <w:pageBreakBefore w:val="0"/>
        <w:rPr/>
      </w:pPr>
      <w:r w:rsidDel="00000000" w:rsidR="00000000" w:rsidRPr="00000000">
        <w:rPr>
          <w:rtl w:val="0"/>
        </w:rPr>
        <w:t xml:space="preserve">= (1 - σ(w</w:t>
      </w:r>
      <w:r w:rsidDel="00000000" w:rsidR="00000000" w:rsidRPr="00000000">
        <w:rPr>
          <w:vertAlign w:val="superscript"/>
          <w:rtl w:val="0"/>
        </w:rPr>
        <w:t xml:space="preserve">T</w:t>
      </w:r>
      <w:r w:rsidDel="00000000" w:rsidR="00000000" w:rsidRPr="00000000">
        <w:rPr>
          <w:rtl w:val="0"/>
        </w:rPr>
        <w:t xml:space="preserve">x)) * w</w:t>
      </w:r>
      <w:r w:rsidDel="00000000" w:rsidR="00000000" w:rsidRPr="00000000">
        <w:rPr>
          <w:vertAlign w:val="superscript"/>
          <w:rtl w:val="0"/>
        </w:rPr>
        <w:t xml:space="preserve">T</w:t>
      </w:r>
      <w:r w:rsidDel="00000000" w:rsidR="00000000" w:rsidRPr="00000000">
        <w:rPr>
          <w:rtl w:val="0"/>
        </w:rPr>
      </w:r>
    </w:p>
    <w:p w:rsidR="00000000" w:rsidDel="00000000" w:rsidP="00000000" w:rsidRDefault="00000000" w:rsidRPr="00000000" w14:paraId="0000039C">
      <w:pPr>
        <w:pageBreakBefore w:val="0"/>
        <w:rPr>
          <w:b w:val="1"/>
        </w:rPr>
      </w:pPr>
      <w:r w:rsidDel="00000000" w:rsidR="00000000" w:rsidRPr="00000000">
        <w:rPr>
          <w:b w:val="1"/>
          <w:rtl w:val="0"/>
        </w:rPr>
        <w:t xml:space="preserve">e)</w:t>
      </w:r>
    </w:p>
    <w:p w:rsidR="00000000" w:rsidDel="00000000" w:rsidP="00000000" w:rsidRDefault="00000000" w:rsidRPr="00000000" w14:paraId="0000039D">
      <w:pPr>
        <w:pageBreakBefore w:val="0"/>
        <w:rPr/>
      </w:pPr>
      <w:r w:rsidDel="00000000" w:rsidR="00000000" w:rsidRPr="00000000">
        <w:rPr>
          <w:rtl w:val="0"/>
        </w:rPr>
        <w:t xml:space="preserve">Derivace - ln(σ(z)) = -σ(-z) = σ(z) - 1, což je rostoucí funkce</w:t>
      </w:r>
    </w:p>
    <w:p w:rsidR="00000000" w:rsidDel="00000000" w:rsidP="00000000" w:rsidRDefault="00000000" w:rsidRPr="00000000" w14:paraId="0000039E">
      <w:pPr>
        <w:pageBreakBefore w:val="0"/>
        <w:rPr/>
      </w:pPr>
      <w:r w:rsidDel="00000000" w:rsidR="00000000" w:rsidRPr="00000000">
        <w:rPr>
          <w:rtl w:val="0"/>
        </w:rPr>
        <w:t xml:space="preserve">Druhá derivace - ln(σ(</w:t>
      </w:r>
      <w:r w:rsidDel="00000000" w:rsidR="00000000" w:rsidRPr="00000000">
        <w:rPr>
          <w:rtl w:val="0"/>
        </w:rPr>
        <w:t xml:space="preserve">z</w:t>
      </w:r>
      <w:r w:rsidDel="00000000" w:rsidR="00000000" w:rsidRPr="00000000">
        <w:rPr>
          <w:rtl w:val="0"/>
        </w:rPr>
        <w:t xml:space="preserve">)) = Derivace - σ(-z) podle z = -1 * (Derivace σ(-z) podle -z) * (Derivace -z podle z) = -1 * (Derivace σ(z) podle z) * -1 = σ(z)(1 - σ(z))</w:t>
      </w:r>
      <w:r w:rsidDel="00000000" w:rsidR="00000000" w:rsidRPr="00000000">
        <w:rPr>
          <w:rtl w:val="0"/>
        </w:rPr>
        <w:t xml:space="preserve">, což je soucin kladných cisel, který je kladný</w:t>
      </w:r>
    </w:p>
    <w:p w:rsidR="00000000" w:rsidDel="00000000" w:rsidP="00000000" w:rsidRDefault="00000000" w:rsidRPr="00000000" w14:paraId="0000039F">
      <w:pPr>
        <w:pageBreakBefore w:val="0"/>
        <w:rPr/>
      </w:pPr>
      <w:r w:rsidDel="00000000" w:rsidR="00000000" w:rsidRPr="00000000">
        <w:rPr>
          <w:rtl w:val="0"/>
        </w:rPr>
      </w:r>
    </w:p>
    <w:p w:rsidR="00000000" w:rsidDel="00000000" w:rsidP="00000000" w:rsidRDefault="00000000" w:rsidRPr="00000000" w14:paraId="000003A0">
      <w:pPr>
        <w:pageBreakBefore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3A1">
      <w:pPr>
        <w:pageBreakBefore w:val="0"/>
        <w:rPr>
          <w:b w:val="1"/>
        </w:rPr>
      </w:pPr>
      <w:r w:rsidDel="00000000" w:rsidR="00000000" w:rsidRPr="00000000">
        <w:rPr>
          <w:b w:val="1"/>
          <w:rtl w:val="0"/>
        </w:rPr>
        <w:t xml:space="preserve">Problem 6.1</w:t>
      </w:r>
    </w:p>
    <w:p w:rsidR="00000000" w:rsidDel="00000000" w:rsidP="00000000" w:rsidRDefault="00000000" w:rsidRPr="00000000" w14:paraId="000003A2">
      <w:pPr>
        <w:pageBreakBefore w:val="0"/>
        <w:ind w:left="0" w:firstLine="0"/>
        <w:rPr>
          <w:b w:val="1"/>
        </w:rPr>
      </w:pPr>
      <w:r w:rsidDel="00000000" w:rsidR="00000000" w:rsidRPr="00000000">
        <w:rPr>
          <w:b w:val="1"/>
          <w:rtl w:val="0"/>
        </w:rPr>
        <w:t xml:space="preserve">a)</w:t>
      </w:r>
    </w:p>
    <w:p w:rsidR="00000000" w:rsidDel="00000000" w:rsidP="00000000" w:rsidRDefault="00000000" w:rsidRPr="00000000" w14:paraId="000003A3">
      <w:pPr>
        <w:pageBreakBefore w:val="0"/>
        <w:rPr/>
      </w:pPr>
      <w:r w:rsidDel="00000000" w:rsidR="00000000" w:rsidRPr="00000000">
        <w:rPr>
          <w:rtl w:val="0"/>
        </w:rPr>
        <w:t xml:space="preserve">Lagrangeova funkce:</w:t>
      </w:r>
    </w:p>
    <w:p w:rsidR="00000000" w:rsidDel="00000000" w:rsidP="00000000" w:rsidRDefault="00000000" w:rsidRPr="00000000" w14:paraId="000003A4">
      <w:pPr>
        <w:pageBreakBefore w:val="0"/>
        <w:rPr/>
      </w:pPr>
      <w:r w:rsidDel="00000000" w:rsidR="00000000" w:rsidRPr="00000000">
        <w:rPr>
          <w:rtl w:val="0"/>
        </w:rPr>
        <w:t xml:space="preserve">L = ||</w:t>
      </w:r>
      <w:r w:rsidDel="00000000" w:rsidR="00000000" w:rsidRPr="00000000">
        <w:rPr>
          <w:b w:val="1"/>
          <w:rtl w:val="0"/>
        </w:rPr>
        <w:t xml:space="preserve">x</w:t>
      </w:r>
      <w:r w:rsidDel="00000000" w:rsidR="00000000" w:rsidRPr="00000000">
        <w:rPr>
          <w:rtl w:val="0"/>
        </w:rPr>
        <w:t xml:space="preserve">-</w:t>
      </w:r>
      <w:r w:rsidDel="00000000" w:rsidR="00000000" w:rsidRPr="00000000">
        <w:rPr>
          <w:b w:val="1"/>
          <w:rtl w:val="0"/>
        </w:rPr>
        <w:t xml:space="preserve">y</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 λ(</w:t>
      </w:r>
      <w:r w:rsidDel="00000000" w:rsidR="00000000" w:rsidRPr="00000000">
        <w:rPr>
          <w:b w:val="1"/>
          <w:rtl w:val="0"/>
        </w:rPr>
        <w:t xml:space="preserve">a</w:t>
      </w:r>
      <w:r w:rsidDel="00000000" w:rsidR="00000000" w:rsidRPr="00000000">
        <w:rPr>
          <w:vertAlign w:val="superscript"/>
          <w:rtl w:val="0"/>
        </w:rPr>
        <w:t xml:space="preserve">T</w:t>
      </w:r>
      <w:r w:rsidDel="00000000" w:rsidR="00000000" w:rsidRPr="00000000">
        <w:rPr>
          <w:b w:val="1"/>
          <w:rtl w:val="0"/>
        </w:rPr>
        <w:t xml:space="preserve">y</w:t>
      </w:r>
      <w:r w:rsidDel="00000000" w:rsidR="00000000" w:rsidRPr="00000000">
        <w:rPr>
          <w:rtl w:val="0"/>
        </w:rPr>
        <w:t xml:space="preserve"> + b), x, a, b jsou konst, y proměnná a λ multiplikátor</w:t>
      </w:r>
    </w:p>
    <w:p w:rsidR="00000000" w:rsidDel="00000000" w:rsidP="00000000" w:rsidRDefault="00000000" w:rsidRPr="00000000" w14:paraId="000003A5">
      <w:pPr>
        <w:pageBreakBefore w:val="0"/>
        <w:rPr/>
      </w:pPr>
      <w:r w:rsidDel="00000000" w:rsidR="00000000" w:rsidRPr="00000000">
        <w:rPr>
          <w:rtl w:val="0"/>
        </w:rPr>
        <w:t xml:space="preserve">Podmínka: a</w:t>
      </w:r>
      <w:r w:rsidDel="00000000" w:rsidR="00000000" w:rsidRPr="00000000">
        <w:rPr>
          <w:vertAlign w:val="superscript"/>
          <w:rtl w:val="0"/>
        </w:rPr>
        <w:t xml:space="preserve">T</w:t>
      </w:r>
      <w:r w:rsidDel="00000000" w:rsidR="00000000" w:rsidRPr="00000000">
        <w:rPr>
          <w:rtl w:val="0"/>
        </w:rPr>
        <w:t xml:space="preserve">y + b = 0</w:t>
      </w:r>
    </w:p>
    <w:p w:rsidR="00000000" w:rsidDel="00000000" w:rsidP="00000000" w:rsidRDefault="00000000" w:rsidRPr="00000000" w14:paraId="000003A6">
      <w:pPr>
        <w:pageBreakBefore w:val="0"/>
        <w:rPr/>
      </w:pPr>
      <w:r w:rsidDel="00000000" w:rsidR="00000000" w:rsidRPr="00000000">
        <w:rPr>
          <w:rtl w:val="0"/>
        </w:rPr>
        <w:t xml:space="preserve">Derivace </w:t>
      </w:r>
      <w:r w:rsidDel="00000000" w:rsidR="00000000" w:rsidRPr="00000000">
        <w:rPr>
          <w:rtl w:val="0"/>
        </w:rPr>
        <w:t xml:space="preserve">L</w:t>
      </w:r>
      <w:r w:rsidDel="00000000" w:rsidR="00000000" w:rsidRPr="00000000">
        <w:rPr>
          <w:rtl w:val="0"/>
        </w:rPr>
        <w:t xml:space="preserve"> podle y = -2(x-y) + λa = 0, odtud:</w:t>
      </w:r>
      <w:r w:rsidDel="00000000" w:rsidR="00000000" w:rsidRPr="00000000">
        <w:rPr>
          <w:rtl w:val="0"/>
        </w:rPr>
      </w:r>
    </w:p>
    <w:p w:rsidR="00000000" w:rsidDel="00000000" w:rsidP="00000000" w:rsidRDefault="00000000" w:rsidRPr="00000000" w14:paraId="000003A7">
      <w:pPr>
        <w:pageBreakBefore w:val="0"/>
        <w:rPr/>
      </w:pPr>
      <w:r w:rsidDel="00000000" w:rsidR="00000000" w:rsidRPr="00000000">
        <w:rPr>
          <w:rtl w:val="0"/>
        </w:rPr>
        <w:t xml:space="preserve">2(x-y) = λa</w:t>
      </w:r>
      <w:r w:rsidDel="00000000" w:rsidR="00000000" w:rsidRPr="00000000">
        <w:rPr>
          <w:rtl w:val="0"/>
        </w:rPr>
      </w:r>
    </w:p>
    <w:p w:rsidR="00000000" w:rsidDel="00000000" w:rsidP="00000000" w:rsidRDefault="00000000" w:rsidRPr="00000000" w14:paraId="000003A8">
      <w:pPr>
        <w:pageBreakBefore w:val="0"/>
        <w:rPr/>
      </w:pPr>
      <w:r w:rsidDel="00000000" w:rsidR="00000000" w:rsidRPr="00000000">
        <w:rPr>
          <w:rtl w:val="0"/>
        </w:rPr>
        <w:t xml:space="preserve">[pokračování od </w:t>
      </w:r>
      <w:r w:rsidDel="00000000" w:rsidR="00000000" w:rsidRPr="00000000">
        <w:rPr>
          <w:rFonts w:ascii="Roboto" w:cs="Roboto" w:eastAsia="Roboto" w:hAnsi="Roboto"/>
          <w:rtl w:val="0"/>
        </w:rPr>
        <w:t xml:space="preserve">Káji Balagazové]</w:t>
      </w:r>
      <w:r w:rsidDel="00000000" w:rsidR="00000000" w:rsidRPr="00000000">
        <w:rPr>
          <w:rtl w:val="0"/>
        </w:rPr>
      </w:r>
    </w:p>
    <w:p w:rsidR="00000000" w:rsidDel="00000000" w:rsidP="00000000" w:rsidRDefault="00000000" w:rsidRPr="00000000" w14:paraId="000003A9">
      <w:pPr>
        <w:pageBreakBefore w:val="0"/>
        <w:rPr/>
      </w:pPr>
      <w:r w:rsidDel="00000000" w:rsidR="00000000" w:rsidRPr="00000000">
        <w:rPr>
          <w:rtl w:val="0"/>
        </w:rPr>
        <w:t xml:space="preserve">Dosadíme y = x - λa/2 do aᵀy+b=0 a dostaneme lambdu:</w:t>
      </w:r>
    </w:p>
    <w:p w:rsidR="00000000" w:rsidDel="00000000" w:rsidP="00000000" w:rsidRDefault="00000000" w:rsidRPr="00000000" w14:paraId="000003AA">
      <w:pPr>
        <w:pageBreakBefore w:val="0"/>
        <w:rPr/>
      </w:pPr>
      <w:r w:rsidDel="00000000" w:rsidR="00000000" w:rsidRPr="00000000">
        <w:rPr>
          <w:rtl w:val="0"/>
        </w:rPr>
        <w:t xml:space="preserve">λ = 2 (aᵀx+b)/(aᵀa)</w:t>
      </w:r>
    </w:p>
    <w:p w:rsidR="00000000" w:rsidDel="00000000" w:rsidP="00000000" w:rsidRDefault="00000000" w:rsidRPr="00000000" w14:paraId="000003AB">
      <w:pPr>
        <w:pageBreakBefore w:val="0"/>
        <w:rPr/>
      </w:pPr>
      <w:r w:rsidDel="00000000" w:rsidR="00000000" w:rsidRPr="00000000">
        <w:rPr>
          <w:rtl w:val="0"/>
        </w:rPr>
        <w:t xml:space="preserve">a vysledna vzdalenost je:</w:t>
      </w:r>
    </w:p>
    <w:p w:rsidR="00000000" w:rsidDel="00000000" w:rsidP="00000000" w:rsidRDefault="00000000" w:rsidRPr="00000000" w14:paraId="000003AC">
      <w:pPr>
        <w:pageBreakBefore w:val="0"/>
        <w:rPr/>
      </w:pPr>
      <w:r w:rsidDel="00000000" w:rsidR="00000000" w:rsidRPr="00000000">
        <w:rPr>
          <w:rtl w:val="0"/>
        </w:rPr>
        <w:t xml:space="preserve">||x-y|| = ||x - x + λa/2|| = |λ/2|*||a|| = (|aᵀx+b| / ||a||²) * ||a|| = |aᵀx+b| / ||a||</w:t>
      </w:r>
    </w:p>
    <w:p w:rsidR="00000000" w:rsidDel="00000000" w:rsidP="00000000" w:rsidRDefault="00000000" w:rsidRPr="00000000" w14:paraId="000003AD">
      <w:pPr>
        <w:pageBreakBefore w:val="0"/>
        <w:rPr/>
      </w:pPr>
      <w:r w:rsidDel="00000000" w:rsidR="00000000" w:rsidRPr="00000000">
        <w:rPr>
          <w:rtl w:val="0"/>
        </w:rPr>
      </w:r>
    </w:p>
    <w:p w:rsidR="00000000" w:rsidDel="00000000" w:rsidP="00000000" w:rsidRDefault="00000000" w:rsidRPr="00000000" w14:paraId="000003AE">
      <w:pPr>
        <w:pageBreakBefore w:val="0"/>
        <w:rPr/>
      </w:pPr>
      <w:r w:rsidDel="00000000" w:rsidR="00000000" w:rsidRPr="00000000">
        <w:rPr>
          <w:rtl w:val="0"/>
        </w:rPr>
        <w:t xml:space="preserve">[Od Kačky Mackové:]</w:t>
      </w:r>
    </w:p>
    <w:p w:rsidR="00000000" w:rsidDel="00000000" w:rsidP="00000000" w:rsidRDefault="00000000" w:rsidRPr="00000000" w14:paraId="000003AF">
      <w:pPr>
        <w:pageBreakBefore w:val="0"/>
        <w:rPr/>
      </w:pPr>
      <w:r w:rsidDel="00000000" w:rsidR="00000000" w:rsidRPr="00000000">
        <w:rPr>
          <w:rtl w:val="0"/>
        </w:rPr>
        <w:t xml:space="preserve">Jde nad tím přemýšlet i z úhlu pohledu lineární algebry. Rozhodovací nadrovina je dána normálovým vektorem </w:t>
      </w:r>
      <w:r w:rsidDel="00000000" w:rsidR="00000000" w:rsidRPr="00000000">
        <w:rPr>
          <w:rtl w:val="0"/>
        </w:rPr>
        <w:t xml:space="preserve">a a</w:t>
      </w:r>
      <w:r w:rsidDel="00000000" w:rsidR="00000000" w:rsidRPr="00000000">
        <w:rPr>
          <w:rtl w:val="0"/>
        </w:rPr>
        <w:t xml:space="preserve"> posunem b. Hledaná vzdálenost je délka projekce bodu x na tento normálový vektor posunutý o b. Pak není třeba počítat lagrange. Vektor a vydělíme </w:t>
      </w:r>
      <w:r w:rsidDel="00000000" w:rsidR="00000000" w:rsidRPr="00000000">
        <w:rPr>
          <w:rtl w:val="0"/>
        </w:rPr>
        <w:t xml:space="preserve">||a||, aby byl jednotkový. Promítneme na něj bod x: </w:t>
      </w:r>
    </w:p>
    <w:p w:rsidR="00000000" w:rsidDel="00000000" w:rsidP="00000000" w:rsidRDefault="00000000" w:rsidRPr="00000000" w14:paraId="000003B0">
      <w:pPr>
        <w:pageBreakBefore w:val="0"/>
        <w:rPr/>
      </w:pPr>
      <w:r w:rsidDel="00000000" w:rsidR="00000000" w:rsidRPr="00000000">
        <w:rPr>
          <w:rtl w:val="0"/>
        </w:rPr>
        <w:t xml:space="preserve">proj(x) = a* (aᵀx+b) / ||a||² a máme projekci. </w:t>
      </w:r>
    </w:p>
    <w:p w:rsidR="00000000" w:rsidDel="00000000" w:rsidP="00000000" w:rsidRDefault="00000000" w:rsidRPr="00000000" w14:paraId="000003B1">
      <w:pPr>
        <w:pageBreakBefore w:val="0"/>
        <w:rPr/>
      </w:pPr>
      <w:r w:rsidDel="00000000" w:rsidR="00000000" w:rsidRPr="00000000">
        <w:rPr>
          <w:rtl w:val="0"/>
        </w:rPr>
        <w:t xml:space="preserve">Projekci znormujeme a máme:</w:t>
      </w:r>
    </w:p>
    <w:p w:rsidR="00000000" w:rsidDel="00000000" w:rsidP="00000000" w:rsidRDefault="00000000" w:rsidRPr="00000000" w14:paraId="000003B2">
      <w:pPr>
        <w:pageBreakBefore w:val="0"/>
        <w:rPr/>
      </w:pPr>
      <w:r w:rsidDel="00000000" w:rsidR="00000000" w:rsidRPr="00000000">
        <w:rPr>
          <w:rtl w:val="0"/>
        </w:rPr>
        <w:t xml:space="preserve"> ||proj(x)|| = ||a||*|aᵀx+b| / ||a||² = |aᵀx+b| / ||a|| = ||x-y||</w:t>
      </w:r>
      <w:r w:rsidDel="00000000" w:rsidR="00000000" w:rsidRPr="00000000">
        <w:rPr>
          <w:rtl w:val="0"/>
        </w:rPr>
      </w:r>
    </w:p>
    <w:p w:rsidR="00000000" w:rsidDel="00000000" w:rsidP="00000000" w:rsidRDefault="00000000" w:rsidRPr="00000000" w14:paraId="000003B3">
      <w:pPr>
        <w:pageBreakBefore w:val="0"/>
        <w:rPr>
          <w:b w:val="1"/>
        </w:rPr>
      </w:pPr>
      <w:r w:rsidDel="00000000" w:rsidR="00000000" w:rsidRPr="00000000">
        <w:rPr>
          <w:b w:val="1"/>
          <w:rtl w:val="0"/>
        </w:rPr>
        <w:t xml:space="preserve">b)</w:t>
      </w:r>
    </w:p>
    <w:p w:rsidR="00000000" w:rsidDel="00000000" w:rsidP="00000000" w:rsidRDefault="00000000" w:rsidRPr="00000000" w14:paraId="000003B4">
      <w:pPr>
        <w:pageBreakBefore w:val="0"/>
        <w:rPr/>
      </w:pPr>
      <w:r w:rsidDel="00000000" w:rsidR="00000000" w:rsidRPr="00000000">
        <w:rPr>
          <w:rFonts w:ascii="Arial Unicode MS" w:cs="Arial Unicode MS" w:eastAsia="Arial Unicode MS" w:hAnsi="Arial Unicode MS"/>
          <w:rtl w:val="0"/>
        </w:rPr>
        <w:t xml:space="preserve">Máme x ∈ R</w:t>
      </w:r>
      <w:r w:rsidDel="00000000" w:rsidR="00000000" w:rsidRPr="00000000">
        <w:rPr>
          <w:vertAlign w:val="superscript"/>
          <w:rtl w:val="0"/>
        </w:rPr>
        <w:t xml:space="preserve">D</w:t>
      </w:r>
      <w:r w:rsidDel="00000000" w:rsidR="00000000" w:rsidRPr="00000000">
        <w:rPr>
          <w:rFonts w:ascii="Arial Unicode MS" w:cs="Arial Unicode MS" w:eastAsia="Arial Unicode MS" w:hAnsi="Arial Unicode MS"/>
          <w:rtl w:val="0"/>
        </w:rPr>
        <w:t xml:space="preserve"> a k ∈ {1, -1}. Definujeme x’ = k</w:t>
      </w:r>
      <w:r w:rsidDel="00000000" w:rsidR="00000000" w:rsidRPr="00000000">
        <w:rPr>
          <w:vertAlign w:val="subscript"/>
          <w:rtl w:val="0"/>
        </w:rPr>
        <w:t xml:space="preserve">i</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Fonts w:ascii="Arial Unicode MS" w:cs="Arial Unicode MS" w:eastAsia="Arial Unicode MS" w:hAnsi="Arial Unicode MS"/>
          <w:rtl w:val="0"/>
        </w:rPr>
        <w:t xml:space="preserve">, 1) ∈ R</w:t>
      </w:r>
      <w:r w:rsidDel="00000000" w:rsidR="00000000" w:rsidRPr="00000000">
        <w:rPr>
          <w:vertAlign w:val="superscript"/>
          <w:rtl w:val="0"/>
        </w:rPr>
        <w:t xml:space="preserve">D+1</w:t>
      </w:r>
      <w:r w:rsidDel="00000000" w:rsidR="00000000" w:rsidRPr="00000000">
        <w:rPr>
          <w:rFonts w:ascii="Arial Unicode MS" w:cs="Arial Unicode MS" w:eastAsia="Arial Unicode MS" w:hAnsi="Arial Unicode MS"/>
          <w:rtl w:val="0"/>
        </w:rPr>
        <w:t xml:space="preserve"> a w = (a, b) ∈ R</w:t>
      </w:r>
      <w:r w:rsidDel="00000000" w:rsidR="00000000" w:rsidRPr="00000000">
        <w:rPr>
          <w:vertAlign w:val="superscript"/>
          <w:rtl w:val="0"/>
        </w:rPr>
        <w:t xml:space="preserve">D+1</w:t>
      </w:r>
      <w:r w:rsidDel="00000000" w:rsidR="00000000" w:rsidRPr="00000000">
        <w:rPr>
          <w:rtl w:val="0"/>
        </w:rPr>
      </w:r>
    </w:p>
    <w:p w:rsidR="00000000" w:rsidDel="00000000" w:rsidP="00000000" w:rsidRDefault="00000000" w:rsidRPr="00000000" w14:paraId="000003B5">
      <w:pPr>
        <w:pageBreakBefore w:val="0"/>
        <w:rPr/>
      </w:pPr>
      <w:r w:rsidDel="00000000" w:rsidR="00000000" w:rsidRPr="00000000">
        <w:rPr>
          <w:rtl w:val="0"/>
        </w:rPr>
        <w:t xml:space="preserve">Pak w</w:t>
      </w:r>
      <w:r w:rsidDel="00000000" w:rsidR="00000000" w:rsidRPr="00000000">
        <w:rPr>
          <w:vertAlign w:val="superscript"/>
          <w:rtl w:val="0"/>
        </w:rPr>
        <w:t xml:space="preserve">T</w:t>
      </w:r>
      <w:r w:rsidDel="00000000" w:rsidR="00000000" w:rsidRPr="00000000">
        <w:rPr>
          <w:rtl w:val="0"/>
        </w:rPr>
        <w:t xml:space="preserve">x’ = k</w:t>
      </w:r>
      <w:r w:rsidDel="00000000" w:rsidR="00000000" w:rsidRPr="00000000">
        <w:rPr>
          <w:vertAlign w:val="subscript"/>
          <w:rtl w:val="0"/>
        </w:rPr>
        <w:t xml:space="preserve">i</w:t>
      </w:r>
      <w:r w:rsidDel="00000000" w:rsidR="00000000" w:rsidRPr="00000000">
        <w:rPr>
          <w:rtl w:val="0"/>
        </w:rPr>
        <w:t xml:space="preserve">(a</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b)</w:t>
      </w:r>
      <w:r w:rsidDel="00000000" w:rsidR="00000000" w:rsidRPr="00000000">
        <w:rPr>
          <w:rtl w:val="0"/>
        </w:rPr>
        <w:t xml:space="preserve"> &gt;= 0 iff sign(</w:t>
      </w:r>
      <w:r w:rsidDel="00000000" w:rsidR="00000000" w:rsidRPr="00000000">
        <w:rPr>
          <w:rtl w:val="0"/>
        </w:rPr>
        <w:t xml:space="preserve">a</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b) = k</w:t>
      </w:r>
      <w:r w:rsidDel="00000000" w:rsidR="00000000" w:rsidRPr="00000000">
        <w:rPr>
          <w:vertAlign w:val="subscript"/>
          <w:rtl w:val="0"/>
        </w:rPr>
        <w:t xml:space="preserve">i</w:t>
      </w:r>
      <w:r w:rsidDel="00000000" w:rsidR="00000000" w:rsidRPr="00000000">
        <w:rPr>
          <w:rtl w:val="0"/>
        </w:rPr>
        <w:t xml:space="preserve"> tj. iff q(x) = k</w:t>
      </w:r>
      <w:r w:rsidDel="00000000" w:rsidR="00000000" w:rsidRPr="00000000">
        <w:rPr>
          <w:vertAlign w:val="subscript"/>
          <w:rtl w:val="0"/>
        </w:rPr>
        <w:t xml:space="preserve">i</w:t>
      </w:r>
      <w:r w:rsidDel="00000000" w:rsidR="00000000" w:rsidRPr="00000000">
        <w:rPr>
          <w:rtl w:val="0"/>
        </w:rPr>
        <w:t xml:space="preserve"> neboli q klasifikuje správně</w:t>
      </w:r>
      <w:r w:rsidDel="00000000" w:rsidR="00000000" w:rsidRPr="00000000">
        <w:rPr>
          <w:rtl w:val="0"/>
        </w:rPr>
      </w:r>
    </w:p>
    <w:p w:rsidR="00000000" w:rsidDel="00000000" w:rsidP="00000000" w:rsidRDefault="00000000" w:rsidRPr="00000000" w14:paraId="000003B6">
      <w:pPr>
        <w:pageBreakBefore w:val="0"/>
        <w:rPr/>
      </w:pPr>
      <w:r w:rsidDel="00000000" w:rsidR="00000000" w:rsidRPr="00000000">
        <w:rPr>
          <w:rtl w:val="0"/>
        </w:rPr>
      </w:r>
    </w:p>
    <w:p w:rsidR="00000000" w:rsidDel="00000000" w:rsidP="00000000" w:rsidRDefault="00000000" w:rsidRPr="00000000" w14:paraId="000003B7">
      <w:pPr>
        <w:pageBreakBefore w:val="0"/>
        <w:rPr>
          <w:b w:val="1"/>
        </w:rPr>
      </w:pPr>
      <w:r w:rsidDel="00000000" w:rsidR="00000000" w:rsidRPr="00000000">
        <w:rPr>
          <w:b w:val="1"/>
          <w:rtl w:val="0"/>
        </w:rPr>
        <w:t xml:space="preserve">Problem 6.2</w:t>
      </w:r>
    </w:p>
    <w:p w:rsidR="00000000" w:rsidDel="00000000" w:rsidP="00000000" w:rsidRDefault="00000000" w:rsidRPr="00000000" w14:paraId="000003B8">
      <w:pPr>
        <w:pageBreakBefore w:val="0"/>
        <w:rPr/>
      </w:pPr>
      <w:r w:rsidDel="00000000" w:rsidR="00000000" w:rsidRPr="00000000">
        <w:rPr>
          <w:b w:val="1"/>
          <w:rtl w:val="0"/>
        </w:rPr>
        <w:t xml:space="preserve">a)</w:t>
      </w:r>
      <w:r w:rsidDel="00000000" w:rsidR="00000000" w:rsidRPr="00000000">
        <w:rPr>
          <w:rtl w:val="0"/>
        </w:rPr>
      </w:r>
    </w:p>
    <w:p w:rsidR="00000000" w:rsidDel="00000000" w:rsidP="00000000" w:rsidRDefault="00000000" w:rsidRPr="00000000" w14:paraId="000003B9">
      <w:pPr>
        <w:pageBreakBefore w:val="0"/>
        <w:rPr/>
      </w:pPr>
      <w:r w:rsidDel="00000000" w:rsidR="00000000" w:rsidRPr="00000000">
        <w:rPr>
          <w:rtl w:val="0"/>
        </w:rPr>
        <w:t xml:space="preserve">max(-z, 0) (zeleně)</w:t>
      </w:r>
    </w:p>
    <w:p w:rsidR="00000000" w:rsidDel="00000000" w:rsidP="00000000" w:rsidRDefault="00000000" w:rsidRPr="00000000" w14:paraId="000003BA">
      <w:pPr>
        <w:pageBreakBefore w:val="0"/>
        <w:rPr/>
      </w:pPr>
      <w:r w:rsidDel="00000000" w:rsidR="00000000" w:rsidRPr="00000000">
        <w:rPr>
          <w:b w:val="1"/>
          <w:rtl w:val="0"/>
        </w:rPr>
        <w:t xml:space="preserve">b)</w:t>
      </w:r>
      <w:r w:rsidDel="00000000" w:rsidR="00000000" w:rsidRPr="00000000">
        <w:rPr>
          <w:rtl w:val="0"/>
        </w:rPr>
      </w:r>
    </w:p>
    <w:p w:rsidR="00000000" w:rsidDel="00000000" w:rsidP="00000000" w:rsidRDefault="00000000" w:rsidRPr="00000000" w14:paraId="000003BB">
      <w:pPr>
        <w:pageBreakBefore w:val="0"/>
        <w:rPr/>
      </w:pPr>
      <w:r w:rsidDel="00000000" w:rsidR="00000000" w:rsidRPr="00000000">
        <w:rPr>
          <w:rtl w:val="0"/>
        </w:rPr>
        <w:t xml:space="preserve">R</w:t>
      </w:r>
      <w:r w:rsidDel="00000000" w:rsidR="00000000" w:rsidRPr="00000000">
        <w:rPr>
          <w:vertAlign w:val="subscript"/>
          <w:rtl w:val="0"/>
        </w:rPr>
        <w:t xml:space="preserve">emp</w:t>
      </w:r>
      <w:r w:rsidDel="00000000" w:rsidR="00000000" w:rsidRPr="00000000">
        <w:rPr>
          <w:rtl w:val="0"/>
        </w:rPr>
        <w:t xml:space="preserve">(q(x)) = W(q(x), k) = 1 iff q(x) != k (tj. iff z &lt; 0), 0 else (červeně)</w:t>
      </w:r>
    </w:p>
    <w:p w:rsidR="00000000" w:rsidDel="00000000" w:rsidP="00000000" w:rsidRDefault="00000000" w:rsidRPr="00000000" w14:paraId="000003BC">
      <w:pPr>
        <w:pageBreakBefore w:val="0"/>
        <w:rPr/>
      </w:pPr>
      <w:r w:rsidDel="00000000" w:rsidR="00000000" w:rsidRPr="00000000">
        <w:rPr>
          <w:b w:val="1"/>
          <w:rtl w:val="0"/>
        </w:rPr>
        <w:t xml:space="preserve">c)</w:t>
      </w:r>
      <w:r w:rsidDel="00000000" w:rsidR="00000000" w:rsidRPr="00000000">
        <w:rPr>
          <w:rtl w:val="0"/>
        </w:rPr>
      </w:r>
    </w:p>
    <w:p w:rsidR="00000000" w:rsidDel="00000000" w:rsidP="00000000" w:rsidRDefault="00000000" w:rsidRPr="00000000" w14:paraId="000003BD">
      <w:pPr>
        <w:pageBreakBefore w:val="0"/>
        <w:rPr/>
      </w:pPr>
      <w:r w:rsidDel="00000000" w:rsidR="00000000" w:rsidRPr="00000000">
        <w:rPr>
          <w:rtl w:val="0"/>
        </w:rPr>
        <w:t xml:space="preserve">logaritmus ze cvičení 5.1c)</w:t>
      </w:r>
    </w:p>
    <w:p w:rsidR="00000000" w:rsidDel="00000000" w:rsidP="00000000" w:rsidRDefault="00000000" w:rsidRPr="00000000" w14:paraId="000003BE">
      <w:pPr>
        <w:pageBreakBefore w:val="0"/>
        <w:rPr/>
      </w:pPr>
      <w:r w:rsidDel="00000000" w:rsidR="00000000" w:rsidRPr="00000000">
        <w:rPr/>
        <w:drawing>
          <wp:inline distB="114300" distT="114300" distL="114300" distR="114300">
            <wp:extent cx="5633869" cy="2781406"/>
            <wp:effectExtent b="0" l="0" r="0" t="0"/>
            <wp:docPr id="43" name="image30.png"/>
            <a:graphic>
              <a:graphicData uri="http://schemas.openxmlformats.org/drawingml/2006/picture">
                <pic:pic>
                  <pic:nvPicPr>
                    <pic:cNvPr id="0" name="image30.png"/>
                    <pic:cNvPicPr preferRelativeResize="0"/>
                  </pic:nvPicPr>
                  <pic:blipFill>
                    <a:blip r:embed="rId41"/>
                    <a:srcRect b="14441" l="0" r="0" t="4359"/>
                    <a:stretch>
                      <a:fillRect/>
                    </a:stretch>
                  </pic:blipFill>
                  <pic:spPr>
                    <a:xfrm>
                      <a:off x="0" y="0"/>
                      <a:ext cx="5633869" cy="278140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BF">
      <w:pPr>
        <w:pageBreakBefore w:val="0"/>
        <w:rPr>
          <w:b w:val="1"/>
        </w:rPr>
      </w:pPr>
      <w:r w:rsidDel="00000000" w:rsidR="00000000" w:rsidRPr="00000000">
        <w:rPr>
          <w:b w:val="1"/>
          <w:rtl w:val="0"/>
        </w:rPr>
        <w:t xml:space="preserve">Problem 6.3</w:t>
      </w:r>
    </w:p>
    <w:p w:rsidR="00000000" w:rsidDel="00000000" w:rsidP="00000000" w:rsidRDefault="00000000" w:rsidRPr="00000000" w14:paraId="000003C0">
      <w:pPr>
        <w:pageBreakBefore w:val="0"/>
        <w:rPr>
          <w:b w:val="1"/>
        </w:rPr>
      </w:pPr>
      <w:r w:rsidDel="00000000" w:rsidR="00000000" w:rsidRPr="00000000">
        <w:rPr>
          <w:b w:val="1"/>
          <w:rtl w:val="0"/>
        </w:rPr>
        <w:t xml:space="preserve">a)</w:t>
      </w:r>
    </w:p>
    <w:p w:rsidR="00000000" w:rsidDel="00000000" w:rsidP="00000000" w:rsidRDefault="00000000" w:rsidRPr="00000000" w14:paraId="000003C1">
      <w:pPr>
        <w:pageBreakBefore w:val="0"/>
        <w:rPr/>
      </w:pPr>
      <w:r w:rsidDel="00000000" w:rsidR="00000000" w:rsidRPr="00000000">
        <w:rPr>
          <w:rtl w:val="0"/>
        </w:rPr>
        <w:t xml:space="preserve">Přepíšeme si:</w:t>
      </w:r>
    </w:p>
    <w:p w:rsidR="00000000" w:rsidDel="00000000" w:rsidP="00000000" w:rsidRDefault="00000000" w:rsidRPr="00000000" w14:paraId="000003C2">
      <w:pPr>
        <w:pageBreakBefore w:val="0"/>
        <w:rPr/>
      </w:pPr>
      <w:r w:rsidDel="00000000" w:rsidR="00000000" w:rsidRPr="00000000">
        <w:rPr>
          <w:rtl w:val="0"/>
        </w:rPr>
        <w:t xml:space="preserve">l</w:t>
      </w:r>
      <w:r w:rsidDel="00000000" w:rsidR="00000000" w:rsidRPr="00000000">
        <w:rPr>
          <w:vertAlign w:val="subscript"/>
          <w:rtl w:val="0"/>
        </w:rPr>
        <w:t xml:space="preserve">i</w:t>
      </w:r>
      <w:r w:rsidDel="00000000" w:rsidR="00000000" w:rsidRPr="00000000">
        <w:rPr>
          <w:rtl w:val="0"/>
        </w:rPr>
        <w:t xml:space="preserve">(w) = </w:t>
        <w:tab/>
        <w:tab/>
        <w:t xml:space="preserve">-w</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ab/>
        <w:t xml:space="preserve">iff x</w:t>
      </w:r>
      <w:r w:rsidDel="00000000" w:rsidR="00000000" w:rsidRPr="00000000">
        <w:rPr>
          <w:vertAlign w:val="subscript"/>
          <w:rtl w:val="0"/>
        </w:rPr>
        <w:t xml:space="preserve">i</w:t>
      </w:r>
      <w:r w:rsidDel="00000000" w:rsidR="00000000" w:rsidRPr="00000000">
        <w:rPr>
          <w:rtl w:val="0"/>
        </w:rPr>
        <w:t xml:space="preserve"> je špatně ohodnocený</w:t>
      </w:r>
    </w:p>
    <w:p w:rsidR="00000000" w:rsidDel="00000000" w:rsidP="00000000" w:rsidRDefault="00000000" w:rsidRPr="00000000" w14:paraId="000003C3">
      <w:pPr>
        <w:pageBreakBefore w:val="0"/>
        <w:ind w:left="720" w:firstLine="720"/>
        <w:rPr/>
      </w:pPr>
      <w:r w:rsidDel="00000000" w:rsidR="00000000" w:rsidRPr="00000000">
        <w:rPr>
          <w:rtl w:val="0"/>
        </w:rPr>
        <w:t xml:space="preserve">0 </w:t>
        <w:tab/>
        <w:t xml:space="preserve">iff x</w:t>
      </w:r>
      <w:r w:rsidDel="00000000" w:rsidR="00000000" w:rsidRPr="00000000">
        <w:rPr>
          <w:vertAlign w:val="subscript"/>
          <w:rtl w:val="0"/>
        </w:rPr>
        <w:t xml:space="preserve">i</w:t>
      </w:r>
      <w:r w:rsidDel="00000000" w:rsidR="00000000" w:rsidRPr="00000000">
        <w:rPr>
          <w:rtl w:val="0"/>
        </w:rPr>
        <w:t xml:space="preserve"> je správně ohodnocený</w:t>
      </w:r>
    </w:p>
    <w:p w:rsidR="00000000" w:rsidDel="00000000" w:rsidP="00000000" w:rsidRDefault="00000000" w:rsidRPr="00000000" w14:paraId="000003C4">
      <w:pPr>
        <w:pageBreakBefore w:val="0"/>
        <w:ind w:left="0" w:firstLine="0"/>
        <w:rPr/>
      </w:pPr>
      <w:r w:rsidDel="00000000" w:rsidR="00000000" w:rsidRPr="00000000">
        <w:rPr>
          <w:rFonts w:ascii="Arial Unicode MS" w:cs="Arial Unicode MS" w:eastAsia="Arial Unicode MS" w:hAnsi="Arial Unicode MS"/>
          <w:rtl w:val="0"/>
        </w:rPr>
        <w:t xml:space="preserve">∇</w:t>
      </w:r>
      <w:r w:rsidDel="00000000" w:rsidR="00000000" w:rsidRPr="00000000">
        <w:rPr>
          <w:vertAlign w:val="subscript"/>
          <w:rtl w:val="0"/>
        </w:rPr>
        <w:t xml:space="preserve">w</w:t>
      </w:r>
      <w:r w:rsidDel="00000000" w:rsidR="00000000" w:rsidRPr="00000000">
        <w:rPr>
          <w:rtl w:val="0"/>
        </w:rPr>
        <w:t xml:space="preserve">l</w:t>
      </w:r>
      <w:r w:rsidDel="00000000" w:rsidR="00000000" w:rsidRPr="00000000">
        <w:rPr>
          <w:vertAlign w:val="subscript"/>
          <w:rtl w:val="0"/>
        </w:rPr>
        <w:t xml:space="preserve">i</w:t>
      </w:r>
      <w:r w:rsidDel="00000000" w:rsidR="00000000" w:rsidRPr="00000000">
        <w:rPr>
          <w:rtl w:val="0"/>
        </w:rPr>
        <w:t xml:space="preserve">(w) = </w:t>
        <w:tab/>
        <w:t xml:space="preserve">-x</w:t>
      </w:r>
      <w:r w:rsidDel="00000000" w:rsidR="00000000" w:rsidRPr="00000000">
        <w:rPr>
          <w:vertAlign w:val="subscript"/>
          <w:rtl w:val="0"/>
        </w:rPr>
        <w:t xml:space="preserve">i</w:t>
      </w:r>
      <w:r w:rsidDel="00000000" w:rsidR="00000000" w:rsidRPr="00000000">
        <w:rPr>
          <w:rtl w:val="0"/>
        </w:rPr>
        <w:tab/>
        <w:t xml:space="preserve">iff x</w:t>
      </w:r>
      <w:r w:rsidDel="00000000" w:rsidR="00000000" w:rsidRPr="00000000">
        <w:rPr>
          <w:vertAlign w:val="subscript"/>
          <w:rtl w:val="0"/>
        </w:rPr>
        <w:t xml:space="preserve">i</w:t>
      </w:r>
      <w:r w:rsidDel="00000000" w:rsidR="00000000" w:rsidRPr="00000000">
        <w:rPr>
          <w:rtl w:val="0"/>
        </w:rPr>
        <w:t xml:space="preserve"> je špatně ohodnocený</w:t>
      </w:r>
    </w:p>
    <w:p w:rsidR="00000000" w:rsidDel="00000000" w:rsidP="00000000" w:rsidRDefault="00000000" w:rsidRPr="00000000" w14:paraId="000003C5">
      <w:pPr>
        <w:pageBreakBefore w:val="0"/>
        <w:ind w:left="1440" w:firstLine="0"/>
        <w:rPr/>
      </w:pPr>
      <w:r w:rsidDel="00000000" w:rsidR="00000000" w:rsidRPr="00000000">
        <w:rPr>
          <w:rtl w:val="0"/>
        </w:rPr>
        <w:t xml:space="preserve">0</w:t>
        <w:tab/>
        <w:t xml:space="preserve">iff x</w:t>
      </w:r>
      <w:r w:rsidDel="00000000" w:rsidR="00000000" w:rsidRPr="00000000">
        <w:rPr>
          <w:vertAlign w:val="subscript"/>
          <w:rtl w:val="0"/>
        </w:rPr>
        <w:t xml:space="preserve">i</w:t>
      </w:r>
      <w:r w:rsidDel="00000000" w:rsidR="00000000" w:rsidRPr="00000000">
        <w:rPr>
          <w:rtl w:val="0"/>
        </w:rPr>
        <w:t xml:space="preserve"> je správně ohodnocený</w:t>
      </w:r>
    </w:p>
    <w:p w:rsidR="00000000" w:rsidDel="00000000" w:rsidP="00000000" w:rsidRDefault="00000000" w:rsidRPr="00000000" w14:paraId="000003C6">
      <w:pPr>
        <w:pageBreakBefore w:val="0"/>
        <w:ind w:left="0" w:firstLine="0"/>
        <w:rPr/>
      </w:pPr>
      <w:r w:rsidDel="00000000" w:rsidR="00000000" w:rsidRPr="00000000">
        <w:rPr>
          <w:rtl w:val="0"/>
        </w:rPr>
        <w:t xml:space="preserve">Takže správně ohodnocený bod w</w:t>
      </w:r>
      <w:r w:rsidDel="00000000" w:rsidR="00000000" w:rsidRPr="00000000">
        <w:rPr>
          <w:vertAlign w:val="superscript"/>
          <w:rtl w:val="0"/>
        </w:rPr>
        <w:t xml:space="preserve">t+1</w:t>
      </w:r>
      <w:r w:rsidDel="00000000" w:rsidR="00000000" w:rsidRPr="00000000">
        <w:rPr>
          <w:rtl w:val="0"/>
        </w:rPr>
        <w:t xml:space="preserve"> = </w:t>
      </w:r>
      <w:r w:rsidDel="00000000" w:rsidR="00000000" w:rsidRPr="00000000">
        <w:rPr>
          <w:rtl w:val="0"/>
        </w:rPr>
        <w:t xml:space="preserve">w</w:t>
      </w:r>
      <w:r w:rsidDel="00000000" w:rsidR="00000000" w:rsidRPr="00000000">
        <w:rPr>
          <w:vertAlign w:val="superscript"/>
          <w:rtl w:val="0"/>
        </w:rPr>
        <w:t xml:space="preserve">t</w:t>
      </w:r>
      <w:r w:rsidDel="00000000" w:rsidR="00000000" w:rsidRPr="00000000">
        <w:rPr>
          <w:rtl w:val="0"/>
        </w:rPr>
        <w:t xml:space="preserve"> + 0 nezmění a špatně ohodnocený updatuje w</w:t>
      </w:r>
      <w:r w:rsidDel="00000000" w:rsidR="00000000" w:rsidRPr="00000000">
        <w:rPr>
          <w:vertAlign w:val="superscript"/>
          <w:rtl w:val="0"/>
        </w:rPr>
        <w:t xml:space="preserve">t+1</w:t>
      </w:r>
      <w:r w:rsidDel="00000000" w:rsidR="00000000" w:rsidRPr="00000000">
        <w:rPr>
          <w:rtl w:val="0"/>
        </w:rPr>
        <w:t xml:space="preserve"> = w</w:t>
      </w:r>
      <w:r w:rsidDel="00000000" w:rsidR="00000000" w:rsidRPr="00000000">
        <w:rPr>
          <w:vertAlign w:val="superscript"/>
          <w:rtl w:val="0"/>
        </w:rPr>
        <w:t xml:space="preserve">t</w:t>
      </w:r>
      <w:r w:rsidDel="00000000" w:rsidR="00000000" w:rsidRPr="00000000">
        <w:rPr>
          <w:rtl w:val="0"/>
        </w:rPr>
        <w:t xml:space="preserve"> +  ε*x</w:t>
      </w:r>
      <w:r w:rsidDel="00000000" w:rsidR="00000000" w:rsidRPr="00000000">
        <w:rPr>
          <w:vertAlign w:val="subscript"/>
          <w:rtl w:val="0"/>
        </w:rPr>
        <w:t xml:space="preserve">i</w:t>
      </w:r>
      <w:r w:rsidDel="00000000" w:rsidR="00000000" w:rsidRPr="00000000">
        <w:rPr>
          <w:rtl w:val="0"/>
        </w:rPr>
      </w:r>
    </w:p>
    <w:p w:rsidR="00000000" w:rsidDel="00000000" w:rsidP="00000000" w:rsidRDefault="00000000" w:rsidRPr="00000000" w14:paraId="000003C7">
      <w:pPr>
        <w:pageBreakBefore w:val="0"/>
        <w:ind w:left="0" w:firstLine="0"/>
        <w:rPr>
          <w:b w:val="1"/>
        </w:rPr>
      </w:pPr>
      <w:r w:rsidDel="00000000" w:rsidR="00000000" w:rsidRPr="00000000">
        <w:rPr>
          <w:b w:val="1"/>
          <w:rtl w:val="0"/>
        </w:rPr>
        <w:t xml:space="preserve">b)</w:t>
      </w:r>
    </w:p>
    <w:p w:rsidR="00000000" w:rsidDel="00000000" w:rsidP="00000000" w:rsidRDefault="00000000" w:rsidRPr="00000000" w14:paraId="000003C8">
      <w:pPr>
        <w:pageBreakBefore w:val="0"/>
        <w:ind w:left="0" w:firstLine="0"/>
        <w:rPr/>
      </w:pPr>
      <w:r w:rsidDel="00000000" w:rsidR="00000000" w:rsidRPr="00000000">
        <w:rPr>
          <w:rtl w:val="0"/>
        </w:rPr>
        <w:t xml:space="preserve">Intuice říká, že na velikosti výsledného vektoru w</w:t>
      </w:r>
      <w:r w:rsidDel="00000000" w:rsidR="00000000" w:rsidRPr="00000000">
        <w:rPr>
          <w:rtl w:val="0"/>
        </w:rPr>
        <w:t xml:space="preserve"> nezáleží, jde pouze o jeho směr. Výsledný vektor w = ε*(lineární kombinace vektorů x), po vydělení ε je směr stále stejný. Násobením ε (ε &gt; 0) se sice změní velikost w</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ale znaménko zůstane stejné (a znaménko je to, co nás zajímá).</w:t>
      </w:r>
    </w:p>
    <w:p w:rsidR="00000000" w:rsidDel="00000000" w:rsidP="00000000" w:rsidRDefault="00000000" w:rsidRPr="00000000" w14:paraId="000003C9">
      <w:pPr>
        <w:pageBreakBefore w:val="0"/>
        <w:ind w:left="0" w:firstLine="0"/>
        <w:rPr/>
      </w:pPr>
      <w:r w:rsidDel="00000000" w:rsidR="00000000" w:rsidRPr="00000000">
        <w:rPr>
          <w:rtl w:val="0"/>
        </w:rPr>
        <w:t xml:space="preserve">Máme w</w:t>
      </w:r>
      <w:r w:rsidDel="00000000" w:rsidR="00000000" w:rsidRPr="00000000">
        <w:rPr>
          <w:vertAlign w:val="superscript"/>
          <w:rtl w:val="0"/>
        </w:rPr>
        <w:t xml:space="preserve">0</w:t>
      </w:r>
      <w:r w:rsidDel="00000000" w:rsidR="00000000" w:rsidRPr="00000000">
        <w:rPr>
          <w:rtl w:val="0"/>
        </w:rPr>
        <w:t xml:space="preserve"> = 0, hledáme x</w:t>
      </w:r>
      <w:r w:rsidDel="00000000" w:rsidR="00000000" w:rsidRPr="00000000">
        <w:rPr>
          <w:vertAlign w:val="subscript"/>
          <w:rtl w:val="0"/>
        </w:rPr>
        <w:t xml:space="preserve">i</w:t>
      </w:r>
      <w:r w:rsidDel="00000000" w:rsidR="00000000" w:rsidRPr="00000000">
        <w:rPr>
          <w:rtl w:val="0"/>
        </w:rPr>
        <w:t xml:space="preserve">: w</w:t>
      </w:r>
      <w:r w:rsidDel="00000000" w:rsidR="00000000" w:rsidRPr="00000000">
        <w:rPr>
          <w:vertAlign w:val="superscript"/>
          <w:rtl w:val="0"/>
        </w:rPr>
        <w:t xml:space="preserve">0T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&lt;= 0. To je hned pro první x</w:t>
      </w:r>
      <w:r w:rsidDel="00000000" w:rsidR="00000000" w:rsidRPr="00000000">
        <w:rPr>
          <w:vertAlign w:val="subscript"/>
          <w:rtl w:val="0"/>
        </w:rPr>
        <w:t xml:space="preserve">1</w:t>
      </w:r>
      <w:r w:rsidDel="00000000" w:rsidR="00000000" w:rsidRPr="00000000">
        <w:rPr>
          <w:rtl w:val="0"/>
        </w:rPr>
        <w:t xml:space="preserve">.</w:t>
      </w:r>
    </w:p>
    <w:p w:rsidR="00000000" w:rsidDel="00000000" w:rsidP="00000000" w:rsidRDefault="00000000" w:rsidRPr="00000000" w14:paraId="000003CA">
      <w:pPr>
        <w:pageBreakBefore w:val="0"/>
        <w:ind w:left="0" w:firstLine="0"/>
        <w:rPr/>
      </w:pPr>
      <w:r w:rsidDel="00000000" w:rsidR="00000000" w:rsidRPr="00000000">
        <w:rPr>
          <w:rtl w:val="0"/>
        </w:rPr>
        <w:t xml:space="preserve">Updatujeme w</w:t>
      </w:r>
      <w:r w:rsidDel="00000000" w:rsidR="00000000" w:rsidRPr="00000000">
        <w:rPr>
          <w:vertAlign w:val="superscript"/>
          <w:rtl w:val="0"/>
        </w:rPr>
        <w:t xml:space="preserve">1</w:t>
      </w:r>
      <w:r w:rsidDel="00000000" w:rsidR="00000000" w:rsidRPr="00000000">
        <w:rPr>
          <w:rtl w:val="0"/>
        </w:rPr>
        <w:t xml:space="preserve"> = 0 + ε*x</w:t>
      </w:r>
      <w:r w:rsidDel="00000000" w:rsidR="00000000" w:rsidRPr="00000000">
        <w:rPr>
          <w:vertAlign w:val="subscript"/>
          <w:rtl w:val="0"/>
        </w:rPr>
        <w:t xml:space="preserve">1</w:t>
      </w:r>
      <w:r w:rsidDel="00000000" w:rsidR="00000000" w:rsidRPr="00000000">
        <w:rPr>
          <w:rtl w:val="0"/>
        </w:rPr>
        <w:t xml:space="preserve"> = ε*x</w:t>
      </w:r>
      <w:r w:rsidDel="00000000" w:rsidR="00000000" w:rsidRPr="00000000">
        <w:rPr>
          <w:vertAlign w:val="subscript"/>
          <w:rtl w:val="0"/>
        </w:rPr>
        <w:t xml:space="preserve">1</w:t>
      </w:r>
      <w:r w:rsidDel="00000000" w:rsidR="00000000" w:rsidRPr="00000000">
        <w:rPr>
          <w:rtl w:val="0"/>
        </w:rPr>
        <w:t xml:space="preserve">. Hledáme x</w:t>
      </w:r>
      <w:r w:rsidDel="00000000" w:rsidR="00000000" w:rsidRPr="00000000">
        <w:rPr>
          <w:vertAlign w:val="subscript"/>
          <w:rtl w:val="0"/>
        </w:rPr>
        <w:t xml:space="preserve">i</w:t>
      </w:r>
      <w:r w:rsidDel="00000000" w:rsidR="00000000" w:rsidRPr="00000000">
        <w:rPr>
          <w:rtl w:val="0"/>
        </w:rPr>
        <w:t xml:space="preserve">: w</w:t>
      </w:r>
      <w:r w:rsidDel="00000000" w:rsidR="00000000" w:rsidRPr="00000000">
        <w:rPr>
          <w:vertAlign w:val="superscript"/>
          <w:rtl w:val="0"/>
        </w:rPr>
        <w:t xml:space="preserve">1T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ε*x</w:t>
      </w:r>
      <w:r w:rsidDel="00000000" w:rsidR="00000000" w:rsidRPr="00000000">
        <w:rPr>
          <w:vertAlign w:val="subscript"/>
          <w:rtl w:val="0"/>
        </w:rPr>
        <w:t xml:space="preserve">1</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w:t>
      </w:r>
      <w:r w:rsidDel="00000000" w:rsidR="00000000" w:rsidRPr="00000000">
        <w:rPr>
          <w:rtl w:val="0"/>
        </w:rPr>
        <w:t xml:space="preserve">&lt;= 0. ε je ale kladná konstanta, proto lze nerovnost vydělit bez změny znaménka, neboli na ε nezáleží.</w:t>
      </w:r>
      <w:r w:rsidDel="00000000" w:rsidR="00000000" w:rsidRPr="00000000">
        <w:rPr>
          <w:rtl w:val="0"/>
        </w:rPr>
      </w:r>
    </w:p>
    <w:p w:rsidR="00000000" w:rsidDel="00000000" w:rsidP="00000000" w:rsidRDefault="00000000" w:rsidRPr="00000000" w14:paraId="000003CB">
      <w:pPr>
        <w:pageBreakBefore w:val="0"/>
        <w:ind w:left="0" w:firstLine="0"/>
        <w:rPr/>
      </w:pPr>
      <w:r w:rsidDel="00000000" w:rsidR="00000000" w:rsidRPr="00000000">
        <w:rPr>
          <w:rtl w:val="0"/>
        </w:rPr>
      </w:r>
    </w:p>
    <w:p w:rsidR="00000000" w:rsidDel="00000000" w:rsidP="00000000" w:rsidRDefault="00000000" w:rsidRPr="00000000" w14:paraId="000003CC">
      <w:pPr>
        <w:pageBreakBefore w:val="0"/>
        <w:ind w:left="0" w:firstLine="0"/>
        <w:rPr>
          <w:b w:val="1"/>
        </w:rPr>
      </w:pPr>
      <w:r w:rsidDel="00000000" w:rsidR="00000000" w:rsidRPr="00000000">
        <w:rPr>
          <w:b w:val="1"/>
          <w:rtl w:val="0"/>
        </w:rPr>
        <w:t xml:space="preserve">Problem 6.4</w:t>
      </w:r>
      <w:ins w:author="Peter Panos" w:id="48" w:date="2023-01-19T19:05:39Z">
        <w:r w:rsidDel="00000000" w:rsidR="00000000" w:rsidRPr="00000000">
          <w:rPr>
            <w:b w:val="1"/>
            <w:rtl w:val="0"/>
          </w:rPr>
          <w:t xml:space="preserve"> </w:t>
        </w:r>
      </w:ins>
      <w:r w:rsidDel="00000000" w:rsidR="00000000" w:rsidRPr="00000000">
        <w:rPr>
          <w:rtl w:val="0"/>
        </w:rPr>
      </w:r>
    </w:p>
    <w:p w:rsidR="00000000" w:rsidDel="00000000" w:rsidP="00000000" w:rsidRDefault="00000000" w:rsidRPr="00000000" w14:paraId="000003CD">
      <w:pPr>
        <w:pageBreakBefore w:val="0"/>
        <w:ind w:left="0" w:firstLine="0"/>
        <w:rPr/>
      </w:pPr>
      <w:r w:rsidDel="00000000" w:rsidR="00000000" w:rsidRPr="00000000">
        <w:rPr>
          <w:rFonts w:ascii="Arial Unicode MS" w:cs="Arial Unicode MS" w:eastAsia="Arial Unicode MS" w:hAnsi="Arial Unicode MS"/>
          <w:rtl w:val="0"/>
        </w:rPr>
        <w:t xml:space="preserve">Upravíme si T na T’ = {(2, -1, −1),(0, 0, −1),(0, 2, 1),(0, 3, −1),(2, 2, 1)}</w:t>
      </w:r>
    </w:p>
    <w:p w:rsidR="00000000" w:rsidDel="00000000" w:rsidP="00000000" w:rsidRDefault="00000000" w:rsidRPr="00000000" w14:paraId="000003CE">
      <w:pPr>
        <w:pageBreakBefore w:val="0"/>
        <w:ind w:left="0" w:firstLine="0"/>
        <w:rPr/>
      </w:pPr>
      <w:r w:rsidDel="00000000" w:rsidR="00000000" w:rsidRPr="00000000">
        <w:rPr>
          <w:rtl w:val="0"/>
        </w:rPr>
        <w:t xml:space="preserve">Pracujeme pouze se skalárním součinem w</w:t>
      </w:r>
      <w:r w:rsidDel="00000000" w:rsidR="00000000" w:rsidRPr="00000000">
        <w:rPr>
          <w:vertAlign w:val="superscript"/>
          <w:rtl w:val="0"/>
        </w:rPr>
        <w:t xml:space="preserve">T</w:t>
      </w:r>
      <w:r w:rsidDel="00000000" w:rsidR="00000000" w:rsidRPr="00000000">
        <w:rPr>
          <w:rtl w:val="0"/>
        </w:rPr>
        <w:t xml:space="preserve">x (bez b), chceme w</w:t>
      </w:r>
      <w:r w:rsidDel="00000000" w:rsidR="00000000" w:rsidRPr="00000000">
        <w:rPr>
          <w:vertAlign w:val="superscript"/>
          <w:rtl w:val="0"/>
        </w:rPr>
        <w:t xml:space="preserve">T</w:t>
      </w:r>
      <w:r w:rsidDel="00000000" w:rsidR="00000000" w:rsidRPr="00000000">
        <w:rPr>
          <w:rtl w:val="0"/>
        </w:rPr>
        <w:t xml:space="preserve">x &gt;= 0 pro všechny body, inicializujeme w</w:t>
      </w:r>
      <w:r w:rsidDel="00000000" w:rsidR="00000000" w:rsidRPr="00000000">
        <w:rPr>
          <w:vertAlign w:val="subscript"/>
          <w:rtl w:val="0"/>
        </w:rPr>
        <w:t xml:space="preserve">0</w:t>
      </w:r>
      <w:r w:rsidDel="00000000" w:rsidR="00000000" w:rsidRPr="00000000">
        <w:rPr>
          <w:rtl w:val="0"/>
        </w:rPr>
        <w:t xml:space="preserve"> = (0, 0, 0) a sekvenčně procházíme množinu T.</w:t>
      </w:r>
    </w:p>
    <w:p w:rsidR="00000000" w:rsidDel="00000000" w:rsidP="00000000" w:rsidRDefault="00000000" w:rsidRPr="00000000" w14:paraId="000003CF">
      <w:pPr>
        <w:pageBreakBefore w:val="0"/>
        <w:rPr/>
      </w:pPr>
      <w:r w:rsidDel="00000000" w:rsidR="00000000" w:rsidRPr="00000000">
        <w:rPr>
          <w:rtl w:val="0"/>
        </w:rPr>
        <w:t xml:space="preserve">w</w:t>
      </w:r>
      <w:r w:rsidDel="00000000" w:rsidR="00000000" w:rsidRPr="00000000">
        <w:rPr>
          <w:vertAlign w:val="subscript"/>
          <w:rtl w:val="0"/>
        </w:rPr>
        <w:t xml:space="preserve">0</w:t>
      </w:r>
      <w:r w:rsidDel="00000000" w:rsidR="00000000" w:rsidRPr="00000000">
        <w:rPr>
          <w:rtl w:val="0"/>
        </w:rPr>
        <w:t xml:space="preserve"> = (0, 0, 0) - chyba pro bod A</w:t>
      </w:r>
    </w:p>
    <w:p w:rsidR="00000000" w:rsidDel="00000000" w:rsidP="00000000" w:rsidRDefault="00000000" w:rsidRPr="00000000" w14:paraId="000003D0">
      <w:pPr>
        <w:pageBreakBefore w:val="0"/>
        <w:rPr/>
      </w:pPr>
      <w:r w:rsidDel="00000000" w:rsidR="00000000" w:rsidRPr="00000000">
        <w:rPr>
          <w:rtl w:val="0"/>
        </w:rPr>
        <w:t xml:space="preserve">w</w:t>
      </w:r>
      <w:r w:rsidDel="00000000" w:rsidR="00000000" w:rsidRPr="00000000">
        <w:rPr>
          <w:vertAlign w:val="subscript"/>
          <w:rtl w:val="0"/>
        </w:rPr>
        <w:t xml:space="preserve">1</w:t>
      </w:r>
      <w:r w:rsidDel="00000000" w:rsidR="00000000" w:rsidRPr="00000000">
        <w:rPr>
          <w:rtl w:val="0"/>
        </w:rPr>
        <w:t xml:space="preserve"> = (2, -1, -1) - chyba pro bod C</w:t>
      </w:r>
    </w:p>
    <w:p w:rsidR="00000000" w:rsidDel="00000000" w:rsidP="00000000" w:rsidRDefault="00000000" w:rsidRPr="00000000" w14:paraId="000003D1">
      <w:pPr>
        <w:pageBreakBefore w:val="0"/>
        <w:rPr/>
      </w:pPr>
      <w:r w:rsidDel="00000000" w:rsidR="00000000" w:rsidRPr="00000000">
        <w:rPr>
          <w:rtl w:val="0"/>
        </w:rPr>
        <w:t xml:space="preserve">w</w:t>
      </w:r>
      <w:r w:rsidDel="00000000" w:rsidR="00000000" w:rsidRPr="00000000">
        <w:rPr>
          <w:vertAlign w:val="subscript"/>
          <w:rtl w:val="0"/>
        </w:rPr>
        <w:t xml:space="preserve">2</w:t>
      </w:r>
      <w:r w:rsidDel="00000000" w:rsidR="00000000" w:rsidRPr="00000000">
        <w:rPr>
          <w:rtl w:val="0"/>
        </w:rPr>
        <w:t xml:space="preserve"> = (2, 1, 0) - chyba pro bod B</w:t>
      </w:r>
    </w:p>
    <w:p w:rsidR="00000000" w:rsidDel="00000000" w:rsidP="00000000" w:rsidRDefault="00000000" w:rsidRPr="00000000" w14:paraId="000003D2">
      <w:pPr>
        <w:pageBreakBefore w:val="0"/>
        <w:rPr/>
      </w:pPr>
      <w:r w:rsidDel="00000000" w:rsidR="00000000" w:rsidRPr="00000000">
        <w:rPr>
          <w:rtl w:val="0"/>
        </w:rPr>
        <w:t xml:space="preserve">w</w:t>
      </w:r>
      <w:r w:rsidDel="00000000" w:rsidR="00000000" w:rsidRPr="00000000">
        <w:rPr>
          <w:vertAlign w:val="subscript"/>
          <w:rtl w:val="0"/>
        </w:rPr>
        <w:t xml:space="preserve">3</w:t>
      </w:r>
      <w:r w:rsidDel="00000000" w:rsidR="00000000" w:rsidRPr="00000000">
        <w:rPr>
          <w:rtl w:val="0"/>
        </w:rPr>
        <w:t xml:space="preserve"> = (2, 1, -1) - všechny body jsou správně ohodnoceny =&gt; w = (2, 1), b = -1</w:t>
      </w:r>
    </w:p>
    <w:p w:rsidR="00000000" w:rsidDel="00000000" w:rsidP="00000000" w:rsidRDefault="00000000" w:rsidRPr="00000000" w14:paraId="000003D3">
      <w:pPr>
        <w:pageBreakBefore w:val="0"/>
        <w:ind w:left="0" w:firstLine="0"/>
        <w:rPr/>
      </w:pPr>
      <w:r w:rsidDel="00000000" w:rsidR="00000000" w:rsidRPr="00000000">
        <w:rPr/>
        <w:drawing>
          <wp:inline distB="114300" distT="114300" distL="114300" distR="114300">
            <wp:extent cx="5731200" cy="3848100"/>
            <wp:effectExtent b="0" l="0" r="0" t="0"/>
            <wp:docPr id="15"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pageBreakBefore w:val="0"/>
        <w:ind w:left="0" w:firstLine="0"/>
        <w:rPr/>
      </w:pPr>
      <w:r w:rsidDel="00000000" w:rsidR="00000000" w:rsidRPr="00000000">
        <w:rPr>
          <w:b w:val="1"/>
          <w:rtl w:val="0"/>
        </w:rPr>
        <w:t xml:space="preserve">Problem 6.5</w:t>
      </w:r>
      <w:r w:rsidDel="00000000" w:rsidR="00000000" w:rsidRPr="00000000">
        <w:rPr>
          <w:rtl w:val="0"/>
        </w:rPr>
      </w:r>
    </w:p>
    <w:p w:rsidR="00000000" w:rsidDel="00000000" w:rsidP="00000000" w:rsidRDefault="00000000" w:rsidRPr="00000000" w14:paraId="000003D5">
      <w:pPr>
        <w:pageBreakBefore w:val="0"/>
        <w:ind w:left="0" w:firstLine="0"/>
        <w:rPr/>
      </w:pPr>
      <w:r w:rsidDel="00000000" w:rsidR="00000000" w:rsidRPr="00000000">
        <w:rPr>
          <w:rtl w:val="0"/>
        </w:rPr>
        <w:t xml:space="preserve">Základní krok (t = 0):</w:t>
      </w:r>
    </w:p>
    <w:p w:rsidR="00000000" w:rsidDel="00000000" w:rsidP="00000000" w:rsidRDefault="00000000" w:rsidRPr="00000000" w14:paraId="000003D6">
      <w:pPr>
        <w:pageBreakBefore w:val="0"/>
        <w:ind w:left="0" w:firstLine="0"/>
        <w:rPr/>
      </w:pPr>
      <w:r w:rsidDel="00000000" w:rsidR="00000000" w:rsidRPr="00000000">
        <w:rPr>
          <w:rtl w:val="0"/>
        </w:rPr>
        <w:t xml:space="preserve">||w</w:t>
      </w:r>
      <w:r w:rsidDel="00000000" w:rsidR="00000000" w:rsidRPr="00000000">
        <w:rPr>
          <w:vertAlign w:val="superscript"/>
          <w:rtl w:val="0"/>
        </w:rPr>
        <w:t xml:space="preserve">0</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 0 &lt;= 0*max ||x</w:t>
      </w:r>
      <w:r w:rsidDel="00000000" w:rsidR="00000000" w:rsidRPr="00000000">
        <w:rPr>
          <w:vertAlign w:val="subscript"/>
          <w:rtl w:val="0"/>
        </w:rPr>
        <w:t xml:space="preserve">i</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 0</w:t>
      </w:r>
    </w:p>
    <w:p w:rsidR="00000000" w:rsidDel="00000000" w:rsidP="00000000" w:rsidRDefault="00000000" w:rsidRPr="00000000" w14:paraId="000003D7">
      <w:pPr>
        <w:pageBreakBefore w:val="0"/>
        <w:ind w:left="0" w:firstLine="0"/>
        <w:rPr/>
      </w:pPr>
      <w:r w:rsidDel="00000000" w:rsidR="00000000" w:rsidRPr="00000000">
        <w:rPr>
          <w:rtl w:val="0"/>
        </w:rPr>
        <w:t xml:space="preserve">Indukční krok:</w:t>
      </w:r>
    </w:p>
    <w:p w:rsidR="00000000" w:rsidDel="00000000" w:rsidP="00000000" w:rsidRDefault="00000000" w:rsidRPr="00000000" w14:paraId="000003D8">
      <w:pPr>
        <w:pageBreakBefore w:val="0"/>
        <w:ind w:left="0" w:firstLine="0"/>
        <w:rPr/>
      </w:pPr>
      <w:r w:rsidDel="00000000" w:rsidR="00000000" w:rsidRPr="00000000">
        <w:rPr>
          <w:rtl w:val="0"/>
        </w:rPr>
        <w:t xml:space="preserve">Indukční předpoklad: </w:t>
      </w:r>
      <w:r w:rsidDel="00000000" w:rsidR="00000000" w:rsidRPr="00000000">
        <w:rPr>
          <w:rtl w:val="0"/>
        </w:rPr>
        <w:t xml:space="preserve">||w</w:t>
      </w:r>
      <w:r w:rsidDel="00000000" w:rsidR="00000000" w:rsidRPr="00000000">
        <w:rPr>
          <w:vertAlign w:val="superscript"/>
          <w:rtl w:val="0"/>
        </w:rPr>
        <w:t xml:space="preserve">t</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&lt;= t*max ||x</w:t>
      </w:r>
      <w:r w:rsidDel="00000000" w:rsidR="00000000" w:rsidRPr="00000000">
        <w:rPr>
          <w:vertAlign w:val="subscript"/>
          <w:rtl w:val="0"/>
        </w:rPr>
        <w:t xml:space="preserve">i</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(chceme dokázat platnost pro t+1)</w:t>
      </w:r>
      <w:r w:rsidDel="00000000" w:rsidR="00000000" w:rsidRPr="00000000">
        <w:rPr>
          <w:rtl w:val="0"/>
        </w:rPr>
      </w:r>
    </w:p>
    <w:p w:rsidR="00000000" w:rsidDel="00000000" w:rsidP="00000000" w:rsidRDefault="00000000" w:rsidRPr="00000000" w14:paraId="000003D9">
      <w:pPr>
        <w:pageBreakBefore w:val="0"/>
        <w:rPr/>
      </w:pPr>
      <w:r w:rsidDel="00000000" w:rsidR="00000000" w:rsidRPr="00000000">
        <w:rPr>
          <w:rtl w:val="0"/>
        </w:rPr>
        <w:t xml:space="preserve">||w</w:t>
      </w:r>
      <w:r w:rsidDel="00000000" w:rsidR="00000000" w:rsidRPr="00000000">
        <w:rPr>
          <w:vertAlign w:val="superscript"/>
          <w:rtl w:val="0"/>
        </w:rPr>
        <w:t xml:space="preserve">t+1</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 ||w</w:t>
      </w:r>
      <w:r w:rsidDel="00000000" w:rsidR="00000000" w:rsidRPr="00000000">
        <w:rPr>
          <w:vertAlign w:val="superscript"/>
          <w:rtl w:val="0"/>
        </w:rPr>
        <w:t xml:space="preserve">t</w:t>
      </w:r>
      <w:r w:rsidDel="00000000" w:rsidR="00000000" w:rsidRPr="00000000">
        <w:rPr>
          <w:rtl w:val="0"/>
        </w:rPr>
        <w:t xml:space="preserve"> + x</w:t>
      </w:r>
      <w:r w:rsidDel="00000000" w:rsidR="00000000" w:rsidRPr="00000000">
        <w:rPr>
          <w:vertAlign w:val="superscript"/>
          <w:rtl w:val="0"/>
        </w:rPr>
        <w:t xml:space="preserve">t</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 (w</w:t>
      </w:r>
      <w:r w:rsidDel="00000000" w:rsidR="00000000" w:rsidRPr="00000000">
        <w:rPr>
          <w:vertAlign w:val="superscript"/>
          <w:rtl w:val="0"/>
        </w:rPr>
        <w:t xml:space="preserve">t</w:t>
      </w:r>
      <w:r w:rsidDel="00000000" w:rsidR="00000000" w:rsidRPr="00000000">
        <w:rPr>
          <w:rtl w:val="0"/>
        </w:rPr>
        <w:t xml:space="preserve"> + x</w:t>
      </w:r>
      <w:r w:rsidDel="00000000" w:rsidR="00000000" w:rsidRPr="00000000">
        <w:rPr>
          <w:vertAlign w:val="superscript"/>
          <w:rtl w:val="0"/>
        </w:rPr>
        <w:t xml:space="preserve">t</w:t>
      </w:r>
      <w:r w:rsidDel="00000000" w:rsidR="00000000" w:rsidRPr="00000000">
        <w:rPr>
          <w:rtl w:val="0"/>
        </w:rPr>
        <w:t xml:space="preserve">)</w:t>
      </w:r>
      <w:r w:rsidDel="00000000" w:rsidR="00000000" w:rsidRPr="00000000">
        <w:rPr>
          <w:vertAlign w:val="superscript"/>
          <w:rtl w:val="0"/>
        </w:rPr>
        <w:t xml:space="preserve">T</w:t>
      </w:r>
      <w:r w:rsidDel="00000000" w:rsidR="00000000" w:rsidRPr="00000000">
        <w:rPr>
          <w:rtl w:val="0"/>
        </w:rPr>
        <w:t xml:space="preserve">(w</w:t>
      </w:r>
      <w:r w:rsidDel="00000000" w:rsidR="00000000" w:rsidRPr="00000000">
        <w:rPr>
          <w:vertAlign w:val="superscript"/>
          <w:rtl w:val="0"/>
        </w:rPr>
        <w:t xml:space="preserve">t</w:t>
      </w:r>
      <w:r w:rsidDel="00000000" w:rsidR="00000000" w:rsidRPr="00000000">
        <w:rPr>
          <w:rtl w:val="0"/>
        </w:rPr>
        <w:t xml:space="preserve"> + x</w:t>
      </w:r>
      <w:r w:rsidDel="00000000" w:rsidR="00000000" w:rsidRPr="00000000">
        <w:rPr>
          <w:vertAlign w:val="superscript"/>
          <w:rtl w:val="0"/>
        </w:rPr>
        <w:t xml:space="preserve">t</w:t>
      </w:r>
      <w:r w:rsidDel="00000000" w:rsidR="00000000" w:rsidRPr="00000000">
        <w:rPr>
          <w:rtl w:val="0"/>
        </w:rPr>
        <w:t xml:space="preserve">) = w</w:t>
      </w:r>
      <w:r w:rsidDel="00000000" w:rsidR="00000000" w:rsidRPr="00000000">
        <w:rPr>
          <w:vertAlign w:val="superscript"/>
          <w:rtl w:val="0"/>
        </w:rPr>
        <w:t xml:space="preserve">t</w:t>
      </w:r>
      <w:r w:rsidDel="00000000" w:rsidR="00000000" w:rsidRPr="00000000">
        <w:rPr>
          <w:rtl w:val="0"/>
        </w:rPr>
        <w:t xml:space="preserve">w</w:t>
      </w:r>
      <w:r w:rsidDel="00000000" w:rsidR="00000000" w:rsidRPr="00000000">
        <w:rPr>
          <w:vertAlign w:val="superscript"/>
          <w:rtl w:val="0"/>
        </w:rPr>
        <w:t xml:space="preserve">t</w:t>
      </w:r>
      <w:r w:rsidDel="00000000" w:rsidR="00000000" w:rsidRPr="00000000">
        <w:rPr>
          <w:rtl w:val="0"/>
        </w:rPr>
        <w:t xml:space="preserve"> + 2*</w:t>
      </w:r>
      <w:r w:rsidDel="00000000" w:rsidR="00000000" w:rsidRPr="00000000">
        <w:rPr>
          <w:rtl w:val="0"/>
        </w:rPr>
        <w:t xml:space="preserve">w</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perscript"/>
          <w:rtl w:val="0"/>
        </w:rPr>
        <w:t xml:space="preserve">t</w:t>
      </w:r>
      <w:r w:rsidDel="00000000" w:rsidR="00000000" w:rsidRPr="00000000">
        <w:rPr>
          <w:rtl w:val="0"/>
        </w:rPr>
        <w:t xml:space="preserve"> + </w:t>
      </w:r>
      <w:r w:rsidDel="00000000" w:rsidR="00000000" w:rsidRPr="00000000">
        <w:rPr>
          <w:rtl w:val="0"/>
        </w:rPr>
        <w:t xml:space="preserve">x</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perscript"/>
          <w:rtl w:val="0"/>
        </w:rPr>
        <w:t xml:space="preserve">t</w:t>
      </w:r>
      <w:r w:rsidDel="00000000" w:rsidR="00000000" w:rsidRPr="00000000">
        <w:rPr>
          <w:rtl w:val="0"/>
        </w:rPr>
        <w:t xml:space="preserve"> = ...</w:t>
      </w:r>
      <w:r w:rsidDel="00000000" w:rsidR="00000000" w:rsidRPr="00000000">
        <w:rPr>
          <w:rtl w:val="0"/>
        </w:rPr>
      </w:r>
    </w:p>
    <w:p w:rsidR="00000000" w:rsidDel="00000000" w:rsidP="00000000" w:rsidRDefault="00000000" w:rsidRPr="00000000" w14:paraId="000003DA">
      <w:pPr>
        <w:pageBreakBefore w:val="0"/>
        <w:rPr/>
      </w:pPr>
      <w:r w:rsidDel="00000000" w:rsidR="00000000" w:rsidRPr="00000000">
        <w:rPr>
          <w:rtl w:val="0"/>
        </w:rPr>
        <w:t xml:space="preserve">[pokračování o</w:t>
      </w:r>
      <w:r w:rsidDel="00000000" w:rsidR="00000000" w:rsidRPr="00000000">
        <w:rPr>
          <w:rtl w:val="0"/>
        </w:rPr>
        <w:t xml:space="preserve">d </w:t>
      </w:r>
      <w:r w:rsidDel="00000000" w:rsidR="00000000" w:rsidRPr="00000000">
        <w:rPr>
          <w:rFonts w:ascii="Roboto" w:cs="Roboto" w:eastAsia="Roboto" w:hAnsi="Roboto"/>
          <w:rtl w:val="0"/>
        </w:rPr>
        <w:t xml:space="preserve">Káji Balagazové]</w:t>
      </w:r>
      <w:r w:rsidDel="00000000" w:rsidR="00000000" w:rsidRPr="00000000">
        <w:rPr>
          <w:rtl w:val="0"/>
        </w:rPr>
      </w:r>
    </w:p>
    <w:p w:rsidR="00000000" w:rsidDel="00000000" w:rsidP="00000000" w:rsidRDefault="00000000" w:rsidRPr="00000000" w14:paraId="000003DB">
      <w:pPr>
        <w:pageBreakBefore w:val="0"/>
        <w:rPr>
          <w:color w:val="666666"/>
        </w:rPr>
      </w:pPr>
      <w:r w:rsidDel="00000000" w:rsidR="00000000" w:rsidRPr="00000000">
        <w:rPr>
          <w:rtl w:val="0"/>
        </w:rPr>
        <w:t xml:space="preserve">… </w:t>
      </w:r>
      <w:r w:rsidDel="00000000" w:rsidR="00000000" w:rsidRPr="00000000">
        <w:rPr>
          <w:color w:val="666666"/>
          <w:rtl w:val="0"/>
        </w:rPr>
        <w:t xml:space="preserve">= ||w</w:t>
      </w:r>
      <w:r w:rsidDel="00000000" w:rsidR="00000000" w:rsidRPr="00000000">
        <w:rPr>
          <w:color w:val="666666"/>
          <w:vertAlign w:val="superscript"/>
          <w:rtl w:val="0"/>
        </w:rPr>
        <w:t xml:space="preserve">t</w:t>
      </w:r>
      <w:r w:rsidDel="00000000" w:rsidR="00000000" w:rsidRPr="00000000">
        <w:rPr>
          <w:color w:val="666666"/>
          <w:rtl w:val="0"/>
        </w:rPr>
        <w:t xml:space="preserve">||</w:t>
      </w:r>
      <w:r w:rsidDel="00000000" w:rsidR="00000000" w:rsidRPr="00000000">
        <w:rPr>
          <w:color w:val="666666"/>
          <w:vertAlign w:val="superscript"/>
          <w:rtl w:val="0"/>
        </w:rPr>
        <w:t xml:space="preserve">2</w:t>
      </w:r>
      <w:r w:rsidDel="00000000" w:rsidR="00000000" w:rsidRPr="00000000">
        <w:rPr>
          <w:color w:val="666666"/>
          <w:rtl w:val="0"/>
        </w:rPr>
        <w:t xml:space="preserve"> + 2w</w:t>
      </w:r>
      <w:r w:rsidDel="00000000" w:rsidR="00000000" w:rsidRPr="00000000">
        <w:rPr>
          <w:color w:val="666666"/>
          <w:vertAlign w:val="superscript"/>
          <w:rtl w:val="0"/>
        </w:rPr>
        <w:t xml:space="preserve">t</w:t>
      </w:r>
      <w:r w:rsidDel="00000000" w:rsidR="00000000" w:rsidRPr="00000000">
        <w:rPr>
          <w:color w:val="666666"/>
          <w:rtl w:val="0"/>
        </w:rPr>
        <w:t xml:space="preserve"> x</w:t>
      </w:r>
      <w:r w:rsidDel="00000000" w:rsidR="00000000" w:rsidRPr="00000000">
        <w:rPr>
          <w:color w:val="666666"/>
          <w:vertAlign w:val="superscript"/>
          <w:rtl w:val="0"/>
        </w:rPr>
        <w:t xml:space="preserve">t</w:t>
      </w:r>
      <w:r w:rsidDel="00000000" w:rsidR="00000000" w:rsidRPr="00000000">
        <w:rPr>
          <w:color w:val="666666"/>
          <w:rtl w:val="0"/>
        </w:rPr>
        <w:t xml:space="preserve"> + ||x</w:t>
      </w:r>
      <w:r w:rsidDel="00000000" w:rsidR="00000000" w:rsidRPr="00000000">
        <w:rPr>
          <w:color w:val="666666"/>
          <w:vertAlign w:val="superscript"/>
          <w:rtl w:val="0"/>
        </w:rPr>
        <w:t xml:space="preserve">t</w:t>
      </w:r>
      <w:r w:rsidDel="00000000" w:rsidR="00000000" w:rsidRPr="00000000">
        <w:rPr>
          <w:color w:val="666666"/>
          <w:rtl w:val="0"/>
        </w:rPr>
        <w:t xml:space="preserve">||</w:t>
      </w:r>
      <w:r w:rsidDel="00000000" w:rsidR="00000000" w:rsidRPr="00000000">
        <w:rPr>
          <w:color w:val="666666"/>
          <w:vertAlign w:val="superscript"/>
          <w:rtl w:val="0"/>
        </w:rPr>
        <w:t xml:space="preserve">2</w:t>
      </w:r>
      <w:r w:rsidDel="00000000" w:rsidR="00000000" w:rsidRPr="00000000">
        <w:rPr>
          <w:color w:val="666666"/>
          <w:rtl w:val="0"/>
        </w:rPr>
        <w:t xml:space="preserve"> </w:t>
      </w:r>
      <w:r w:rsidDel="00000000" w:rsidR="00000000" w:rsidRPr="00000000">
        <w:rPr>
          <w:rFonts w:ascii="Arial Unicode MS" w:cs="Arial Unicode MS" w:eastAsia="Arial Unicode MS" w:hAnsi="Arial Unicode MS"/>
          <w:b w:val="1"/>
          <w:color w:val="00ff00"/>
          <w:sz w:val="21"/>
          <w:szCs w:val="21"/>
          <w:rtl w:val="0"/>
        </w:rPr>
        <w:t xml:space="preserve">≤</w:t>
      </w:r>
      <w:r w:rsidDel="00000000" w:rsidR="00000000" w:rsidRPr="00000000">
        <w:rPr>
          <w:vertAlign w:val="subscript"/>
          <w:rtl w:val="0"/>
        </w:rPr>
        <w:t xml:space="preserve">1</w:t>
      </w:r>
      <w:r w:rsidDel="00000000" w:rsidR="00000000" w:rsidRPr="00000000">
        <w:rPr>
          <w:rtl w:val="0"/>
        </w:rPr>
        <w:t xml:space="preserve"> </w:t>
      </w:r>
      <w:r w:rsidDel="00000000" w:rsidR="00000000" w:rsidRPr="00000000">
        <w:rPr>
          <w:color w:val="666666"/>
          <w:rtl w:val="0"/>
        </w:rPr>
        <w:t xml:space="preserve">||w</w:t>
      </w:r>
      <w:r w:rsidDel="00000000" w:rsidR="00000000" w:rsidRPr="00000000">
        <w:rPr>
          <w:color w:val="666666"/>
          <w:vertAlign w:val="superscript"/>
          <w:rtl w:val="0"/>
        </w:rPr>
        <w:t xml:space="preserve">t</w:t>
      </w:r>
      <w:r w:rsidDel="00000000" w:rsidR="00000000" w:rsidRPr="00000000">
        <w:rPr>
          <w:color w:val="666666"/>
          <w:rtl w:val="0"/>
        </w:rPr>
        <w:t xml:space="preserve">||</w:t>
      </w:r>
      <w:r w:rsidDel="00000000" w:rsidR="00000000" w:rsidRPr="00000000">
        <w:rPr>
          <w:color w:val="666666"/>
          <w:vertAlign w:val="superscript"/>
          <w:rtl w:val="0"/>
        </w:rPr>
        <w:t xml:space="preserve">2</w:t>
      </w:r>
      <w:r w:rsidDel="00000000" w:rsidR="00000000" w:rsidRPr="00000000">
        <w:rPr>
          <w:color w:val="666666"/>
          <w:rtl w:val="0"/>
        </w:rPr>
        <w:t xml:space="preserve"> + ||x</w:t>
      </w:r>
      <w:r w:rsidDel="00000000" w:rsidR="00000000" w:rsidRPr="00000000">
        <w:rPr>
          <w:color w:val="666666"/>
          <w:vertAlign w:val="superscript"/>
          <w:rtl w:val="0"/>
        </w:rPr>
        <w:t xml:space="preserve">t</w:t>
      </w:r>
      <w:r w:rsidDel="00000000" w:rsidR="00000000" w:rsidRPr="00000000">
        <w:rPr>
          <w:color w:val="666666"/>
          <w:rtl w:val="0"/>
        </w:rPr>
        <w:t xml:space="preserve">||</w:t>
      </w:r>
      <w:r w:rsidDel="00000000" w:rsidR="00000000" w:rsidRPr="00000000">
        <w:rPr>
          <w:color w:val="666666"/>
          <w:vertAlign w:val="superscript"/>
          <w:rtl w:val="0"/>
        </w:rPr>
        <w:t xml:space="preserve">2</w:t>
      </w:r>
      <w:r w:rsidDel="00000000" w:rsidR="00000000" w:rsidRPr="00000000">
        <w:rPr>
          <w:color w:val="666666"/>
          <w:rtl w:val="0"/>
        </w:rPr>
        <w:t xml:space="preserve"> </w:t>
      </w:r>
      <w:r w:rsidDel="00000000" w:rsidR="00000000" w:rsidRPr="00000000">
        <w:rPr>
          <w:rtl w:val="0"/>
        </w:rPr>
        <w:t xml:space="preserve"> </w:t>
      </w:r>
      <w:r w:rsidDel="00000000" w:rsidR="00000000" w:rsidRPr="00000000">
        <w:rPr>
          <w:rFonts w:ascii="Arial Unicode MS" w:cs="Arial Unicode MS" w:eastAsia="Arial Unicode MS" w:hAnsi="Arial Unicode MS"/>
          <w:b w:val="1"/>
          <w:color w:val="00ffff"/>
          <w:sz w:val="21"/>
          <w:szCs w:val="21"/>
          <w:rtl w:val="0"/>
        </w:rPr>
        <w:t xml:space="preserve">≤</w:t>
      </w:r>
      <w:r w:rsidDel="00000000" w:rsidR="00000000" w:rsidRPr="00000000">
        <w:rPr>
          <w:vertAlign w:val="subscript"/>
          <w:rtl w:val="0"/>
        </w:rPr>
        <w:t xml:space="preserve">2</w:t>
      </w:r>
      <w:r w:rsidDel="00000000" w:rsidR="00000000" w:rsidRPr="00000000">
        <w:rPr>
          <w:rtl w:val="0"/>
        </w:rPr>
        <w:t xml:space="preserve"> </w:t>
      </w:r>
      <w:r w:rsidDel="00000000" w:rsidR="00000000" w:rsidRPr="00000000">
        <w:rPr>
          <w:color w:val="666666"/>
          <w:rtl w:val="0"/>
        </w:rPr>
        <w:t xml:space="preserve">||w</w:t>
      </w:r>
      <w:r w:rsidDel="00000000" w:rsidR="00000000" w:rsidRPr="00000000">
        <w:rPr>
          <w:color w:val="666666"/>
          <w:vertAlign w:val="superscript"/>
          <w:rtl w:val="0"/>
        </w:rPr>
        <w:t xml:space="preserve">t</w:t>
      </w:r>
      <w:r w:rsidDel="00000000" w:rsidR="00000000" w:rsidRPr="00000000">
        <w:rPr>
          <w:color w:val="666666"/>
          <w:rtl w:val="0"/>
        </w:rPr>
        <w:t xml:space="preserve">||</w:t>
      </w:r>
      <w:r w:rsidDel="00000000" w:rsidR="00000000" w:rsidRPr="00000000">
        <w:rPr>
          <w:color w:val="666666"/>
          <w:vertAlign w:val="superscript"/>
          <w:rtl w:val="0"/>
        </w:rPr>
        <w:t xml:space="preserve">2</w:t>
      </w:r>
      <w:r w:rsidDel="00000000" w:rsidR="00000000" w:rsidRPr="00000000">
        <w:rPr>
          <w:color w:val="666666"/>
          <w:rtl w:val="0"/>
        </w:rPr>
        <w:t xml:space="preserve"> + max||x||</w:t>
      </w:r>
      <w:r w:rsidDel="00000000" w:rsidR="00000000" w:rsidRPr="00000000">
        <w:rPr>
          <w:color w:val="666666"/>
          <w:vertAlign w:val="superscript"/>
          <w:rtl w:val="0"/>
        </w:rPr>
        <w:t xml:space="preserve">2</w:t>
      </w:r>
      <w:r w:rsidDel="00000000" w:rsidR="00000000" w:rsidRPr="00000000">
        <w:rPr>
          <w:rtl w:val="0"/>
        </w:rPr>
        <w:t xml:space="preserve">  </w:t>
      </w:r>
      <w:r w:rsidDel="00000000" w:rsidR="00000000" w:rsidRPr="00000000">
        <w:rPr>
          <w:rFonts w:ascii="Arial Unicode MS" w:cs="Arial Unicode MS" w:eastAsia="Arial Unicode MS" w:hAnsi="Arial Unicode MS"/>
          <w:b w:val="1"/>
          <w:color w:val="ff00ff"/>
          <w:sz w:val="21"/>
          <w:szCs w:val="21"/>
          <w:rtl w:val="0"/>
        </w:rPr>
        <w:t xml:space="preserve">≤</w:t>
      </w:r>
      <w:r w:rsidDel="00000000" w:rsidR="00000000" w:rsidRPr="00000000">
        <w:rPr>
          <w:vertAlign w:val="subscript"/>
          <w:rtl w:val="0"/>
        </w:rPr>
        <w:t xml:space="preserve">3</w:t>
      </w:r>
      <w:r w:rsidDel="00000000" w:rsidR="00000000" w:rsidRPr="00000000">
        <w:rPr>
          <w:rtl w:val="0"/>
        </w:rPr>
        <w:t xml:space="preserve"> </w:t>
      </w:r>
      <w:r w:rsidDel="00000000" w:rsidR="00000000" w:rsidRPr="00000000">
        <w:rPr>
          <w:color w:val="666666"/>
          <w:rtl w:val="0"/>
        </w:rPr>
        <w:t xml:space="preserve"> t*max||x||</w:t>
      </w:r>
      <w:r w:rsidDel="00000000" w:rsidR="00000000" w:rsidRPr="00000000">
        <w:rPr>
          <w:color w:val="666666"/>
          <w:vertAlign w:val="superscript"/>
          <w:rtl w:val="0"/>
        </w:rPr>
        <w:t xml:space="preserve">2</w:t>
      </w:r>
      <w:r w:rsidDel="00000000" w:rsidR="00000000" w:rsidRPr="00000000">
        <w:rPr>
          <w:color w:val="666666"/>
          <w:rtl w:val="0"/>
        </w:rPr>
        <w:t xml:space="preserve">  + max||x||</w:t>
      </w:r>
      <w:r w:rsidDel="00000000" w:rsidR="00000000" w:rsidRPr="00000000">
        <w:rPr>
          <w:color w:val="666666"/>
          <w:vertAlign w:val="superscript"/>
          <w:rtl w:val="0"/>
        </w:rPr>
        <w:t xml:space="preserve">2</w:t>
      </w:r>
      <w:r w:rsidDel="00000000" w:rsidR="00000000" w:rsidRPr="00000000">
        <w:rPr>
          <w:color w:val="666666"/>
          <w:rtl w:val="0"/>
        </w:rPr>
        <w:t xml:space="preserve"> </w:t>
      </w:r>
      <w:r w:rsidDel="00000000" w:rsidR="00000000" w:rsidRPr="00000000">
        <w:rPr>
          <w:b w:val="1"/>
          <w:color w:val="9900ff"/>
          <w:rtl w:val="0"/>
        </w:rPr>
        <w:t xml:space="preserve">=</w:t>
      </w:r>
      <w:r w:rsidDel="00000000" w:rsidR="00000000" w:rsidRPr="00000000">
        <w:rPr>
          <w:vertAlign w:val="subscript"/>
          <w:rtl w:val="0"/>
        </w:rPr>
        <w:t xml:space="preserve">4</w:t>
      </w:r>
      <w:r w:rsidDel="00000000" w:rsidR="00000000" w:rsidRPr="00000000">
        <w:rPr>
          <w:color w:val="666666"/>
          <w:rtl w:val="0"/>
        </w:rPr>
        <w:br w:type="textWrapping"/>
      </w:r>
      <w:r w:rsidDel="00000000" w:rsidR="00000000" w:rsidRPr="00000000">
        <w:rPr>
          <w:b w:val="1"/>
          <w:color w:val="9900ff"/>
          <w:rtl w:val="0"/>
        </w:rPr>
        <w:t xml:space="preserve">=</w:t>
      </w:r>
      <w:r w:rsidDel="00000000" w:rsidR="00000000" w:rsidRPr="00000000">
        <w:rPr>
          <w:color w:val="666666"/>
          <w:rtl w:val="0"/>
        </w:rPr>
        <w:t xml:space="preserve"> (t + 1)*max||x||</w:t>
      </w:r>
      <w:r w:rsidDel="00000000" w:rsidR="00000000" w:rsidRPr="00000000">
        <w:rPr>
          <w:color w:val="666666"/>
          <w:vertAlign w:val="superscript"/>
          <w:rtl w:val="0"/>
        </w:rPr>
        <w:t xml:space="preserve">2</w:t>
      </w:r>
      <w:r w:rsidDel="00000000" w:rsidR="00000000" w:rsidRPr="00000000">
        <w:rPr>
          <w:rtl w:val="0"/>
        </w:rPr>
      </w:r>
    </w:p>
    <w:p w:rsidR="00000000" w:rsidDel="00000000" w:rsidP="00000000" w:rsidRDefault="00000000" w:rsidRPr="00000000" w14:paraId="000003DC">
      <w:pPr>
        <w:pageBreakBefore w:val="0"/>
        <w:rPr/>
      </w:pPr>
      <w:r w:rsidDel="00000000" w:rsidR="00000000" w:rsidRPr="00000000">
        <w:rPr>
          <w:rtl w:val="0"/>
        </w:rPr>
      </w:r>
    </w:p>
    <w:p w:rsidR="00000000" w:rsidDel="00000000" w:rsidP="00000000" w:rsidRDefault="00000000" w:rsidRPr="00000000" w14:paraId="000003DD">
      <w:pPr>
        <w:pageBreakBefore w:val="0"/>
        <w:rPr>
          <w:color w:val="666666"/>
          <w:sz w:val="24"/>
          <w:szCs w:val="24"/>
        </w:rPr>
      </w:pPr>
      <w:r w:rsidDel="00000000" w:rsidR="00000000" w:rsidRPr="00000000">
        <w:rPr>
          <w:rFonts w:ascii="Arial Unicode MS" w:cs="Arial Unicode MS" w:eastAsia="Arial Unicode MS" w:hAnsi="Arial Unicode MS"/>
          <w:b w:val="1"/>
          <w:color w:val="00ff00"/>
          <w:sz w:val="21"/>
          <w:szCs w:val="21"/>
          <w:rtl w:val="0"/>
        </w:rPr>
        <w:t xml:space="preserve">≤</w:t>
      </w:r>
      <w:r w:rsidDel="00000000" w:rsidR="00000000" w:rsidRPr="00000000">
        <w:rPr>
          <w:vertAlign w:val="subscript"/>
          <w:rtl w:val="0"/>
        </w:rPr>
        <w:t xml:space="preserve">1</w:t>
      </w:r>
      <w:r w:rsidDel="00000000" w:rsidR="00000000" w:rsidRPr="00000000">
        <w:rPr>
          <w:b w:val="1"/>
          <w:color w:val="00ff00"/>
          <w:sz w:val="21"/>
          <w:szCs w:val="21"/>
          <w:rtl w:val="0"/>
        </w:rPr>
        <w:t xml:space="preserve"> </w:t>
      </w:r>
      <w:r w:rsidDel="00000000" w:rsidR="00000000" w:rsidRPr="00000000">
        <w:rPr>
          <w:b w:val="1"/>
          <w:sz w:val="21"/>
          <w:szCs w:val="21"/>
          <w:rtl w:val="0"/>
        </w:rPr>
        <w:t xml:space="preserve">.. </w:t>
      </w:r>
      <w:r w:rsidDel="00000000" w:rsidR="00000000" w:rsidRPr="00000000">
        <w:rPr>
          <w:color w:val="666666"/>
          <w:highlight w:val="white"/>
          <w:rtl w:val="0"/>
        </w:rPr>
        <w:t xml:space="preserve">x</w:t>
      </w:r>
      <w:r w:rsidDel="00000000" w:rsidR="00000000" w:rsidRPr="00000000">
        <w:rPr>
          <w:color w:val="666666"/>
          <w:vertAlign w:val="superscript"/>
          <w:rtl w:val="0"/>
        </w:rPr>
        <w:t xml:space="preserve">t</w:t>
      </w:r>
      <w:r w:rsidDel="00000000" w:rsidR="00000000" w:rsidRPr="00000000">
        <w:rPr>
          <w:color w:val="666666"/>
          <w:highlight w:val="white"/>
          <w:rtl w:val="0"/>
        </w:rPr>
        <w:t xml:space="preserve"> je spatne klasifikovany vektor, tzn w</w:t>
      </w:r>
      <w:r w:rsidDel="00000000" w:rsidR="00000000" w:rsidRPr="00000000">
        <w:rPr>
          <w:color w:val="666666"/>
          <w:vertAlign w:val="superscript"/>
          <w:rtl w:val="0"/>
        </w:rPr>
        <w:t xml:space="preserve">t </w:t>
      </w:r>
      <w:r w:rsidDel="00000000" w:rsidR="00000000" w:rsidRPr="00000000">
        <w:rPr>
          <w:color w:val="666666"/>
          <w:highlight w:val="white"/>
          <w:rtl w:val="0"/>
        </w:rPr>
        <w:t xml:space="preserve">x</w:t>
      </w:r>
      <w:r w:rsidDel="00000000" w:rsidR="00000000" w:rsidRPr="00000000">
        <w:rPr>
          <w:color w:val="666666"/>
          <w:vertAlign w:val="superscript"/>
          <w:rtl w:val="0"/>
        </w:rPr>
        <w:t xml:space="preserve">t</w:t>
      </w:r>
      <w:r w:rsidDel="00000000" w:rsidR="00000000" w:rsidRPr="00000000">
        <w:rPr>
          <w:color w:val="666666"/>
          <w:highlight w:val="white"/>
          <w:rtl w:val="0"/>
        </w:rPr>
        <w:t xml:space="preserve"> &lt;= 0, takze se muzeme zbavit </w:t>
      </w:r>
      <w:r w:rsidDel="00000000" w:rsidR="00000000" w:rsidRPr="00000000">
        <w:rPr>
          <w:color w:val="666666"/>
          <w:rtl w:val="0"/>
        </w:rPr>
        <w:t xml:space="preserve">2*w</w:t>
      </w:r>
      <w:r w:rsidDel="00000000" w:rsidR="00000000" w:rsidRPr="00000000">
        <w:rPr>
          <w:color w:val="666666"/>
          <w:vertAlign w:val="superscript"/>
          <w:rtl w:val="0"/>
        </w:rPr>
        <w:t xml:space="preserve">t</w:t>
      </w:r>
      <w:r w:rsidDel="00000000" w:rsidR="00000000" w:rsidRPr="00000000">
        <w:rPr>
          <w:color w:val="666666"/>
          <w:rtl w:val="0"/>
        </w:rPr>
        <w:t xml:space="preserve">x</w:t>
      </w:r>
      <w:r w:rsidDel="00000000" w:rsidR="00000000" w:rsidRPr="00000000">
        <w:rPr>
          <w:color w:val="666666"/>
          <w:vertAlign w:val="superscript"/>
          <w:rtl w:val="0"/>
        </w:rPr>
        <w:t xml:space="preserve">t</w:t>
      </w:r>
      <w:r w:rsidDel="00000000" w:rsidR="00000000" w:rsidRPr="00000000">
        <w:rPr>
          <w:color w:val="666666"/>
          <w:sz w:val="24"/>
          <w:szCs w:val="24"/>
          <w:rtl w:val="0"/>
        </w:rPr>
        <w:t xml:space="preserve"> </w:t>
      </w:r>
    </w:p>
    <w:p w:rsidR="00000000" w:rsidDel="00000000" w:rsidP="00000000" w:rsidRDefault="00000000" w:rsidRPr="00000000" w14:paraId="000003DE">
      <w:pPr>
        <w:pageBreakBefore w:val="0"/>
        <w:rPr>
          <w:color w:val="666666"/>
        </w:rPr>
      </w:pPr>
      <w:r w:rsidDel="00000000" w:rsidR="00000000" w:rsidRPr="00000000">
        <w:rPr>
          <w:rFonts w:ascii="Arial Unicode MS" w:cs="Arial Unicode MS" w:eastAsia="Arial Unicode MS" w:hAnsi="Arial Unicode MS"/>
          <w:b w:val="1"/>
          <w:color w:val="00ffff"/>
          <w:sz w:val="21"/>
          <w:szCs w:val="21"/>
          <w:rtl w:val="0"/>
        </w:rPr>
        <w:t xml:space="preserve">≤</w:t>
      </w:r>
      <w:r w:rsidDel="00000000" w:rsidR="00000000" w:rsidRPr="00000000">
        <w:rPr>
          <w:vertAlign w:val="subscript"/>
          <w:rtl w:val="0"/>
        </w:rPr>
        <w:t xml:space="preserve">2</w:t>
      </w:r>
      <w:r w:rsidDel="00000000" w:rsidR="00000000" w:rsidRPr="00000000">
        <w:rPr>
          <w:b w:val="1"/>
          <w:color w:val="00ff00"/>
          <w:sz w:val="21"/>
          <w:szCs w:val="21"/>
          <w:rtl w:val="0"/>
        </w:rPr>
        <w:t xml:space="preserve"> </w:t>
      </w:r>
      <w:r w:rsidDel="00000000" w:rsidR="00000000" w:rsidRPr="00000000">
        <w:rPr>
          <w:b w:val="1"/>
          <w:sz w:val="21"/>
          <w:szCs w:val="21"/>
          <w:rtl w:val="0"/>
        </w:rPr>
        <w:t xml:space="preserve">.. </w:t>
      </w:r>
      <w:r w:rsidDel="00000000" w:rsidR="00000000" w:rsidRPr="00000000">
        <w:rPr>
          <w:color w:val="666666"/>
          <w:rtl w:val="0"/>
        </w:rPr>
        <w:t xml:space="preserve">protoze </w:t>
      </w:r>
      <w:r w:rsidDel="00000000" w:rsidR="00000000" w:rsidRPr="00000000">
        <w:rPr>
          <w:rFonts w:ascii="Roboto" w:cs="Roboto" w:eastAsia="Roboto" w:hAnsi="Roboto"/>
          <w:color w:val="666666"/>
          <w:highlight w:val="white"/>
          <w:rtl w:val="0"/>
        </w:rPr>
        <w:t xml:space="preserve">||x</w:t>
      </w:r>
      <w:r w:rsidDel="00000000" w:rsidR="00000000" w:rsidRPr="00000000">
        <w:rPr>
          <w:vertAlign w:val="subscript"/>
          <w:rtl w:val="0"/>
        </w:rPr>
        <w:t xml:space="preserve">i</w:t>
      </w:r>
      <w:r w:rsidDel="00000000" w:rsidR="00000000" w:rsidRPr="00000000">
        <w:rPr>
          <w:rFonts w:ascii="Roboto" w:cs="Roboto" w:eastAsia="Roboto" w:hAnsi="Roboto"/>
          <w:color w:val="666666"/>
          <w:highlight w:val="white"/>
          <w:rtl w:val="0"/>
        </w:rPr>
        <w:t xml:space="preserve">||² &lt;= max</w:t>
      </w:r>
      <w:r w:rsidDel="00000000" w:rsidR="00000000" w:rsidRPr="00000000">
        <w:rPr>
          <w:vertAlign w:val="subscript"/>
          <w:rtl w:val="0"/>
        </w:rPr>
        <w:t xml:space="preserve">i</w:t>
      </w:r>
      <w:r w:rsidDel="00000000" w:rsidR="00000000" w:rsidRPr="00000000">
        <w:rPr>
          <w:rFonts w:ascii="Roboto" w:cs="Roboto" w:eastAsia="Roboto" w:hAnsi="Roboto"/>
          <w:color w:val="666666"/>
          <w:highlight w:val="white"/>
          <w:rtl w:val="0"/>
        </w:rPr>
        <w:t xml:space="preserve">||x</w:t>
      </w:r>
      <w:r w:rsidDel="00000000" w:rsidR="00000000" w:rsidRPr="00000000">
        <w:rPr>
          <w:vertAlign w:val="subscript"/>
          <w:rtl w:val="0"/>
        </w:rPr>
        <w:t xml:space="preserve">i</w:t>
      </w:r>
      <w:r w:rsidDel="00000000" w:rsidR="00000000" w:rsidRPr="00000000">
        <w:rPr>
          <w:rFonts w:ascii="Roboto" w:cs="Roboto" w:eastAsia="Roboto" w:hAnsi="Roboto"/>
          <w:color w:val="666666"/>
          <w:highlight w:val="white"/>
          <w:rtl w:val="0"/>
        </w:rPr>
        <w:t xml:space="preserve">||²</w:t>
      </w:r>
      <w:r w:rsidDel="00000000" w:rsidR="00000000" w:rsidRPr="00000000">
        <w:rPr>
          <w:rtl w:val="0"/>
        </w:rPr>
      </w:r>
    </w:p>
    <w:p w:rsidR="00000000" w:rsidDel="00000000" w:rsidP="00000000" w:rsidRDefault="00000000" w:rsidRPr="00000000" w14:paraId="000003DF">
      <w:pPr>
        <w:pageBreakBefore w:val="0"/>
        <w:rPr/>
      </w:pPr>
      <w:r w:rsidDel="00000000" w:rsidR="00000000" w:rsidRPr="00000000">
        <w:rPr>
          <w:rFonts w:ascii="Arial Unicode MS" w:cs="Arial Unicode MS" w:eastAsia="Arial Unicode MS" w:hAnsi="Arial Unicode MS"/>
          <w:b w:val="1"/>
          <w:color w:val="ff00ff"/>
          <w:sz w:val="21"/>
          <w:szCs w:val="21"/>
          <w:rtl w:val="0"/>
        </w:rPr>
        <w:t xml:space="preserve">≤</w:t>
      </w:r>
      <w:r w:rsidDel="00000000" w:rsidR="00000000" w:rsidRPr="00000000">
        <w:rPr>
          <w:vertAlign w:val="subscript"/>
          <w:rtl w:val="0"/>
        </w:rPr>
        <w:t xml:space="preserve">3</w:t>
      </w:r>
      <w:r w:rsidDel="00000000" w:rsidR="00000000" w:rsidRPr="00000000">
        <w:rPr>
          <w:b w:val="1"/>
          <w:color w:val="ff00ff"/>
          <w:sz w:val="21"/>
          <w:szCs w:val="21"/>
          <w:rtl w:val="0"/>
        </w:rPr>
        <w:t xml:space="preserve"> </w:t>
      </w:r>
      <w:r w:rsidDel="00000000" w:rsidR="00000000" w:rsidRPr="00000000">
        <w:rPr>
          <w:b w:val="1"/>
          <w:sz w:val="21"/>
          <w:szCs w:val="21"/>
          <w:rtl w:val="0"/>
        </w:rPr>
        <w:t xml:space="preserve">.. </w:t>
      </w:r>
      <w:r w:rsidDel="00000000" w:rsidR="00000000" w:rsidRPr="00000000">
        <w:rPr>
          <w:color w:val="666666"/>
          <w:rtl w:val="0"/>
        </w:rPr>
        <w:t xml:space="preserve">podle indukčního předpokladu </w:t>
      </w:r>
      <w:r w:rsidDel="00000000" w:rsidR="00000000" w:rsidRPr="00000000">
        <w:rPr>
          <w:color w:val="666666"/>
          <w:highlight w:val="white"/>
          <w:rtl w:val="0"/>
        </w:rPr>
        <w:t xml:space="preserve">||w</w:t>
      </w:r>
      <w:r w:rsidDel="00000000" w:rsidR="00000000" w:rsidRPr="00000000">
        <w:rPr>
          <w:color w:val="666666"/>
          <w:vertAlign w:val="superscript"/>
          <w:rtl w:val="0"/>
        </w:rPr>
        <w:t xml:space="preserve">t</w:t>
      </w:r>
      <w:r w:rsidDel="00000000" w:rsidR="00000000" w:rsidRPr="00000000">
        <w:rPr>
          <w:color w:val="666666"/>
          <w:highlight w:val="white"/>
          <w:rtl w:val="0"/>
        </w:rPr>
        <w:t xml:space="preserve">||² &lt;= t*max||x</w:t>
      </w:r>
      <w:r w:rsidDel="00000000" w:rsidR="00000000" w:rsidRPr="00000000">
        <w:rPr>
          <w:vertAlign w:val="subscript"/>
          <w:rtl w:val="0"/>
        </w:rPr>
        <w:t xml:space="preserve">i</w:t>
      </w:r>
      <w:r w:rsidDel="00000000" w:rsidR="00000000" w:rsidRPr="00000000">
        <w:rPr>
          <w:color w:val="666666"/>
          <w:rtl w:val="0"/>
        </w:rPr>
        <w:t xml:space="preserve">|</w:t>
      </w:r>
      <w:r w:rsidDel="00000000" w:rsidR="00000000" w:rsidRPr="00000000">
        <w:rPr>
          <w:color w:val="666666"/>
          <w:highlight w:val="white"/>
          <w:rtl w:val="0"/>
        </w:rPr>
        <w:t xml:space="preserve">|²</w:t>
      </w:r>
      <w:r w:rsidDel="00000000" w:rsidR="00000000" w:rsidRPr="00000000">
        <w:rPr>
          <w:rFonts w:ascii="Roboto" w:cs="Roboto" w:eastAsia="Roboto" w:hAnsi="Roboto"/>
          <w:color w:val="3c4043"/>
          <w:highlight w:val="white"/>
          <w:rtl w:val="0"/>
        </w:rPr>
        <w:br w:type="textWrapping"/>
      </w:r>
      <w:r w:rsidDel="00000000" w:rsidR="00000000" w:rsidRPr="00000000">
        <w:rPr>
          <w:b w:val="1"/>
          <w:color w:val="9900ff"/>
          <w:rtl w:val="0"/>
        </w:rPr>
        <w:t xml:space="preserve">=</w:t>
      </w:r>
      <w:r w:rsidDel="00000000" w:rsidR="00000000" w:rsidRPr="00000000">
        <w:rPr>
          <w:vertAlign w:val="subscript"/>
          <w:rtl w:val="0"/>
        </w:rPr>
        <w:t xml:space="preserve">4</w:t>
      </w:r>
      <w:r w:rsidDel="00000000" w:rsidR="00000000" w:rsidRPr="00000000">
        <w:rPr>
          <w:color w:val="9900ff"/>
          <w:rtl w:val="0"/>
        </w:rPr>
        <w:t xml:space="preserve"> </w:t>
      </w:r>
      <w:r w:rsidDel="00000000" w:rsidR="00000000" w:rsidRPr="00000000">
        <w:rPr>
          <w:b w:val="1"/>
          <w:sz w:val="21"/>
          <w:szCs w:val="21"/>
          <w:rtl w:val="0"/>
        </w:rPr>
        <w:t xml:space="preserve">.. </w:t>
      </w:r>
      <w:r w:rsidDel="00000000" w:rsidR="00000000" w:rsidRPr="00000000">
        <w:rPr>
          <w:color w:val="666666"/>
          <w:rtl w:val="0"/>
        </w:rPr>
        <w:t xml:space="preserve">a staci jenom vytknout max||x||</w:t>
      </w:r>
      <w:r w:rsidDel="00000000" w:rsidR="00000000" w:rsidRPr="00000000">
        <w:rPr>
          <w:color w:val="666666"/>
          <w:vertAlign w:val="superscript"/>
          <w:rtl w:val="0"/>
        </w:rPr>
        <w:t xml:space="preserve">2</w:t>
      </w:r>
      <w:r w:rsidDel="00000000" w:rsidR="00000000" w:rsidRPr="00000000">
        <w:rPr>
          <w:rtl w:val="0"/>
        </w:rPr>
        <w:t xml:space="preserve"> </w:t>
      </w:r>
      <w:r w:rsidDel="00000000" w:rsidR="00000000" w:rsidRPr="00000000">
        <w:rPr>
          <w:color w:val="666666"/>
          <w:rtl w:val="0"/>
        </w:rPr>
        <w:t xml:space="preserve">a mame dokazano, ze ||w</w:t>
      </w:r>
      <w:r w:rsidDel="00000000" w:rsidR="00000000" w:rsidRPr="00000000">
        <w:rPr>
          <w:color w:val="666666"/>
          <w:vertAlign w:val="superscript"/>
          <w:rtl w:val="0"/>
        </w:rPr>
        <w:t xml:space="preserve">t+1</w:t>
      </w:r>
      <w:r w:rsidDel="00000000" w:rsidR="00000000" w:rsidRPr="00000000">
        <w:rPr>
          <w:color w:val="666666"/>
          <w:rtl w:val="0"/>
        </w:rPr>
        <w:t xml:space="preserve">||</w:t>
      </w:r>
      <w:r w:rsidDel="00000000" w:rsidR="00000000" w:rsidRPr="00000000">
        <w:rPr>
          <w:color w:val="666666"/>
          <w:vertAlign w:val="superscript"/>
          <w:rtl w:val="0"/>
        </w:rPr>
        <w:t xml:space="preserve">2</w:t>
      </w:r>
      <w:r w:rsidDel="00000000" w:rsidR="00000000" w:rsidRPr="00000000">
        <w:rPr>
          <w:color w:val="666666"/>
          <w:rtl w:val="0"/>
        </w:rPr>
        <w:t xml:space="preserve"> </w:t>
      </w:r>
      <w:r w:rsidDel="00000000" w:rsidR="00000000" w:rsidRPr="00000000">
        <w:rPr>
          <w:rFonts w:ascii="Arial Unicode MS" w:cs="Arial Unicode MS" w:eastAsia="Arial Unicode MS" w:hAnsi="Arial Unicode MS"/>
          <w:color w:val="666666"/>
          <w:sz w:val="21"/>
          <w:szCs w:val="21"/>
          <w:rtl w:val="0"/>
        </w:rPr>
        <w:t xml:space="preserve">≤</w:t>
      </w:r>
      <w:r w:rsidDel="00000000" w:rsidR="00000000" w:rsidRPr="00000000">
        <w:rPr>
          <w:b w:val="1"/>
          <w:color w:val="666666"/>
          <w:sz w:val="21"/>
          <w:szCs w:val="21"/>
          <w:rtl w:val="0"/>
        </w:rPr>
        <w:t xml:space="preserve"> </w:t>
      </w:r>
      <w:r w:rsidDel="00000000" w:rsidR="00000000" w:rsidRPr="00000000">
        <w:rPr>
          <w:color w:val="666666"/>
          <w:rtl w:val="0"/>
        </w:rPr>
        <w:t xml:space="preserve">(t + 1)*max||x||</w:t>
      </w:r>
      <w:r w:rsidDel="00000000" w:rsidR="00000000" w:rsidRPr="00000000">
        <w:rPr>
          <w:color w:val="666666"/>
          <w:vertAlign w:val="superscript"/>
          <w:rtl w:val="0"/>
        </w:rPr>
        <w:t xml:space="preserve">2</w:t>
      </w:r>
      <w:r w:rsidDel="00000000" w:rsidR="00000000" w:rsidRPr="00000000">
        <w:br w:type="page"/>
      </w:r>
      <w:r w:rsidDel="00000000" w:rsidR="00000000" w:rsidRPr="00000000">
        <w:rPr>
          <w:rtl w:val="0"/>
        </w:rPr>
      </w:r>
    </w:p>
    <w:p w:rsidR="00000000" w:rsidDel="00000000" w:rsidP="00000000" w:rsidRDefault="00000000" w:rsidRPr="00000000" w14:paraId="000003E0">
      <w:pPr>
        <w:pageBreakBefore w:val="0"/>
        <w:rPr>
          <w:b w:val="1"/>
        </w:rPr>
      </w:pPr>
      <w:commentRangeStart w:id="61"/>
      <w:commentRangeStart w:id="62"/>
      <w:r w:rsidDel="00000000" w:rsidR="00000000" w:rsidRPr="00000000">
        <w:rPr>
          <w:b w:val="1"/>
          <w:rtl w:val="0"/>
        </w:rPr>
        <w:t xml:space="preserve">Problem 7.1</w:t>
      </w:r>
      <w:commentRangeEnd w:id="61"/>
      <w:r w:rsidDel="00000000" w:rsidR="00000000" w:rsidRPr="00000000">
        <w:commentReference w:id="61"/>
      </w:r>
      <w:commentRangeEnd w:id="62"/>
      <w:r w:rsidDel="00000000" w:rsidR="00000000" w:rsidRPr="00000000">
        <w:commentReference w:id="62"/>
      </w:r>
      <w:r w:rsidDel="00000000" w:rsidR="00000000" w:rsidRPr="00000000">
        <w:rPr>
          <w:rtl w:val="0"/>
        </w:rPr>
      </w:r>
    </w:p>
    <w:p w:rsidR="00000000" w:rsidDel="00000000" w:rsidP="00000000" w:rsidRDefault="00000000" w:rsidRPr="00000000" w14:paraId="000003E1">
      <w:pPr>
        <w:pageBreakBefore w:val="0"/>
        <w:rPr>
          <w:b w:val="1"/>
        </w:rPr>
      </w:pPr>
      <w:r w:rsidDel="00000000" w:rsidR="00000000" w:rsidRPr="00000000">
        <w:rPr>
          <w:b w:val="1"/>
          <w:rtl w:val="0"/>
        </w:rPr>
        <w:t xml:space="preserve">a)</w:t>
      </w:r>
      <w:r w:rsidDel="00000000" w:rsidR="00000000" w:rsidRPr="00000000">
        <w:rPr>
          <w:rtl w:val="0"/>
        </w:rPr>
      </w:r>
    </w:p>
    <w:p w:rsidR="00000000" w:rsidDel="00000000" w:rsidP="00000000" w:rsidRDefault="00000000" w:rsidRPr="00000000" w14:paraId="000003E2">
      <w:pPr>
        <w:pageBreakBefore w:val="0"/>
        <w:rPr/>
      </w:pPr>
      <w:r w:rsidDel="00000000" w:rsidR="00000000" w:rsidRPr="00000000">
        <w:rPr>
          <w:rtl w:val="0"/>
        </w:rPr>
        <w:t xml:space="preserve">Řešení je jednoduché zamyšlení:</w:t>
      </w:r>
    </w:p>
    <w:p w:rsidR="00000000" w:rsidDel="00000000" w:rsidP="00000000" w:rsidRDefault="00000000" w:rsidRPr="00000000" w14:paraId="000003E3">
      <w:pPr>
        <w:pageBreakBefore w:val="0"/>
        <w:rPr/>
      </w:pPr>
      <w:r w:rsidDel="00000000" w:rsidR="00000000" w:rsidRPr="00000000">
        <w:rPr>
          <w:rtl w:val="0"/>
        </w:rPr>
        <w:t xml:space="preserve">Minimalizujeme výraz, kde je ξ v kladném násobku, neboli ho chceme pro minimalizaci co nejmenší. Máme ale omezení ξ &gt;= 0 a (w</w:t>
      </w:r>
      <w:r w:rsidDel="00000000" w:rsidR="00000000" w:rsidRPr="00000000">
        <w:rPr>
          <w:vertAlign w:val="superscript"/>
          <w:rtl w:val="0"/>
        </w:rPr>
        <w:t xml:space="preserve">T</w:t>
      </w:r>
      <w:r w:rsidDel="00000000" w:rsidR="00000000" w:rsidRPr="00000000">
        <w:rPr>
          <w:rtl w:val="0"/>
        </w:rPr>
        <w:t xml:space="preserve">x + b)y &gt;= 1 - ξ. Zvolíme tedy nejmenší takové ξ &gt;= 0, aby (w</w:t>
      </w:r>
      <w:r w:rsidDel="00000000" w:rsidR="00000000" w:rsidRPr="00000000">
        <w:rPr>
          <w:vertAlign w:val="superscript"/>
          <w:rtl w:val="0"/>
        </w:rPr>
        <w:t xml:space="preserve">T</w:t>
      </w:r>
      <w:r w:rsidDel="00000000" w:rsidR="00000000" w:rsidRPr="00000000">
        <w:rPr>
          <w:rtl w:val="0"/>
        </w:rPr>
        <w:t xml:space="preserve">x + b)y &gt;= 1 - ξ platilo.</w:t>
      </w:r>
    </w:p>
    <w:p w:rsidR="00000000" w:rsidDel="00000000" w:rsidP="00000000" w:rsidRDefault="00000000" w:rsidRPr="00000000" w14:paraId="000003E4">
      <w:pPr>
        <w:pageBreakBefore w:val="0"/>
        <w:rPr/>
      </w:pPr>
      <w:r w:rsidDel="00000000" w:rsidR="00000000" w:rsidRPr="00000000">
        <w:rPr>
          <w:rtl w:val="0"/>
        </w:rPr>
        <w:t xml:space="preserve">Formálněji:</w:t>
      </w:r>
    </w:p>
    <w:p w:rsidR="00000000" w:rsidDel="00000000" w:rsidP="00000000" w:rsidRDefault="00000000" w:rsidRPr="00000000" w14:paraId="000003E5">
      <w:pPr>
        <w:pageBreakBefore w:val="0"/>
        <w:rPr/>
      </w:pPr>
      <w:r w:rsidDel="00000000" w:rsidR="00000000" w:rsidRPr="00000000">
        <w:rPr>
          <w:rtl w:val="0"/>
        </w:rPr>
        <w:t xml:space="preserve">min</w:t>
      </w:r>
      <w:r w:rsidDel="00000000" w:rsidR="00000000" w:rsidRPr="00000000">
        <w:rPr>
          <w:vertAlign w:val="subscript"/>
          <w:rtl w:val="0"/>
        </w:rPr>
        <w:t xml:space="preserve">w,b,e</w:t>
      </w:r>
      <w:r w:rsidDel="00000000" w:rsidR="00000000" w:rsidRPr="00000000">
        <w:rPr>
          <w:rtl w:val="0"/>
        </w:rPr>
        <w:t xml:space="preserve"> ½ ||w||</w:t>
      </w:r>
      <w:r w:rsidDel="00000000" w:rsidR="00000000" w:rsidRPr="00000000">
        <w:rPr>
          <w:vertAlign w:val="superscript"/>
          <w:rtl w:val="0"/>
        </w:rPr>
        <w:t xml:space="preserve">2</w:t>
      </w:r>
      <w:r w:rsidDel="00000000" w:rsidR="00000000" w:rsidRPr="00000000">
        <w:rPr>
          <w:rtl w:val="0"/>
        </w:rPr>
        <w:t xml:space="preserve"> + C*Sum</w:t>
      </w:r>
      <w:r w:rsidDel="00000000" w:rsidR="00000000" w:rsidRPr="00000000">
        <w:rPr>
          <w:vertAlign w:val="subscript"/>
          <w:rtl w:val="0"/>
        </w:rPr>
        <w:t xml:space="preserve">i</w:t>
      </w:r>
      <w:r w:rsidDel="00000000" w:rsidR="00000000" w:rsidRPr="00000000">
        <w:rPr>
          <w:rtl w:val="0"/>
        </w:rPr>
        <w:t xml:space="preserve"> ξ</w:t>
      </w:r>
      <w:r w:rsidDel="00000000" w:rsidR="00000000" w:rsidRPr="00000000">
        <w:rPr>
          <w:vertAlign w:val="subscript"/>
          <w:rtl w:val="0"/>
        </w:rPr>
        <w:t xml:space="preserve">i</w:t>
      </w:r>
      <w:r w:rsidDel="00000000" w:rsidR="00000000" w:rsidRPr="00000000">
        <w:rPr>
          <w:rtl w:val="0"/>
        </w:rPr>
        <w:t xml:space="preserve"> = min</w:t>
      </w:r>
      <w:r w:rsidDel="00000000" w:rsidR="00000000" w:rsidRPr="00000000">
        <w:rPr>
          <w:vertAlign w:val="subscript"/>
          <w:rtl w:val="0"/>
        </w:rPr>
        <w:t xml:space="preserve">w,b,e</w:t>
      </w:r>
      <w:r w:rsidDel="00000000" w:rsidR="00000000" w:rsidRPr="00000000">
        <w:rPr>
          <w:rtl w:val="0"/>
        </w:rPr>
        <w:t xml:space="preserve"> F(w,b,e) za podmínky (w</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b)y</w:t>
      </w:r>
      <w:r w:rsidDel="00000000" w:rsidR="00000000" w:rsidRPr="00000000">
        <w:rPr>
          <w:vertAlign w:val="subscript"/>
          <w:rtl w:val="0"/>
        </w:rPr>
        <w:t xml:space="preserve">i</w:t>
      </w:r>
      <w:r w:rsidDel="00000000" w:rsidR="00000000" w:rsidRPr="00000000">
        <w:rPr>
          <w:rtl w:val="0"/>
        </w:rPr>
        <w:t xml:space="preserve"> &gt;= 1 - ξ</w:t>
      </w:r>
      <w:r w:rsidDel="00000000" w:rsidR="00000000" w:rsidRPr="00000000">
        <w:rPr>
          <w:vertAlign w:val="subscript"/>
          <w:rtl w:val="0"/>
        </w:rPr>
        <w:t xml:space="preserve">i</w:t>
      </w:r>
      <w:r w:rsidDel="00000000" w:rsidR="00000000" w:rsidRPr="00000000">
        <w:rPr>
          <w:rtl w:val="0"/>
        </w:rPr>
        <w:t xml:space="preserve">, ξ</w:t>
      </w:r>
      <w:r w:rsidDel="00000000" w:rsidR="00000000" w:rsidRPr="00000000">
        <w:rPr>
          <w:vertAlign w:val="subscript"/>
          <w:rtl w:val="0"/>
        </w:rPr>
        <w:t xml:space="preserve">i</w:t>
      </w:r>
      <w:r w:rsidDel="00000000" w:rsidR="00000000" w:rsidRPr="00000000">
        <w:rPr>
          <w:rtl w:val="0"/>
        </w:rPr>
        <w:t xml:space="preserve"> &gt;= 0</w:t>
      </w:r>
    </w:p>
    <w:p w:rsidR="00000000" w:rsidDel="00000000" w:rsidP="00000000" w:rsidRDefault="00000000" w:rsidRPr="00000000" w14:paraId="000003E6">
      <w:pPr>
        <w:pageBreakBefore w:val="0"/>
        <w:rPr/>
      </w:pPr>
      <w:r w:rsidDel="00000000" w:rsidR="00000000" w:rsidRPr="00000000">
        <w:rPr>
          <w:rtl w:val="0"/>
        </w:rPr>
        <w:t xml:space="preserve">Derivace F podle ξ</w:t>
      </w:r>
      <w:r w:rsidDel="00000000" w:rsidR="00000000" w:rsidRPr="00000000">
        <w:rPr>
          <w:vertAlign w:val="subscript"/>
          <w:rtl w:val="0"/>
        </w:rPr>
        <w:t xml:space="preserve">i</w:t>
      </w:r>
      <w:r w:rsidDel="00000000" w:rsidR="00000000" w:rsidRPr="00000000">
        <w:rPr>
          <w:rtl w:val="0"/>
        </w:rPr>
        <w:t xml:space="preserve"> = C, kde C je kladná konstanta určující ztrátu za špatně ohodnocené x</w:t>
      </w:r>
      <w:r w:rsidDel="00000000" w:rsidR="00000000" w:rsidRPr="00000000">
        <w:rPr>
          <w:vertAlign w:val="subscript"/>
          <w:rtl w:val="0"/>
        </w:rPr>
        <w:t xml:space="preserve">i</w:t>
      </w:r>
      <w:r w:rsidDel="00000000" w:rsidR="00000000" w:rsidRPr="00000000">
        <w:rPr>
          <w:rtl w:val="0"/>
        </w:rPr>
      </w:r>
    </w:p>
    <w:p w:rsidR="00000000" w:rsidDel="00000000" w:rsidP="00000000" w:rsidRDefault="00000000" w:rsidRPr="00000000" w14:paraId="000003E7">
      <w:pPr>
        <w:pageBreakBefore w:val="0"/>
        <w:rPr/>
      </w:pPr>
      <w:r w:rsidDel="00000000" w:rsidR="00000000" w:rsidRPr="00000000">
        <w:rPr>
          <w:rtl w:val="0"/>
        </w:rPr>
        <w:t xml:space="preserve">Pro minimalizaci volíme nejmenší ξ</w:t>
      </w:r>
      <w:r w:rsidDel="00000000" w:rsidR="00000000" w:rsidRPr="00000000">
        <w:rPr>
          <w:vertAlign w:val="subscript"/>
          <w:rtl w:val="0"/>
        </w:rPr>
        <w:t xml:space="preserve">i</w:t>
      </w:r>
      <w:r w:rsidDel="00000000" w:rsidR="00000000" w:rsidRPr="00000000">
        <w:rPr>
          <w:rtl w:val="0"/>
        </w:rPr>
        <w:t xml:space="preserve">, které splňuje podmínky.</w:t>
      </w:r>
    </w:p>
    <w:p w:rsidR="00000000" w:rsidDel="00000000" w:rsidP="00000000" w:rsidRDefault="00000000" w:rsidRPr="00000000" w14:paraId="000003E8">
      <w:pPr>
        <w:pageBreakBefore w:val="0"/>
        <w:rPr/>
      </w:pPr>
      <w:r w:rsidDel="00000000" w:rsidR="00000000" w:rsidRPr="00000000">
        <w:rPr>
          <w:rtl w:val="0"/>
        </w:rPr>
        <w:t xml:space="preserve">ξ</w:t>
      </w:r>
      <w:r w:rsidDel="00000000" w:rsidR="00000000" w:rsidRPr="00000000">
        <w:rPr>
          <w:vertAlign w:val="subscript"/>
          <w:rtl w:val="0"/>
        </w:rPr>
        <w:t xml:space="preserve">i</w:t>
      </w:r>
      <w:r w:rsidDel="00000000" w:rsidR="00000000" w:rsidRPr="00000000">
        <w:rPr>
          <w:rtl w:val="0"/>
        </w:rPr>
        <w:t xml:space="preserve"> = 0 iff (w</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b)y</w:t>
      </w:r>
      <w:r w:rsidDel="00000000" w:rsidR="00000000" w:rsidRPr="00000000">
        <w:rPr>
          <w:vertAlign w:val="subscript"/>
          <w:rtl w:val="0"/>
        </w:rPr>
        <w:t xml:space="preserve">i</w:t>
      </w:r>
      <w:r w:rsidDel="00000000" w:rsidR="00000000" w:rsidRPr="00000000">
        <w:rPr>
          <w:rtl w:val="0"/>
        </w:rPr>
        <w:t xml:space="preserve"> &gt;= 1 (tj. iff x</w:t>
      </w:r>
      <w:r w:rsidDel="00000000" w:rsidR="00000000" w:rsidRPr="00000000">
        <w:rPr>
          <w:vertAlign w:val="subscript"/>
          <w:rtl w:val="0"/>
        </w:rPr>
        <w:t xml:space="preserve">i</w:t>
      </w:r>
      <w:r w:rsidDel="00000000" w:rsidR="00000000" w:rsidRPr="00000000">
        <w:rPr>
          <w:rtl w:val="0"/>
        </w:rPr>
        <w:t xml:space="preserve"> je správně ohodnoceno)</w:t>
      </w:r>
    </w:p>
    <w:p w:rsidR="00000000" w:rsidDel="00000000" w:rsidP="00000000" w:rsidRDefault="00000000" w:rsidRPr="00000000" w14:paraId="000003E9">
      <w:pPr>
        <w:pageBreakBefore w:val="0"/>
        <w:rPr/>
      </w:pPr>
      <w:r w:rsidDel="00000000" w:rsidR="00000000" w:rsidRPr="00000000">
        <w:rPr>
          <w:rtl w:val="0"/>
        </w:rPr>
        <w:t xml:space="preserve">ξ</w:t>
      </w:r>
      <w:r w:rsidDel="00000000" w:rsidR="00000000" w:rsidRPr="00000000">
        <w:rPr>
          <w:vertAlign w:val="subscript"/>
          <w:rtl w:val="0"/>
        </w:rPr>
        <w:t xml:space="preserve">i</w:t>
      </w:r>
      <w:r w:rsidDel="00000000" w:rsidR="00000000" w:rsidRPr="00000000">
        <w:rPr>
          <w:rtl w:val="0"/>
        </w:rPr>
        <w:t xml:space="preserve"> = 1 - (w</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b)y</w:t>
      </w:r>
      <w:r w:rsidDel="00000000" w:rsidR="00000000" w:rsidRPr="00000000">
        <w:rPr>
          <w:vertAlign w:val="subscript"/>
          <w:rtl w:val="0"/>
        </w:rPr>
        <w:t xml:space="preserve">i</w:t>
      </w:r>
      <w:r w:rsidDel="00000000" w:rsidR="00000000" w:rsidRPr="00000000">
        <w:rPr>
          <w:rtl w:val="0"/>
        </w:rPr>
        <w:t xml:space="preserve"> iff (w</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b)y</w:t>
      </w:r>
      <w:r w:rsidDel="00000000" w:rsidR="00000000" w:rsidRPr="00000000">
        <w:rPr>
          <w:vertAlign w:val="subscript"/>
          <w:rtl w:val="0"/>
        </w:rPr>
        <w:t xml:space="preserve">i</w:t>
      </w:r>
      <w:r w:rsidDel="00000000" w:rsidR="00000000" w:rsidRPr="00000000">
        <w:rPr>
          <w:rtl w:val="0"/>
        </w:rPr>
        <w:t xml:space="preserve"> &lt; 1 (tj. iff x</w:t>
      </w:r>
      <w:r w:rsidDel="00000000" w:rsidR="00000000" w:rsidRPr="00000000">
        <w:rPr>
          <w:vertAlign w:val="subscript"/>
          <w:rtl w:val="0"/>
        </w:rPr>
        <w:t xml:space="preserve">i</w:t>
      </w:r>
      <w:r w:rsidDel="00000000" w:rsidR="00000000" w:rsidRPr="00000000">
        <w:rPr>
          <w:rtl w:val="0"/>
        </w:rPr>
        <w:t xml:space="preserve"> je špatně ohodnoceno)</w:t>
      </w:r>
    </w:p>
    <w:p w:rsidR="00000000" w:rsidDel="00000000" w:rsidP="00000000" w:rsidRDefault="00000000" w:rsidRPr="00000000" w14:paraId="000003EA">
      <w:pPr>
        <w:pageBreakBefore w:val="0"/>
        <w:rPr/>
      </w:pPr>
      <w:r w:rsidDel="00000000" w:rsidR="00000000" w:rsidRPr="00000000">
        <w:rPr>
          <w:rtl w:val="0"/>
        </w:rPr>
        <w:t xml:space="preserve">Lze to případně řešit i opravdu graficky jako průnik polorovin ξ</w:t>
      </w:r>
      <w:r w:rsidDel="00000000" w:rsidR="00000000" w:rsidRPr="00000000">
        <w:rPr>
          <w:vertAlign w:val="subscript"/>
          <w:rtl w:val="0"/>
        </w:rPr>
        <w:t xml:space="preserve">i</w:t>
      </w:r>
      <w:r w:rsidDel="00000000" w:rsidR="00000000" w:rsidRPr="00000000">
        <w:rPr>
          <w:rtl w:val="0"/>
        </w:rPr>
        <w:t xml:space="preserve"> &gt;= 0 a ξ</w:t>
      </w:r>
      <w:r w:rsidDel="00000000" w:rsidR="00000000" w:rsidRPr="00000000">
        <w:rPr>
          <w:vertAlign w:val="subscript"/>
          <w:rtl w:val="0"/>
        </w:rPr>
        <w:t xml:space="preserve">i</w:t>
      </w:r>
      <w:r w:rsidDel="00000000" w:rsidR="00000000" w:rsidRPr="00000000">
        <w:rPr>
          <w:rtl w:val="0"/>
        </w:rPr>
        <w:t xml:space="preserve"> &gt;= 1 - (w</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b)y</w:t>
      </w:r>
      <w:r w:rsidDel="00000000" w:rsidR="00000000" w:rsidRPr="00000000">
        <w:rPr>
          <w:vertAlign w:val="subscript"/>
          <w:rtl w:val="0"/>
        </w:rPr>
        <w:t xml:space="preserve">i</w:t>
      </w:r>
      <w:r w:rsidDel="00000000" w:rsidR="00000000" w:rsidRPr="00000000">
        <w:rPr>
          <w:rtl w:val="0"/>
        </w:rPr>
        <w:t xml:space="preserve">. Na těchto polorovinách hledáme nejmenší hodnotu funkce K + C*ξ</w:t>
      </w:r>
      <w:r w:rsidDel="00000000" w:rsidR="00000000" w:rsidRPr="00000000">
        <w:rPr>
          <w:vertAlign w:val="subscript"/>
          <w:rtl w:val="0"/>
        </w:rPr>
        <w:t xml:space="preserve">i</w:t>
      </w:r>
      <w:r w:rsidDel="00000000" w:rsidR="00000000" w:rsidRPr="00000000">
        <w:rPr>
          <w:rtl w:val="0"/>
        </w:rPr>
        <w:t xml:space="preserve">, kde K je konstantní součet zbytku původní funkce K = ½ ||w||</w:t>
      </w:r>
      <w:r w:rsidDel="00000000" w:rsidR="00000000" w:rsidRPr="00000000">
        <w:rPr>
          <w:vertAlign w:val="superscript"/>
          <w:rtl w:val="0"/>
        </w:rPr>
        <w:t xml:space="preserve">2</w:t>
      </w:r>
      <w:r w:rsidDel="00000000" w:rsidR="00000000" w:rsidRPr="00000000">
        <w:rPr>
          <w:rtl w:val="0"/>
        </w:rPr>
        <w:t xml:space="preserve"> + C*</w:t>
      </w:r>
      <w:r w:rsidDel="00000000" w:rsidR="00000000" w:rsidRPr="00000000">
        <w:rPr>
          <w:rtl w:val="0"/>
        </w:rPr>
        <w:t xml:space="preserve">Sum</w:t>
      </w:r>
      <w:r w:rsidDel="00000000" w:rsidR="00000000" w:rsidRPr="00000000">
        <w:rPr>
          <w:vertAlign w:val="subscript"/>
          <w:rtl w:val="0"/>
        </w:rPr>
        <w:t xml:space="preserve">j</w:t>
      </w:r>
      <w:r w:rsidDel="00000000" w:rsidR="00000000" w:rsidRPr="00000000">
        <w:rPr>
          <w:vertAlign w:val="subscript"/>
          <w:rtl w:val="0"/>
        </w:rPr>
        <w:t xml:space="preserve"> != i</w:t>
      </w:r>
      <w:r w:rsidDel="00000000" w:rsidR="00000000" w:rsidRPr="00000000">
        <w:rPr>
          <w:rtl w:val="0"/>
        </w:rPr>
        <w:t xml:space="preserve"> ξ</w:t>
      </w:r>
      <w:r w:rsidDel="00000000" w:rsidR="00000000" w:rsidRPr="00000000">
        <w:rPr>
          <w:vertAlign w:val="subscript"/>
          <w:rtl w:val="0"/>
        </w:rPr>
        <w:t xml:space="preserve">j</w:t>
      </w:r>
      <w:r w:rsidDel="00000000" w:rsidR="00000000" w:rsidRPr="00000000">
        <w:rPr>
          <w:rtl w:val="0"/>
        </w:rPr>
        <w:t xml:space="preserve">.</w:t>
      </w:r>
    </w:p>
    <w:p w:rsidR="00000000" w:rsidDel="00000000" w:rsidP="00000000" w:rsidRDefault="00000000" w:rsidRPr="00000000" w14:paraId="000003EB">
      <w:pPr>
        <w:pageBreakBefore w:val="0"/>
        <w:rPr>
          <w:b w:val="1"/>
        </w:rPr>
      </w:pPr>
      <w:r w:rsidDel="00000000" w:rsidR="00000000" w:rsidRPr="00000000">
        <w:rPr>
          <w:b w:val="1"/>
          <w:rtl w:val="0"/>
        </w:rPr>
        <w:t xml:space="preserve">b)</w:t>
      </w:r>
    </w:p>
    <w:p w:rsidR="00000000" w:rsidDel="00000000" w:rsidP="00000000" w:rsidRDefault="00000000" w:rsidRPr="00000000" w14:paraId="000003EC">
      <w:pPr>
        <w:pageBreakBefore w:val="0"/>
        <w:numPr>
          <w:ilvl w:val="0"/>
          <w:numId w:val="21"/>
        </w:numPr>
        <w:ind w:left="720" w:hanging="360"/>
        <w:rPr>
          <w:u w:val="none"/>
        </w:rPr>
      </w:pPr>
      <w:r w:rsidDel="00000000" w:rsidR="00000000" w:rsidRPr="00000000">
        <w:rPr>
          <w:rtl w:val="0"/>
        </w:rPr>
        <w:t xml:space="preserve">Přechod od vzorce a) do b):</w:t>
      </w:r>
    </w:p>
    <w:p w:rsidR="00000000" w:rsidDel="00000000" w:rsidP="00000000" w:rsidRDefault="00000000" w:rsidRPr="00000000" w14:paraId="000003ED">
      <w:pPr>
        <w:pageBreakBefore w:val="0"/>
        <w:rPr/>
      </w:pPr>
      <w:r w:rsidDel="00000000" w:rsidR="00000000" w:rsidRPr="00000000">
        <w:rPr>
          <w:rtl w:val="0"/>
        </w:rPr>
        <w:t xml:space="preserve">Máme min</w:t>
      </w:r>
      <w:r w:rsidDel="00000000" w:rsidR="00000000" w:rsidRPr="00000000">
        <w:rPr>
          <w:vertAlign w:val="subscript"/>
          <w:rtl w:val="0"/>
        </w:rPr>
        <w:t xml:space="preserve">w,b,e</w:t>
      </w:r>
      <w:r w:rsidDel="00000000" w:rsidR="00000000" w:rsidRPr="00000000">
        <w:rPr>
          <w:rtl w:val="0"/>
        </w:rPr>
        <w:t xml:space="preserve"> ½ ||w||</w:t>
      </w:r>
      <w:r w:rsidDel="00000000" w:rsidR="00000000" w:rsidRPr="00000000">
        <w:rPr>
          <w:vertAlign w:val="superscript"/>
          <w:rtl w:val="0"/>
        </w:rPr>
        <w:t xml:space="preserve">2</w:t>
      </w:r>
      <w:r w:rsidDel="00000000" w:rsidR="00000000" w:rsidRPr="00000000">
        <w:rPr>
          <w:rtl w:val="0"/>
        </w:rPr>
        <w:t xml:space="preserve"> + C*Sum</w:t>
      </w:r>
      <w:r w:rsidDel="00000000" w:rsidR="00000000" w:rsidRPr="00000000">
        <w:rPr>
          <w:vertAlign w:val="subscript"/>
          <w:rtl w:val="0"/>
        </w:rPr>
        <w:t xml:space="preserve">i</w:t>
      </w:r>
      <w:r w:rsidDel="00000000" w:rsidR="00000000" w:rsidRPr="00000000">
        <w:rPr>
          <w:rtl w:val="0"/>
        </w:rPr>
        <w:t xml:space="preserve"> ξ</w:t>
      </w:r>
      <w:r w:rsidDel="00000000" w:rsidR="00000000" w:rsidRPr="00000000">
        <w:rPr>
          <w:vertAlign w:val="subscript"/>
          <w:rtl w:val="0"/>
        </w:rPr>
        <w:t xml:space="preserve">i</w:t>
      </w:r>
      <w:r w:rsidDel="00000000" w:rsidR="00000000" w:rsidRPr="00000000">
        <w:rPr>
          <w:rtl w:val="0"/>
        </w:rPr>
        <w:t xml:space="preserve">. C je konstanta, hledáme argmin, hodnota min nás nezajímá, proto může vydělit. Získáme:</w:t>
      </w:r>
    </w:p>
    <w:p w:rsidR="00000000" w:rsidDel="00000000" w:rsidP="00000000" w:rsidRDefault="00000000" w:rsidRPr="00000000" w14:paraId="000003EE">
      <w:pPr>
        <w:pageBreakBefore w:val="0"/>
        <w:rPr/>
      </w:pPr>
      <w:r w:rsidDel="00000000" w:rsidR="00000000" w:rsidRPr="00000000">
        <w:rPr>
          <w:rtl w:val="0"/>
        </w:rPr>
        <w:t xml:space="preserve">min</w:t>
      </w:r>
      <w:r w:rsidDel="00000000" w:rsidR="00000000" w:rsidRPr="00000000">
        <w:rPr>
          <w:vertAlign w:val="subscript"/>
          <w:rtl w:val="0"/>
        </w:rPr>
        <w:t xml:space="preserve">w,b,e</w:t>
      </w:r>
      <w:r w:rsidDel="00000000" w:rsidR="00000000" w:rsidRPr="00000000">
        <w:rPr>
          <w:rtl w:val="0"/>
        </w:rPr>
        <w:t xml:space="preserve"> 1/(2*C) ||w||</w:t>
      </w:r>
      <w:r w:rsidDel="00000000" w:rsidR="00000000" w:rsidRPr="00000000">
        <w:rPr>
          <w:vertAlign w:val="superscript"/>
          <w:rtl w:val="0"/>
        </w:rPr>
        <w:t xml:space="preserve">2</w:t>
      </w:r>
      <w:r w:rsidDel="00000000" w:rsidR="00000000" w:rsidRPr="00000000">
        <w:rPr>
          <w:rtl w:val="0"/>
        </w:rPr>
        <w:t xml:space="preserve"> + Sum</w:t>
      </w:r>
      <w:r w:rsidDel="00000000" w:rsidR="00000000" w:rsidRPr="00000000">
        <w:rPr>
          <w:vertAlign w:val="subscript"/>
          <w:rtl w:val="0"/>
        </w:rPr>
        <w:t xml:space="preserve">i</w:t>
      </w:r>
      <w:r w:rsidDel="00000000" w:rsidR="00000000" w:rsidRPr="00000000">
        <w:rPr>
          <w:rtl w:val="0"/>
        </w:rPr>
        <w:t xml:space="preserve"> ξ</w:t>
      </w:r>
      <w:r w:rsidDel="00000000" w:rsidR="00000000" w:rsidRPr="00000000">
        <w:rPr>
          <w:vertAlign w:val="subscript"/>
          <w:rtl w:val="0"/>
        </w:rPr>
        <w:t xml:space="preserve">i</w:t>
      </w:r>
      <w:r w:rsidDel="00000000" w:rsidR="00000000" w:rsidRPr="00000000">
        <w:rPr>
          <w:rtl w:val="0"/>
        </w:rPr>
      </w:r>
    </w:p>
    <w:p w:rsidR="00000000" w:rsidDel="00000000" w:rsidP="00000000" w:rsidRDefault="00000000" w:rsidRPr="00000000" w14:paraId="000003EF">
      <w:pPr>
        <w:pageBreakBefore w:val="0"/>
        <w:rPr/>
      </w:pPr>
      <w:r w:rsidDel="00000000" w:rsidR="00000000" w:rsidRPr="00000000">
        <w:rPr>
          <w:rtl w:val="0"/>
        </w:rPr>
        <w:t xml:space="preserve">Za ξ</w:t>
      </w:r>
      <w:r w:rsidDel="00000000" w:rsidR="00000000" w:rsidRPr="00000000">
        <w:rPr>
          <w:vertAlign w:val="subscript"/>
          <w:rtl w:val="0"/>
        </w:rPr>
        <w:t xml:space="preserve">i</w:t>
      </w:r>
      <w:r w:rsidDel="00000000" w:rsidR="00000000" w:rsidRPr="00000000">
        <w:rPr>
          <w:rtl w:val="0"/>
        </w:rPr>
        <w:t xml:space="preserve"> dosadíme nejmenší hodnotu tak, aby platily podmínky (w</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b)y</w:t>
      </w:r>
      <w:r w:rsidDel="00000000" w:rsidR="00000000" w:rsidRPr="00000000">
        <w:rPr>
          <w:vertAlign w:val="subscript"/>
          <w:rtl w:val="0"/>
        </w:rPr>
        <w:t xml:space="preserve">i</w:t>
      </w:r>
      <w:r w:rsidDel="00000000" w:rsidR="00000000" w:rsidRPr="00000000">
        <w:rPr>
          <w:rtl w:val="0"/>
        </w:rPr>
        <w:t xml:space="preserve"> &gt;= 1 - ξ</w:t>
      </w:r>
      <w:r w:rsidDel="00000000" w:rsidR="00000000" w:rsidRPr="00000000">
        <w:rPr>
          <w:vertAlign w:val="subscript"/>
          <w:rtl w:val="0"/>
        </w:rPr>
        <w:t xml:space="preserve">i</w:t>
      </w:r>
      <w:r w:rsidDel="00000000" w:rsidR="00000000" w:rsidRPr="00000000">
        <w:rPr>
          <w:rtl w:val="0"/>
        </w:rPr>
        <w:t xml:space="preserve">, ξ</w:t>
      </w:r>
      <w:r w:rsidDel="00000000" w:rsidR="00000000" w:rsidRPr="00000000">
        <w:rPr>
          <w:vertAlign w:val="subscript"/>
          <w:rtl w:val="0"/>
        </w:rPr>
        <w:t xml:space="preserve">i</w:t>
      </w:r>
      <w:r w:rsidDel="00000000" w:rsidR="00000000" w:rsidRPr="00000000">
        <w:rPr>
          <w:rtl w:val="0"/>
        </w:rPr>
        <w:t xml:space="preserve"> &gt;= 0 (viz a)). Tahle hodnota se dá kompaktněji napsat jako max(1 - (w</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b)y</w:t>
      </w:r>
      <w:r w:rsidDel="00000000" w:rsidR="00000000" w:rsidRPr="00000000">
        <w:rPr>
          <w:vertAlign w:val="subscript"/>
          <w:rtl w:val="0"/>
        </w:rPr>
        <w:t xml:space="preserve">i</w:t>
      </w:r>
      <w:r w:rsidDel="00000000" w:rsidR="00000000" w:rsidRPr="00000000">
        <w:rPr>
          <w:rtl w:val="0"/>
        </w:rPr>
        <w:t xml:space="preserve">, 0). Tím se zbavíme proměnné ξ</w:t>
      </w:r>
      <w:r w:rsidDel="00000000" w:rsidR="00000000" w:rsidRPr="00000000">
        <w:rPr>
          <w:vertAlign w:val="subscript"/>
          <w:rtl w:val="0"/>
        </w:rPr>
        <w:t xml:space="preserve">i</w:t>
      </w:r>
      <w:r w:rsidDel="00000000" w:rsidR="00000000" w:rsidRPr="00000000">
        <w:rPr>
          <w:rtl w:val="0"/>
        </w:rPr>
        <w:t xml:space="preserve">. Získáme:</w:t>
      </w:r>
    </w:p>
    <w:p w:rsidR="00000000" w:rsidDel="00000000" w:rsidP="00000000" w:rsidRDefault="00000000" w:rsidRPr="00000000" w14:paraId="000003F0">
      <w:pPr>
        <w:pageBreakBefore w:val="0"/>
        <w:rPr/>
      </w:pPr>
      <w:r w:rsidDel="00000000" w:rsidR="00000000" w:rsidRPr="00000000">
        <w:rPr>
          <w:rtl w:val="0"/>
        </w:rPr>
        <w:t xml:space="preserve">min</w:t>
      </w:r>
      <w:r w:rsidDel="00000000" w:rsidR="00000000" w:rsidRPr="00000000">
        <w:rPr>
          <w:vertAlign w:val="subscript"/>
          <w:rtl w:val="0"/>
        </w:rPr>
        <w:t xml:space="preserve">w,b,e</w:t>
      </w:r>
      <w:r w:rsidDel="00000000" w:rsidR="00000000" w:rsidRPr="00000000">
        <w:rPr>
          <w:rtl w:val="0"/>
        </w:rPr>
        <w:t xml:space="preserve"> 1/(2*C) ||w||</w:t>
      </w:r>
      <w:r w:rsidDel="00000000" w:rsidR="00000000" w:rsidRPr="00000000">
        <w:rPr>
          <w:vertAlign w:val="superscript"/>
          <w:rtl w:val="0"/>
        </w:rPr>
        <w:t xml:space="preserve">2</w:t>
      </w:r>
      <w:r w:rsidDel="00000000" w:rsidR="00000000" w:rsidRPr="00000000">
        <w:rPr>
          <w:rtl w:val="0"/>
        </w:rPr>
        <w:t xml:space="preserve"> + Sum</w:t>
      </w:r>
      <w:r w:rsidDel="00000000" w:rsidR="00000000" w:rsidRPr="00000000">
        <w:rPr>
          <w:vertAlign w:val="subscript"/>
          <w:rtl w:val="0"/>
        </w:rPr>
        <w:t xml:space="preserve">i</w:t>
      </w:r>
      <w:r w:rsidDel="00000000" w:rsidR="00000000" w:rsidRPr="00000000">
        <w:rPr>
          <w:rtl w:val="0"/>
        </w:rPr>
        <w:t xml:space="preserve"> max(1 - (w</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b)y</w:t>
      </w:r>
      <w:r w:rsidDel="00000000" w:rsidR="00000000" w:rsidRPr="00000000">
        <w:rPr>
          <w:vertAlign w:val="subscript"/>
          <w:rtl w:val="0"/>
        </w:rPr>
        <w:t xml:space="preserve">i</w:t>
      </w:r>
      <w:r w:rsidDel="00000000" w:rsidR="00000000" w:rsidRPr="00000000">
        <w:rPr>
          <w:rtl w:val="0"/>
        </w:rPr>
        <w:t xml:space="preserve">, 0)</w:t>
      </w:r>
      <w:r w:rsidDel="00000000" w:rsidR="00000000" w:rsidRPr="00000000">
        <w:rPr>
          <w:rtl w:val="0"/>
        </w:rPr>
      </w:r>
    </w:p>
    <w:p w:rsidR="00000000" w:rsidDel="00000000" w:rsidP="00000000" w:rsidRDefault="00000000" w:rsidRPr="00000000" w14:paraId="000003F1">
      <w:pPr>
        <w:pageBreakBefore w:val="0"/>
        <w:numPr>
          <w:ilvl w:val="0"/>
          <w:numId w:val="4"/>
        </w:numPr>
        <w:ind w:left="720" w:hanging="360"/>
        <w:rPr>
          <w:u w:val="none"/>
        </w:rPr>
      </w:pPr>
      <w:r w:rsidDel="00000000" w:rsidR="00000000" w:rsidRPr="00000000">
        <w:rPr>
          <w:rtl w:val="0"/>
        </w:rPr>
        <w:t xml:space="preserve">Přechod od vzorce a) do b) [od Vitka Lupinka]: </w:t>
      </w:r>
    </w:p>
    <w:p w:rsidR="00000000" w:rsidDel="00000000" w:rsidP="00000000" w:rsidRDefault="00000000" w:rsidRPr="00000000" w14:paraId="000003F2">
      <w:pPr>
        <w:pageBreakBefore w:val="0"/>
        <w:rPr/>
      </w:pPr>
      <w:r w:rsidDel="00000000" w:rsidR="00000000" w:rsidRPr="00000000">
        <w:rPr>
          <w:rtl w:val="0"/>
        </w:rPr>
        <w:t xml:space="preserve">Taky se dá hezky vyřešit úvahou/graficky jako a) máme tam ξ &gt;= 0 a (w</w:t>
      </w:r>
      <w:r w:rsidDel="00000000" w:rsidR="00000000" w:rsidRPr="00000000">
        <w:rPr>
          <w:vertAlign w:val="superscript"/>
          <w:rtl w:val="0"/>
        </w:rPr>
        <w:t xml:space="preserve">T</w:t>
      </w:r>
      <w:r w:rsidDel="00000000" w:rsidR="00000000" w:rsidRPr="00000000">
        <w:rPr>
          <w:rtl w:val="0"/>
        </w:rPr>
        <w:t xml:space="preserve">x + b)y &gt;= 1 - ξ, což když vyplotíme, tak je vlastně obrázek c) a z něj je hezky vidět, že ξ</w:t>
      </w:r>
      <w:r w:rsidDel="00000000" w:rsidR="00000000" w:rsidRPr="00000000">
        <w:rPr>
          <w:vertAlign w:val="subscript"/>
          <w:rtl w:val="0"/>
        </w:rPr>
        <w:t xml:space="preserve">i</w:t>
      </w:r>
      <w:r w:rsidDel="00000000" w:rsidR="00000000" w:rsidRPr="00000000">
        <w:rPr>
          <w:rFonts w:ascii="Arial Unicode MS" w:cs="Arial Unicode MS" w:eastAsia="Arial Unicode MS" w:hAnsi="Arial Unicode MS"/>
          <w:rtl w:val="0"/>
        </w:rPr>
        <w:t xml:space="preserve"> = max(1 − (w</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b)y</w:t>
      </w:r>
      <w:r w:rsidDel="00000000" w:rsidR="00000000" w:rsidRPr="00000000">
        <w:rPr>
          <w:vertAlign w:val="subscript"/>
          <w:rtl w:val="0"/>
        </w:rPr>
        <w:t xml:space="preserve">i</w:t>
      </w:r>
      <w:r w:rsidDel="00000000" w:rsidR="00000000" w:rsidRPr="00000000">
        <w:rPr>
          <w:rtl w:val="0"/>
        </w:rPr>
        <w:t xml:space="preserve">, 0) tudíž to můžu udělat pro všechny a dostanu: min</w:t>
      </w:r>
      <w:r w:rsidDel="00000000" w:rsidR="00000000" w:rsidRPr="00000000">
        <w:rPr>
          <w:vertAlign w:val="subscript"/>
          <w:rtl w:val="0"/>
        </w:rPr>
        <w:t xml:space="preserve">w,b</w:t>
      </w:r>
      <w:r w:rsidDel="00000000" w:rsidR="00000000" w:rsidRPr="00000000">
        <w:rPr>
          <w:rtl w:val="0"/>
        </w:rPr>
        <w:t xml:space="preserve"> 1/2C*||w||</w:t>
      </w:r>
      <w:r w:rsidDel="00000000" w:rsidR="00000000" w:rsidRPr="00000000">
        <w:rPr>
          <w:vertAlign w:val="superscript"/>
          <w:rtl w:val="0"/>
        </w:rPr>
        <w:t xml:space="preserve">2</w:t>
      </w:r>
      <w:r w:rsidDel="00000000" w:rsidR="00000000" w:rsidRPr="00000000">
        <w:rPr>
          <w:rtl w:val="0"/>
        </w:rPr>
        <w:t xml:space="preserve"> + Sum</w:t>
      </w:r>
      <w:r w:rsidDel="00000000" w:rsidR="00000000" w:rsidRPr="00000000">
        <w:rPr>
          <w:vertAlign w:val="subscript"/>
          <w:rtl w:val="0"/>
        </w:rPr>
        <w:t xml:space="preserve">i</w:t>
      </w:r>
      <w:r w:rsidDel="00000000" w:rsidR="00000000" w:rsidRPr="00000000">
        <w:rPr>
          <w:rFonts w:ascii="Arial Unicode MS" w:cs="Arial Unicode MS" w:eastAsia="Arial Unicode MS" w:hAnsi="Arial Unicode MS"/>
          <w:rtl w:val="0"/>
        </w:rPr>
        <w:t xml:space="preserve">(max(1 − (w</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b)*y</w:t>
      </w:r>
      <w:r w:rsidDel="00000000" w:rsidR="00000000" w:rsidRPr="00000000">
        <w:rPr>
          <w:vertAlign w:val="subscript"/>
          <w:rtl w:val="0"/>
        </w:rPr>
        <w:t xml:space="preserve">i</w:t>
      </w:r>
      <w:r w:rsidDel="00000000" w:rsidR="00000000" w:rsidRPr="00000000">
        <w:rPr>
          <w:rtl w:val="0"/>
        </w:rPr>
        <w:t xml:space="preserve">, 0)). </w:t>
      </w:r>
      <w:r w:rsidDel="00000000" w:rsidR="00000000" w:rsidRPr="00000000">
        <w:rPr>
          <w:rtl w:val="0"/>
        </w:rPr>
      </w:r>
    </w:p>
    <w:p w:rsidR="00000000" w:rsidDel="00000000" w:rsidP="00000000" w:rsidRDefault="00000000" w:rsidRPr="00000000" w14:paraId="000003F3">
      <w:pPr>
        <w:pageBreakBefore w:val="0"/>
        <w:numPr>
          <w:ilvl w:val="0"/>
          <w:numId w:val="5"/>
        </w:numPr>
        <w:ind w:left="720" w:hanging="360"/>
        <w:rPr>
          <w:u w:val="none"/>
        </w:rPr>
      </w:pPr>
      <w:r w:rsidDel="00000000" w:rsidR="00000000" w:rsidRPr="00000000">
        <w:rPr>
          <w:rtl w:val="0"/>
        </w:rPr>
        <w:t xml:space="preserve">Hledání</w:t>
      </w:r>
      <w:r w:rsidDel="00000000" w:rsidR="00000000" w:rsidRPr="00000000">
        <w:rPr>
          <w:rtl w:val="0"/>
        </w:rPr>
        <w:t xml:space="preserve"> minima:</w:t>
      </w:r>
    </w:p>
    <w:p w:rsidR="00000000" w:rsidDel="00000000" w:rsidP="00000000" w:rsidRDefault="00000000" w:rsidRPr="00000000" w14:paraId="000003F4">
      <w:pPr>
        <w:pageBreakBefore w:val="0"/>
        <w:rPr/>
      </w:pPr>
      <w:r w:rsidDel="00000000" w:rsidR="00000000" w:rsidRPr="00000000">
        <w:rPr>
          <w:rtl w:val="0"/>
        </w:rPr>
        <w:t xml:space="preserve">Řekl bych, že si pro každé w a b můžeme vypočítat gradient a použít tedy iterační metody optimalizace:</w:t>
      </w:r>
    </w:p>
    <w:p w:rsidR="00000000" w:rsidDel="00000000" w:rsidP="00000000" w:rsidRDefault="00000000" w:rsidRPr="00000000" w14:paraId="000003F5">
      <w:pPr>
        <w:pageBreakBefore w:val="0"/>
        <w:rPr/>
      </w:pPr>
      <w:r w:rsidDel="00000000" w:rsidR="00000000" w:rsidRPr="00000000">
        <w:rPr>
          <w:rtl w:val="0"/>
        </w:rPr>
        <w:t xml:space="preserve">F = min ||w||</w:t>
      </w:r>
      <w:r w:rsidDel="00000000" w:rsidR="00000000" w:rsidRPr="00000000">
        <w:rPr>
          <w:vertAlign w:val="superscript"/>
          <w:rtl w:val="0"/>
        </w:rPr>
        <w:t xml:space="preserve">2</w:t>
      </w:r>
      <w:r w:rsidDel="00000000" w:rsidR="00000000" w:rsidRPr="00000000">
        <w:rPr>
          <w:rtl w:val="0"/>
        </w:rPr>
        <w:t xml:space="preserve">/(2</w:t>
      </w:r>
      <w:commentRangeStart w:id="63"/>
      <w:commentRangeStart w:id="64"/>
      <w:r w:rsidDel="00000000" w:rsidR="00000000" w:rsidRPr="00000000">
        <w:rPr>
          <w:rtl w:val="0"/>
        </w:rPr>
        <w:t xml:space="preserve">*C</w:t>
      </w:r>
      <w:commentRangeEnd w:id="63"/>
      <w:r w:rsidDel="00000000" w:rsidR="00000000" w:rsidRPr="00000000">
        <w:commentReference w:id="63"/>
      </w:r>
      <w:commentRangeEnd w:id="64"/>
      <w:r w:rsidDel="00000000" w:rsidR="00000000" w:rsidRPr="00000000">
        <w:commentReference w:id="64"/>
      </w:r>
      <w:r w:rsidDel="00000000" w:rsidR="00000000" w:rsidRPr="00000000">
        <w:rPr>
          <w:rtl w:val="0"/>
        </w:rPr>
        <w:t xml:space="preserve">) + Sum(přes špatně ohodnocené i) (1 - (w</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b)y</w:t>
      </w:r>
      <w:r w:rsidDel="00000000" w:rsidR="00000000" w:rsidRPr="00000000">
        <w:rPr>
          <w:vertAlign w:val="subscript"/>
          <w:rtl w:val="0"/>
        </w:rPr>
        <w:t xml:space="preserve">i</w:t>
      </w:r>
      <w:r w:rsidDel="00000000" w:rsidR="00000000" w:rsidRPr="00000000">
        <w:rPr>
          <w:rtl w:val="0"/>
        </w:rPr>
        <w:t xml:space="preserve">)</w:t>
      </w:r>
    </w:p>
    <w:p w:rsidR="00000000" w:rsidDel="00000000" w:rsidP="00000000" w:rsidRDefault="00000000" w:rsidRPr="00000000" w14:paraId="000003F6">
      <w:pPr>
        <w:pageBreakBefore w:val="0"/>
        <w:rPr/>
      </w:pPr>
      <w:r w:rsidDel="00000000" w:rsidR="00000000" w:rsidRPr="00000000">
        <w:rPr>
          <w:rtl w:val="0"/>
        </w:rPr>
        <w:t xml:space="preserve">F derivace podle w = w/C - Sum(přes špatně ohodnocené i) y</w:t>
      </w:r>
      <w:r w:rsidDel="00000000" w:rsidR="00000000" w:rsidRPr="00000000">
        <w:rPr>
          <w:vertAlign w:val="subscript"/>
          <w:rtl w:val="0"/>
        </w:rPr>
        <w:t xml:space="preserve">i</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0</w:t>
      </w:r>
      <w:r w:rsidDel="00000000" w:rsidR="00000000" w:rsidRPr="00000000">
        <w:rPr>
          <w:rtl w:val="0"/>
        </w:rPr>
      </w:r>
    </w:p>
    <w:p w:rsidR="00000000" w:rsidDel="00000000" w:rsidP="00000000" w:rsidRDefault="00000000" w:rsidRPr="00000000" w14:paraId="000003F7">
      <w:pPr>
        <w:pageBreakBefore w:val="0"/>
        <w:rPr/>
      </w:pPr>
      <w:r w:rsidDel="00000000" w:rsidR="00000000" w:rsidRPr="00000000">
        <w:rPr>
          <w:rtl w:val="0"/>
        </w:rPr>
        <w:t xml:space="preserve">F derivace podle b = Sum(přes špatně ohodnocené i) -y</w:t>
      </w:r>
      <w:r w:rsidDel="00000000" w:rsidR="00000000" w:rsidRPr="00000000">
        <w:rPr>
          <w:vertAlign w:val="subscript"/>
          <w:rtl w:val="0"/>
        </w:rPr>
        <w:t xml:space="preserve">i</w:t>
      </w:r>
      <w:r w:rsidDel="00000000" w:rsidR="00000000" w:rsidRPr="00000000">
        <w:rPr>
          <w:rtl w:val="0"/>
        </w:rPr>
        <w:t xml:space="preserve"> = 0</w:t>
      </w:r>
    </w:p>
    <w:p w:rsidR="00000000" w:rsidDel="00000000" w:rsidP="00000000" w:rsidRDefault="00000000" w:rsidRPr="00000000" w14:paraId="000003F8">
      <w:pPr>
        <w:pageBreakBefore w:val="0"/>
        <w:rPr>
          <w:b w:val="1"/>
        </w:rPr>
      </w:pPr>
      <w:r w:rsidDel="00000000" w:rsidR="00000000" w:rsidRPr="00000000">
        <w:rPr>
          <w:b w:val="1"/>
          <w:rtl w:val="0"/>
        </w:rPr>
        <w:t xml:space="preserve">c)</w:t>
      </w:r>
    </w:p>
    <w:p w:rsidR="00000000" w:rsidDel="00000000" w:rsidP="00000000" w:rsidRDefault="00000000" w:rsidRPr="00000000" w14:paraId="000003F9">
      <w:pPr>
        <w:pageBreakBefore w:val="0"/>
        <w:rPr/>
      </w:pPr>
      <w:r w:rsidDel="00000000" w:rsidR="00000000" w:rsidRPr="00000000">
        <w:rPr/>
        <w:drawing>
          <wp:inline distB="114300" distT="114300" distL="114300" distR="114300">
            <wp:extent cx="3676650" cy="1571625"/>
            <wp:effectExtent b="0" l="0" r="0" t="0"/>
            <wp:docPr id="3"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367665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pageBreakBefore w:val="0"/>
        <w:rPr/>
      </w:pPr>
      <w:r w:rsidDel="00000000" w:rsidR="00000000" w:rsidRPr="00000000">
        <w:rPr>
          <w:rtl w:val="0"/>
        </w:rPr>
        <w:t xml:space="preserve">Z tohohle plyne, že i body na správné straně od rozdělující nadroviny, ale blíže než 1, jsou považovány za špatně ohodnocené. U Perceptronu jsou za špatně ohodnocené považovány opravdu pouze z = (w</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b)y</w:t>
      </w:r>
      <w:r w:rsidDel="00000000" w:rsidR="00000000" w:rsidRPr="00000000">
        <w:rPr>
          <w:vertAlign w:val="subscript"/>
          <w:rtl w:val="0"/>
        </w:rPr>
        <w:t xml:space="preserve">i</w:t>
      </w:r>
      <w:r w:rsidDel="00000000" w:rsidR="00000000" w:rsidRPr="00000000">
        <w:rPr>
          <w:rtl w:val="0"/>
        </w:rPr>
        <w:t xml:space="preserve"> &lt; 0. U logistické regrese je nenulová ztráta pro všechny z.</w:t>
      </w:r>
    </w:p>
    <w:p w:rsidR="00000000" w:rsidDel="00000000" w:rsidP="00000000" w:rsidRDefault="00000000" w:rsidRPr="00000000" w14:paraId="000003FB">
      <w:pPr>
        <w:pageBreakBefore w:val="0"/>
        <w:rPr>
          <w:b w:val="1"/>
        </w:rPr>
      </w:pPr>
      <w:r w:rsidDel="00000000" w:rsidR="00000000" w:rsidRPr="00000000">
        <w:rPr>
          <w:b w:val="1"/>
          <w:rtl w:val="0"/>
        </w:rPr>
        <w:t xml:space="preserve">d) ?????</w:t>
      </w:r>
    </w:p>
    <w:p w:rsidR="00000000" w:rsidDel="00000000" w:rsidP="00000000" w:rsidRDefault="00000000" w:rsidRPr="00000000" w14:paraId="000003FC">
      <w:pPr>
        <w:pageBreakBefore w:val="0"/>
        <w:rPr/>
      </w:pPr>
      <w:r w:rsidDel="00000000" w:rsidR="00000000" w:rsidRPr="00000000">
        <w:rPr>
          <w:rtl w:val="0"/>
        </w:rPr>
        <w:t xml:space="preserve">Podle mě ne, když C → ∞, tak vypadne první člen a máme</w:t>
      </w:r>
    </w:p>
    <w:p w:rsidR="00000000" w:rsidDel="00000000" w:rsidP="00000000" w:rsidRDefault="00000000" w:rsidRPr="00000000" w14:paraId="000003FD">
      <w:pPr>
        <w:pageBreakBefore w:val="0"/>
        <w:rPr/>
      </w:pPr>
      <w:r w:rsidDel="00000000" w:rsidR="00000000" w:rsidRPr="00000000">
        <w:rPr>
          <w:rtl w:val="0"/>
        </w:rPr>
        <w:t xml:space="preserve">min Sum</w:t>
      </w:r>
      <w:r w:rsidDel="00000000" w:rsidR="00000000" w:rsidRPr="00000000">
        <w:rPr>
          <w:vertAlign w:val="subscript"/>
          <w:rtl w:val="0"/>
        </w:rPr>
        <w:t xml:space="preserve">i</w:t>
      </w:r>
      <w:r w:rsidDel="00000000" w:rsidR="00000000" w:rsidRPr="00000000">
        <w:rPr>
          <w:rtl w:val="0"/>
        </w:rPr>
        <w:t xml:space="preserve"> max(1 - (w</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b)y</w:t>
      </w:r>
      <w:r w:rsidDel="00000000" w:rsidR="00000000" w:rsidRPr="00000000">
        <w:rPr>
          <w:vertAlign w:val="subscript"/>
          <w:rtl w:val="0"/>
        </w:rPr>
        <w:t xml:space="preserve">i</w:t>
      </w:r>
      <w:r w:rsidDel="00000000" w:rsidR="00000000" w:rsidRPr="00000000">
        <w:rPr>
          <w:rtl w:val="0"/>
        </w:rPr>
        <w:t xml:space="preserve">, 0),</w:t>
      </w:r>
    </w:p>
    <w:p w:rsidR="00000000" w:rsidDel="00000000" w:rsidP="00000000" w:rsidRDefault="00000000" w:rsidRPr="00000000" w14:paraId="000003FE">
      <w:pPr>
        <w:pageBreakBefore w:val="0"/>
        <w:rPr/>
      </w:pPr>
      <w:commentRangeStart w:id="65"/>
      <w:commentRangeStart w:id="66"/>
      <w:commentRangeStart w:id="67"/>
      <w:commentRangeStart w:id="68"/>
      <w:commentRangeStart w:id="69"/>
      <w:commentRangeStart w:id="70"/>
      <w:r w:rsidDel="00000000" w:rsidR="00000000" w:rsidRPr="00000000">
        <w:rPr>
          <w:rtl w:val="0"/>
        </w:rPr>
        <w:t xml:space="preserve">což má smysl u neseparabilních dat, chceme najít oddělující přímku, tak aby byly všichni správně ohodnocení nebo když už špatně, tak co nejblíž.</w:t>
      </w:r>
      <w:commentRangeEnd w:id="65"/>
      <w:r w:rsidDel="00000000" w:rsidR="00000000" w:rsidRPr="00000000">
        <w:commentReference w:id="65"/>
      </w:r>
      <w:commentRangeEnd w:id="66"/>
      <w:r w:rsidDel="00000000" w:rsidR="00000000" w:rsidRPr="00000000">
        <w:commentReference w:id="66"/>
      </w:r>
      <w:commentRangeEnd w:id="67"/>
      <w:r w:rsidDel="00000000" w:rsidR="00000000" w:rsidRPr="00000000">
        <w:commentReference w:id="67"/>
      </w:r>
      <w:commentRangeEnd w:id="68"/>
      <w:r w:rsidDel="00000000" w:rsidR="00000000" w:rsidRPr="00000000">
        <w:commentReference w:id="68"/>
      </w:r>
      <w:commentRangeEnd w:id="69"/>
      <w:r w:rsidDel="00000000" w:rsidR="00000000" w:rsidRPr="00000000">
        <w:commentReference w:id="69"/>
      </w:r>
      <w:commentRangeEnd w:id="70"/>
      <w:r w:rsidDel="00000000" w:rsidR="00000000" w:rsidRPr="00000000">
        <w:commentReference w:id="70"/>
      </w:r>
      <w:r w:rsidDel="00000000" w:rsidR="00000000" w:rsidRPr="00000000">
        <w:rPr>
          <w:rtl w:val="0"/>
        </w:rPr>
      </w:r>
    </w:p>
    <w:p w:rsidR="00000000" w:rsidDel="00000000" w:rsidP="00000000" w:rsidRDefault="00000000" w:rsidRPr="00000000" w14:paraId="000003FF">
      <w:pPr>
        <w:pageBreakBefore w:val="0"/>
        <w:rPr/>
      </w:pPr>
      <w:r w:rsidDel="00000000" w:rsidR="00000000" w:rsidRPr="00000000">
        <w:rPr>
          <w:rtl w:val="0"/>
        </w:rPr>
        <w:t xml:space="preserve">Perceptron v takové situaci nic neříká, nefunguje.</w:t>
      </w:r>
    </w:p>
    <w:p w:rsidR="00000000" w:rsidDel="00000000" w:rsidP="00000000" w:rsidRDefault="00000000" w:rsidRPr="00000000" w14:paraId="00000400">
      <w:pPr>
        <w:pageBreakBefore w:val="0"/>
        <w:rPr>
          <w:b w:val="1"/>
        </w:rPr>
      </w:pPr>
      <w:r w:rsidDel="00000000" w:rsidR="00000000" w:rsidRPr="00000000">
        <w:rPr>
          <w:b w:val="1"/>
          <w:rtl w:val="0"/>
        </w:rPr>
        <w:t xml:space="preserve">e)</w:t>
      </w:r>
    </w:p>
    <w:p w:rsidR="00000000" w:rsidDel="00000000" w:rsidP="00000000" w:rsidRDefault="00000000" w:rsidRPr="00000000" w14:paraId="00000401">
      <w:pPr>
        <w:pageBreakBefore w:val="0"/>
        <w:rPr/>
      </w:pPr>
      <w:r w:rsidDel="00000000" w:rsidR="00000000" w:rsidRPr="00000000">
        <w:rPr>
          <w:rtl w:val="0"/>
        </w:rPr>
        <w:t xml:space="preserve">IF Vybraný bod je správně ohodnocený:</w:t>
      </w:r>
    </w:p>
    <w:p w:rsidR="00000000" w:rsidDel="00000000" w:rsidP="00000000" w:rsidRDefault="00000000" w:rsidRPr="00000000" w14:paraId="00000402">
      <w:pPr>
        <w:pageBreakBefore w:val="0"/>
        <w:rPr/>
      </w:pPr>
      <w:r w:rsidDel="00000000" w:rsidR="00000000" w:rsidRPr="00000000">
        <w:rPr>
          <w:rtl w:val="0"/>
        </w:rPr>
        <w:t xml:space="preserve">F = ||w||</w:t>
      </w:r>
      <w:r w:rsidDel="00000000" w:rsidR="00000000" w:rsidRPr="00000000">
        <w:rPr>
          <w:vertAlign w:val="superscript"/>
          <w:rtl w:val="0"/>
        </w:rPr>
        <w:t xml:space="preserve">2</w:t>
      </w:r>
      <w:r w:rsidDel="00000000" w:rsidR="00000000" w:rsidRPr="00000000">
        <w:rPr>
          <w:rtl w:val="0"/>
        </w:rPr>
        <w:t xml:space="preserve">/(2nC)</w:t>
      </w:r>
      <w:r w:rsidDel="00000000" w:rsidR="00000000" w:rsidRPr="00000000">
        <w:rPr>
          <w:rtl w:val="0"/>
        </w:rPr>
        <w:t xml:space="preserve"> + 0</w:t>
      </w:r>
    </w:p>
    <w:p w:rsidR="00000000" w:rsidDel="00000000" w:rsidP="00000000" w:rsidRDefault="00000000" w:rsidRPr="00000000" w14:paraId="00000403">
      <w:pPr>
        <w:pageBreakBefore w:val="0"/>
        <w:rPr/>
      </w:pPr>
      <w:r w:rsidDel="00000000" w:rsidR="00000000" w:rsidRPr="00000000">
        <w:rPr>
          <w:rtl w:val="0"/>
        </w:rPr>
        <w:t xml:space="preserve">F’</w:t>
      </w:r>
      <w:r w:rsidDel="00000000" w:rsidR="00000000" w:rsidRPr="00000000">
        <w:rPr>
          <w:vertAlign w:val="subscript"/>
          <w:rtl w:val="0"/>
        </w:rPr>
        <w:t xml:space="preserve">w</w:t>
      </w:r>
      <w:r w:rsidDel="00000000" w:rsidR="00000000" w:rsidRPr="00000000">
        <w:rPr>
          <w:rtl w:val="0"/>
        </w:rPr>
        <w:t xml:space="preserve"> = w/(nC)</w:t>
      </w:r>
      <w:ins w:author="Míra" w:id="49" w:date="2022-12-02T10:22:39Z">
        <w:r w:rsidDel="00000000" w:rsidR="00000000" w:rsidRPr="00000000">
          <w:rPr>
            <w:rtl w:val="0"/>
          </w:rPr>
          <w:t xml:space="preserve"> </w:t>
        </w:r>
      </w:ins>
      <w:r w:rsidDel="00000000" w:rsidR="00000000" w:rsidRPr="00000000">
        <w:rPr>
          <w:rtl w:val="0"/>
        </w:rPr>
      </w:r>
    </w:p>
    <w:p w:rsidR="00000000" w:rsidDel="00000000" w:rsidP="00000000" w:rsidRDefault="00000000" w:rsidRPr="00000000" w14:paraId="00000404">
      <w:pPr>
        <w:pageBreakBefore w:val="0"/>
        <w:rPr/>
      </w:pPr>
      <w:r w:rsidDel="00000000" w:rsidR="00000000" w:rsidRPr="00000000">
        <w:rPr>
          <w:rtl w:val="0"/>
        </w:rPr>
        <w:t xml:space="preserve">F’</w:t>
      </w:r>
      <w:r w:rsidDel="00000000" w:rsidR="00000000" w:rsidRPr="00000000">
        <w:rPr>
          <w:vertAlign w:val="subscript"/>
          <w:rtl w:val="0"/>
        </w:rPr>
        <w:t xml:space="preserve">b</w:t>
      </w:r>
      <w:r w:rsidDel="00000000" w:rsidR="00000000" w:rsidRPr="00000000">
        <w:rPr>
          <w:rtl w:val="0"/>
        </w:rPr>
        <w:t xml:space="preserve"> = 0</w:t>
      </w:r>
    </w:p>
    <w:p w:rsidR="00000000" w:rsidDel="00000000" w:rsidP="00000000" w:rsidRDefault="00000000" w:rsidRPr="00000000" w14:paraId="00000405">
      <w:pPr>
        <w:pageBreakBefore w:val="0"/>
        <w:rPr/>
      </w:pPr>
      <w:r w:rsidDel="00000000" w:rsidR="00000000" w:rsidRPr="00000000">
        <w:rPr>
          <w:rtl w:val="0"/>
        </w:rPr>
        <w:t xml:space="preserve">IF Vybraný bod je špatně ohodnocený:</w:t>
      </w:r>
    </w:p>
    <w:p w:rsidR="00000000" w:rsidDel="00000000" w:rsidP="00000000" w:rsidRDefault="00000000" w:rsidRPr="00000000" w14:paraId="00000406">
      <w:pPr>
        <w:pageBreakBefore w:val="0"/>
        <w:rPr/>
      </w:pPr>
      <w:r w:rsidDel="00000000" w:rsidR="00000000" w:rsidRPr="00000000">
        <w:rPr>
          <w:rtl w:val="0"/>
        </w:rPr>
        <w:t xml:space="preserve">F = ||w||</w:t>
      </w:r>
      <w:r w:rsidDel="00000000" w:rsidR="00000000" w:rsidRPr="00000000">
        <w:rPr>
          <w:vertAlign w:val="superscript"/>
          <w:rtl w:val="0"/>
        </w:rPr>
        <w:t xml:space="preserve">2</w:t>
      </w:r>
      <w:r w:rsidDel="00000000" w:rsidR="00000000" w:rsidRPr="00000000">
        <w:rPr>
          <w:rtl w:val="0"/>
        </w:rPr>
        <w:t xml:space="preserve">/(2nC) + 1 - (w</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b)y</w:t>
      </w:r>
      <w:r w:rsidDel="00000000" w:rsidR="00000000" w:rsidRPr="00000000">
        <w:rPr>
          <w:vertAlign w:val="subscript"/>
          <w:rtl w:val="0"/>
        </w:rPr>
        <w:t xml:space="preserve">i</w:t>
      </w:r>
      <w:r w:rsidDel="00000000" w:rsidR="00000000" w:rsidRPr="00000000">
        <w:rPr>
          <w:rtl w:val="0"/>
        </w:rPr>
      </w:r>
    </w:p>
    <w:p w:rsidR="00000000" w:rsidDel="00000000" w:rsidP="00000000" w:rsidRDefault="00000000" w:rsidRPr="00000000" w14:paraId="00000407">
      <w:pPr>
        <w:pageBreakBefore w:val="0"/>
        <w:rPr/>
      </w:pPr>
      <w:r w:rsidDel="00000000" w:rsidR="00000000" w:rsidRPr="00000000">
        <w:rPr>
          <w:rtl w:val="0"/>
        </w:rPr>
        <w:t xml:space="preserve">F’</w:t>
      </w:r>
      <w:r w:rsidDel="00000000" w:rsidR="00000000" w:rsidRPr="00000000">
        <w:rPr>
          <w:vertAlign w:val="subscript"/>
          <w:rtl w:val="0"/>
        </w:rPr>
        <w:t xml:space="preserve">w</w:t>
      </w:r>
      <w:r w:rsidDel="00000000" w:rsidR="00000000" w:rsidRPr="00000000">
        <w:rPr>
          <w:rtl w:val="0"/>
        </w:rPr>
        <w:t xml:space="preserve"> = w/(nC) - </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y</w:t>
      </w:r>
      <w:r w:rsidDel="00000000" w:rsidR="00000000" w:rsidRPr="00000000">
        <w:rPr>
          <w:vertAlign w:val="subscript"/>
          <w:rtl w:val="0"/>
        </w:rPr>
        <w:t xml:space="preserve">i</w:t>
      </w:r>
      <w:r w:rsidDel="00000000" w:rsidR="00000000" w:rsidRPr="00000000">
        <w:rPr>
          <w:rtl w:val="0"/>
        </w:rPr>
      </w:r>
    </w:p>
    <w:p w:rsidR="00000000" w:rsidDel="00000000" w:rsidP="00000000" w:rsidRDefault="00000000" w:rsidRPr="00000000" w14:paraId="00000408">
      <w:pPr>
        <w:pageBreakBefore w:val="0"/>
        <w:rPr/>
      </w:pPr>
      <w:r w:rsidDel="00000000" w:rsidR="00000000" w:rsidRPr="00000000">
        <w:rPr>
          <w:rtl w:val="0"/>
        </w:rPr>
        <w:t xml:space="preserve">F’</w:t>
      </w:r>
      <w:r w:rsidDel="00000000" w:rsidR="00000000" w:rsidRPr="00000000">
        <w:rPr>
          <w:vertAlign w:val="subscript"/>
          <w:rtl w:val="0"/>
        </w:rPr>
        <w:t xml:space="preserve">b</w:t>
      </w:r>
      <w:r w:rsidDel="00000000" w:rsidR="00000000" w:rsidRPr="00000000">
        <w:rPr>
          <w:rtl w:val="0"/>
        </w:rPr>
        <w:t xml:space="preserve"> = -y</w:t>
      </w:r>
      <w:r w:rsidDel="00000000" w:rsidR="00000000" w:rsidRPr="00000000">
        <w:rPr>
          <w:vertAlign w:val="subscript"/>
          <w:rtl w:val="0"/>
        </w:rPr>
        <w:t xml:space="preserve">i</w:t>
      </w:r>
      <w:r w:rsidDel="00000000" w:rsidR="00000000" w:rsidRPr="00000000">
        <w:rPr>
          <w:rtl w:val="0"/>
        </w:rPr>
      </w:r>
    </w:p>
    <w:p w:rsidR="00000000" w:rsidDel="00000000" w:rsidP="00000000" w:rsidRDefault="00000000" w:rsidRPr="00000000" w14:paraId="00000409">
      <w:pPr>
        <w:pageBreakBefore w:val="0"/>
        <w:rPr/>
      </w:pPr>
      <w:r w:rsidDel="00000000" w:rsidR="00000000" w:rsidRPr="00000000">
        <w:rPr>
          <w:rtl w:val="0"/>
        </w:rPr>
        <w:t xml:space="preserve">Funkce roste nejstrměji ve směru gradientu, jdeme v opačném směru s velikostí kroku ε:</w:t>
      </w:r>
    </w:p>
    <w:p w:rsidR="00000000" w:rsidDel="00000000" w:rsidP="00000000" w:rsidRDefault="00000000" w:rsidRPr="00000000" w14:paraId="0000040A">
      <w:pPr>
        <w:pageBreakBefore w:val="0"/>
        <w:rPr/>
      </w:pPr>
      <w:r w:rsidDel="00000000" w:rsidR="00000000" w:rsidRPr="00000000">
        <w:rPr>
          <w:rtl w:val="0"/>
        </w:rPr>
        <w:t xml:space="preserve">w</w:t>
      </w:r>
      <w:r w:rsidDel="00000000" w:rsidR="00000000" w:rsidRPr="00000000">
        <w:rPr>
          <w:vertAlign w:val="subscript"/>
          <w:rtl w:val="0"/>
        </w:rPr>
        <w:t xml:space="preserve">t+1</w:t>
      </w:r>
      <w:r w:rsidDel="00000000" w:rsidR="00000000" w:rsidRPr="00000000">
        <w:rPr>
          <w:rtl w:val="0"/>
        </w:rPr>
        <w:t xml:space="preserve"> = w</w:t>
      </w:r>
      <w:r w:rsidDel="00000000" w:rsidR="00000000" w:rsidRPr="00000000">
        <w:rPr>
          <w:vertAlign w:val="subscript"/>
          <w:rtl w:val="0"/>
        </w:rPr>
        <w:t xml:space="preserve">t</w:t>
      </w:r>
      <w:r w:rsidDel="00000000" w:rsidR="00000000" w:rsidRPr="00000000">
        <w:rPr>
          <w:rtl w:val="0"/>
        </w:rPr>
        <w:t xml:space="preserve"> - ε*</w:t>
      </w:r>
      <w:r w:rsidDel="00000000" w:rsidR="00000000" w:rsidRPr="00000000">
        <w:rPr>
          <w:rtl w:val="0"/>
        </w:rPr>
        <w:t xml:space="preserve">F’</w:t>
      </w:r>
      <w:r w:rsidDel="00000000" w:rsidR="00000000" w:rsidRPr="00000000">
        <w:rPr>
          <w:vertAlign w:val="subscript"/>
          <w:rtl w:val="0"/>
        </w:rPr>
        <w:t xml:space="preserve">w</w:t>
      </w:r>
      <w:r w:rsidDel="00000000" w:rsidR="00000000" w:rsidRPr="00000000">
        <w:rPr>
          <w:rtl w:val="0"/>
        </w:rPr>
      </w:r>
    </w:p>
    <w:p w:rsidR="00000000" w:rsidDel="00000000" w:rsidP="00000000" w:rsidRDefault="00000000" w:rsidRPr="00000000" w14:paraId="0000040B">
      <w:pPr>
        <w:pageBreakBefore w:val="0"/>
        <w:rPr/>
      </w:pPr>
      <w:r w:rsidDel="00000000" w:rsidR="00000000" w:rsidRPr="00000000">
        <w:rPr>
          <w:rtl w:val="0"/>
        </w:rPr>
        <w:t xml:space="preserve">b</w:t>
      </w:r>
      <w:r w:rsidDel="00000000" w:rsidR="00000000" w:rsidRPr="00000000">
        <w:rPr>
          <w:vertAlign w:val="subscript"/>
          <w:rtl w:val="0"/>
        </w:rPr>
        <w:t xml:space="preserve">t+1</w:t>
      </w:r>
      <w:r w:rsidDel="00000000" w:rsidR="00000000" w:rsidRPr="00000000">
        <w:rPr>
          <w:rtl w:val="0"/>
        </w:rPr>
        <w:t xml:space="preserve"> = b</w:t>
      </w:r>
      <w:r w:rsidDel="00000000" w:rsidR="00000000" w:rsidRPr="00000000">
        <w:rPr>
          <w:vertAlign w:val="subscript"/>
          <w:rtl w:val="0"/>
        </w:rPr>
        <w:t xml:space="preserve">t</w:t>
      </w:r>
      <w:r w:rsidDel="00000000" w:rsidR="00000000" w:rsidRPr="00000000">
        <w:rPr>
          <w:rtl w:val="0"/>
        </w:rPr>
        <w:t xml:space="preserve"> - ε*</w:t>
      </w:r>
      <w:r w:rsidDel="00000000" w:rsidR="00000000" w:rsidRPr="00000000">
        <w:rPr>
          <w:rtl w:val="0"/>
        </w:rPr>
        <w:t xml:space="preserve">F’</w:t>
      </w:r>
      <w:r w:rsidDel="00000000" w:rsidR="00000000" w:rsidRPr="00000000">
        <w:rPr>
          <w:vertAlign w:val="subscript"/>
          <w:rtl w:val="0"/>
        </w:rPr>
        <w:t xml:space="preserve">b</w:t>
      </w:r>
      <w:r w:rsidDel="00000000" w:rsidR="00000000" w:rsidRPr="00000000">
        <w:rPr>
          <w:rtl w:val="0"/>
        </w:rPr>
      </w:r>
    </w:p>
    <w:p w:rsidR="00000000" w:rsidDel="00000000" w:rsidP="00000000" w:rsidRDefault="00000000" w:rsidRPr="00000000" w14:paraId="0000040C">
      <w:pPr>
        <w:pageBreakBefore w:val="0"/>
        <w:rPr/>
      </w:pPr>
      <w:r w:rsidDel="00000000" w:rsidR="00000000" w:rsidRPr="00000000">
        <w:rPr>
          <w:rtl w:val="0"/>
        </w:rPr>
      </w:r>
    </w:p>
    <w:p w:rsidR="00000000" w:rsidDel="00000000" w:rsidP="00000000" w:rsidRDefault="00000000" w:rsidRPr="00000000" w14:paraId="0000040D">
      <w:pPr>
        <w:pageBreakBefore w:val="0"/>
        <w:rPr>
          <w:b w:val="1"/>
        </w:rPr>
      </w:pPr>
      <w:r w:rsidDel="00000000" w:rsidR="00000000" w:rsidRPr="00000000">
        <w:rPr>
          <w:b w:val="1"/>
          <w:rtl w:val="0"/>
        </w:rPr>
        <w:t xml:space="preserve">Problem 7.2</w:t>
      </w:r>
    </w:p>
    <w:p w:rsidR="00000000" w:rsidDel="00000000" w:rsidP="00000000" w:rsidRDefault="00000000" w:rsidRPr="00000000" w14:paraId="0000040E">
      <w:pPr>
        <w:pageBreakBefore w:val="0"/>
        <w:rPr/>
      </w:pPr>
      <w:r w:rsidDel="00000000" w:rsidR="00000000" w:rsidRPr="00000000">
        <w:rPr>
          <w:b w:val="1"/>
          <w:rtl w:val="0"/>
        </w:rPr>
        <w:t xml:space="preserve">a)</w:t>
      </w:r>
      <w:r w:rsidDel="00000000" w:rsidR="00000000" w:rsidRPr="00000000">
        <w:rPr>
          <w:rtl w:val="0"/>
        </w:rPr>
      </w:r>
    </w:p>
    <w:p w:rsidR="00000000" w:rsidDel="00000000" w:rsidP="00000000" w:rsidRDefault="00000000" w:rsidRPr="00000000" w14:paraId="0000040F">
      <w:pPr>
        <w:pageBreakBefore w:val="0"/>
        <w:rPr/>
      </w:pPr>
      <w:r w:rsidDel="00000000" w:rsidR="00000000" w:rsidRPr="00000000">
        <w:rPr>
          <w:rtl w:val="0"/>
        </w:rPr>
        <w:t xml:space="preserve">[řešení od Davida Krause]</w:t>
      </w:r>
    </w:p>
    <w:p w:rsidR="00000000" w:rsidDel="00000000" w:rsidP="00000000" w:rsidRDefault="00000000" w:rsidRPr="00000000" w14:paraId="00000410">
      <w:pPr>
        <w:pageBreakBefore w:val="0"/>
        <w:rPr/>
      </w:pPr>
      <w:r w:rsidDel="00000000" w:rsidR="00000000" w:rsidRPr="00000000">
        <w:rPr>
          <w:rtl w:val="0"/>
        </w:rPr>
        <w:t xml:space="preserve">Víme n = w/||w||, w</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0</w:t>
      </w:r>
      <w:r w:rsidDel="00000000" w:rsidR="00000000" w:rsidRPr="00000000">
        <w:rPr>
          <w:rtl w:val="0"/>
        </w:rPr>
        <w:t xml:space="preserve"> + b = 0 neboli w</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0</w:t>
      </w:r>
      <w:r w:rsidDel="00000000" w:rsidR="00000000" w:rsidRPr="00000000">
        <w:rPr>
          <w:rtl w:val="0"/>
        </w:rPr>
        <w:t xml:space="preserve"> = -b</w:t>
      </w:r>
    </w:p>
    <w:p w:rsidR="00000000" w:rsidDel="00000000" w:rsidP="00000000" w:rsidRDefault="00000000" w:rsidRPr="00000000" w14:paraId="00000411">
      <w:pPr>
        <w:pageBreakBefore w:val="0"/>
        <w:rPr/>
      </w:pPr>
      <w:r w:rsidDel="00000000" w:rsidR="00000000" w:rsidRPr="00000000">
        <w:rPr>
          <w:rtl w:val="0"/>
        </w:rPr>
        <w:t xml:space="preserve">n</w:t>
      </w:r>
      <w:r w:rsidDel="00000000" w:rsidR="00000000" w:rsidRPr="00000000">
        <w:rPr>
          <w:vertAlign w:val="superscript"/>
          <w:rtl w:val="0"/>
        </w:rPr>
        <w:t xml:space="preserve">T</w:t>
      </w:r>
      <w:r w:rsidDel="00000000" w:rsidR="00000000" w:rsidRPr="00000000">
        <w:rPr>
          <w:rtl w:val="0"/>
        </w:rPr>
        <w:t xml:space="preserve">(x - x</w:t>
      </w:r>
      <w:r w:rsidDel="00000000" w:rsidR="00000000" w:rsidRPr="00000000">
        <w:rPr>
          <w:vertAlign w:val="subscript"/>
          <w:rtl w:val="0"/>
        </w:rPr>
        <w:t xml:space="preserve">0</w:t>
      </w:r>
      <w:r w:rsidDel="00000000" w:rsidR="00000000" w:rsidRPr="00000000">
        <w:rPr>
          <w:rtl w:val="0"/>
        </w:rPr>
        <w:t xml:space="preserve">) = w</w:t>
      </w:r>
      <w:r w:rsidDel="00000000" w:rsidR="00000000" w:rsidRPr="00000000">
        <w:rPr>
          <w:vertAlign w:val="superscript"/>
          <w:rtl w:val="0"/>
        </w:rPr>
        <w:t xml:space="preserve">T</w:t>
      </w:r>
      <w:r w:rsidDel="00000000" w:rsidR="00000000" w:rsidRPr="00000000">
        <w:rPr>
          <w:rtl w:val="0"/>
        </w:rPr>
        <w:t xml:space="preserve">(x - x</w:t>
      </w:r>
      <w:r w:rsidDel="00000000" w:rsidR="00000000" w:rsidRPr="00000000">
        <w:rPr>
          <w:vertAlign w:val="subscript"/>
          <w:rtl w:val="0"/>
        </w:rPr>
        <w:t xml:space="preserve">0</w:t>
      </w:r>
      <w:r w:rsidDel="00000000" w:rsidR="00000000" w:rsidRPr="00000000">
        <w:rPr>
          <w:rtl w:val="0"/>
        </w:rPr>
        <w:t xml:space="preserve">)/||w|| = (w</w:t>
      </w:r>
      <w:r w:rsidDel="00000000" w:rsidR="00000000" w:rsidRPr="00000000">
        <w:rPr>
          <w:vertAlign w:val="superscript"/>
          <w:rtl w:val="0"/>
        </w:rPr>
        <w:t xml:space="preserve">T</w:t>
      </w:r>
      <w:r w:rsidDel="00000000" w:rsidR="00000000" w:rsidRPr="00000000">
        <w:rPr>
          <w:rtl w:val="0"/>
        </w:rPr>
        <w:t xml:space="preserve">x - w</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0</w:t>
      </w:r>
      <w:r w:rsidDel="00000000" w:rsidR="00000000" w:rsidRPr="00000000">
        <w:rPr>
          <w:rtl w:val="0"/>
        </w:rPr>
        <w:t xml:space="preserve">)/||w|| = (w</w:t>
      </w:r>
      <w:r w:rsidDel="00000000" w:rsidR="00000000" w:rsidRPr="00000000">
        <w:rPr>
          <w:vertAlign w:val="superscript"/>
          <w:rtl w:val="0"/>
        </w:rPr>
        <w:t xml:space="preserve">T</w:t>
      </w:r>
      <w:r w:rsidDel="00000000" w:rsidR="00000000" w:rsidRPr="00000000">
        <w:rPr>
          <w:rtl w:val="0"/>
        </w:rPr>
        <w:t xml:space="preserve">x + b)/||w||</w:t>
      </w:r>
    </w:p>
    <w:p w:rsidR="00000000" w:rsidDel="00000000" w:rsidP="00000000" w:rsidRDefault="00000000" w:rsidRPr="00000000" w14:paraId="00000412">
      <w:pPr>
        <w:pageBreakBefore w:val="0"/>
        <w:rPr/>
      </w:pPr>
      <w:r w:rsidDel="00000000" w:rsidR="00000000" w:rsidRPr="00000000">
        <w:rPr>
          <w:rFonts w:ascii="Roboto" w:cs="Roboto" w:eastAsia="Roboto" w:hAnsi="Roboto"/>
          <w:highlight w:val="white"/>
          <w:rtl w:val="0"/>
        </w:rPr>
        <w:t xml:space="preserve">To je vzdálenost bodu od přímky (na jednu stranu plus, na druhou mínus). Když to celé vynásobím y (+/- 1) a bod bude správně klasifikován, výsledek bude kladný.</w:t>
      </w:r>
      <w:r w:rsidDel="00000000" w:rsidR="00000000" w:rsidRPr="00000000">
        <w:rPr>
          <w:rtl w:val="0"/>
        </w:rPr>
      </w:r>
    </w:p>
    <w:p w:rsidR="00000000" w:rsidDel="00000000" w:rsidP="00000000" w:rsidRDefault="00000000" w:rsidRPr="00000000" w14:paraId="00000413">
      <w:pPr>
        <w:pageBreakBefore w:val="0"/>
        <w:rPr>
          <w:b w:val="1"/>
        </w:rPr>
      </w:pPr>
      <w:r w:rsidDel="00000000" w:rsidR="00000000" w:rsidRPr="00000000">
        <w:rPr>
          <w:b w:val="1"/>
          <w:rtl w:val="0"/>
        </w:rPr>
        <w:t xml:space="preserve">b)</w:t>
      </w:r>
    </w:p>
    <w:p w:rsidR="00000000" w:rsidDel="00000000" w:rsidP="00000000" w:rsidRDefault="00000000" w:rsidRPr="00000000" w14:paraId="00000414">
      <w:pPr>
        <w:pageBreakBefore w:val="0"/>
        <w:rPr/>
      </w:pPr>
      <w:r w:rsidDel="00000000" w:rsidR="00000000" w:rsidRPr="00000000">
        <w:rPr>
          <w:rtl w:val="0"/>
        </w:rPr>
        <w:t xml:space="preserve">w*, b* = </w:t>
      </w:r>
      <w:r w:rsidDel="00000000" w:rsidR="00000000" w:rsidRPr="00000000">
        <w:rPr>
          <w:rtl w:val="0"/>
        </w:rPr>
        <w:t xml:space="preserve">argmax</w:t>
      </w:r>
      <w:r w:rsidDel="00000000" w:rsidR="00000000" w:rsidRPr="00000000">
        <w:rPr>
          <w:vertAlign w:val="subscript"/>
          <w:rtl w:val="0"/>
        </w:rPr>
        <w:t xml:space="preserve">w</w:t>
      </w:r>
      <w:r w:rsidDel="00000000" w:rsidR="00000000" w:rsidRPr="00000000">
        <w:rPr>
          <w:vertAlign w:val="subscript"/>
          <w:rtl w:val="0"/>
        </w:rPr>
        <w:t xml:space="preserve">, b</w:t>
      </w:r>
      <w:r w:rsidDel="00000000" w:rsidR="00000000" w:rsidRPr="00000000">
        <w:rPr>
          <w:rtl w:val="0"/>
        </w:rPr>
        <w:t xml:space="preserve"> min</w:t>
      </w:r>
      <w:r w:rsidDel="00000000" w:rsidR="00000000" w:rsidRPr="00000000">
        <w:rPr>
          <w:vertAlign w:val="subscript"/>
          <w:rtl w:val="0"/>
        </w:rPr>
        <w:t xml:space="preserve">x, y</w:t>
      </w:r>
      <w:r w:rsidDel="00000000" w:rsidR="00000000" w:rsidRPr="00000000">
        <w:rPr>
          <w:rtl w:val="0"/>
        </w:rPr>
        <w:t xml:space="preserve"> (w</w:t>
      </w:r>
      <w:r w:rsidDel="00000000" w:rsidR="00000000" w:rsidRPr="00000000">
        <w:rPr>
          <w:vertAlign w:val="superscript"/>
          <w:rtl w:val="0"/>
        </w:rPr>
        <w:t xml:space="preserve">T</w:t>
      </w:r>
      <w:r w:rsidDel="00000000" w:rsidR="00000000" w:rsidRPr="00000000">
        <w:rPr>
          <w:rtl w:val="0"/>
        </w:rPr>
        <w:t xml:space="preserve">x + b)y / ||w|| za podmínky (w</w:t>
      </w:r>
      <w:r w:rsidDel="00000000" w:rsidR="00000000" w:rsidRPr="00000000">
        <w:rPr>
          <w:vertAlign w:val="superscript"/>
          <w:rtl w:val="0"/>
        </w:rPr>
        <w:t xml:space="preserve">T</w:t>
      </w:r>
      <w:r w:rsidDel="00000000" w:rsidR="00000000" w:rsidRPr="00000000">
        <w:rPr>
          <w:rtl w:val="0"/>
        </w:rPr>
        <w:t xml:space="preserve">x + b)y / ||w|| &gt;= 0 (dělení ||w|| v podmínce není nutné, protože ||w|| nezmění znaménko.</w:t>
      </w:r>
    </w:p>
    <w:p w:rsidR="00000000" w:rsidDel="00000000" w:rsidP="00000000" w:rsidRDefault="00000000" w:rsidRPr="00000000" w14:paraId="00000415">
      <w:pPr>
        <w:pageBreakBefore w:val="0"/>
        <w:rPr/>
      </w:pPr>
      <w:r w:rsidDel="00000000" w:rsidR="00000000" w:rsidRPr="00000000">
        <w:rPr>
          <w:b w:val="1"/>
          <w:rtl w:val="0"/>
        </w:rPr>
        <w:t xml:space="preserve">c)</w:t>
      </w:r>
      <w:r w:rsidDel="00000000" w:rsidR="00000000" w:rsidRPr="00000000">
        <w:rPr>
          <w:rtl w:val="0"/>
        </w:rPr>
      </w:r>
    </w:p>
    <w:p w:rsidR="00000000" w:rsidDel="00000000" w:rsidP="00000000" w:rsidRDefault="00000000" w:rsidRPr="00000000" w14:paraId="00000416">
      <w:pPr>
        <w:pageBreakBefore w:val="0"/>
        <w:numPr>
          <w:ilvl w:val="0"/>
          <w:numId w:val="30"/>
        </w:numPr>
        <w:ind w:left="720" w:hanging="360"/>
        <w:rPr>
          <w:u w:val="none"/>
        </w:rPr>
      </w:pPr>
      <w:r w:rsidDel="00000000" w:rsidR="00000000" w:rsidRPr="00000000">
        <w:rPr>
          <w:rtl w:val="0"/>
        </w:rPr>
        <w:t xml:space="preserve">To je tak jasný, až nevím jak to dokazovat. Asi takhle:</w:t>
      </w:r>
    </w:p>
    <w:p w:rsidR="00000000" w:rsidDel="00000000" w:rsidP="00000000" w:rsidRDefault="00000000" w:rsidRPr="00000000" w14:paraId="00000417">
      <w:pPr>
        <w:pageBreakBefore w:val="0"/>
        <w:numPr>
          <w:ilvl w:val="0"/>
          <w:numId w:val="37"/>
        </w:numPr>
        <w:ind w:left="720" w:hanging="360"/>
        <w:rPr>
          <w:u w:val="none"/>
        </w:rPr>
      </w:pPr>
      <w:r w:rsidDel="00000000" w:rsidR="00000000" w:rsidRPr="00000000">
        <w:rPr>
          <w:rtl w:val="0"/>
        </w:rPr>
        <w:t xml:space="preserve">min</w:t>
      </w:r>
      <w:r w:rsidDel="00000000" w:rsidR="00000000" w:rsidRPr="00000000">
        <w:rPr>
          <w:vertAlign w:val="subscript"/>
          <w:rtl w:val="0"/>
        </w:rPr>
        <w:t xml:space="preserve">i</w:t>
      </w:r>
      <w:r w:rsidDel="00000000" w:rsidR="00000000" w:rsidRPr="00000000">
        <w:rPr>
          <w:rtl w:val="0"/>
        </w:rPr>
        <w:t xml:space="preserve"> d</w:t>
      </w:r>
      <w:r w:rsidDel="00000000" w:rsidR="00000000" w:rsidRPr="00000000">
        <w:rPr>
          <w:vertAlign w:val="subscript"/>
          <w:rtl w:val="0"/>
        </w:rPr>
        <w:t xml:space="preserve">i</w:t>
      </w:r>
      <w:r w:rsidDel="00000000" w:rsidR="00000000" w:rsidRPr="00000000">
        <w:rPr>
          <w:rtl w:val="0"/>
        </w:rPr>
        <w:t xml:space="preserve"> &lt;= </w:t>
      </w:r>
      <w:r w:rsidDel="00000000" w:rsidR="00000000" w:rsidRPr="00000000">
        <w:rPr>
          <w:rtl w:val="0"/>
        </w:rPr>
        <w:t xml:space="preserve">d</w:t>
      </w:r>
      <w:r w:rsidDel="00000000" w:rsidR="00000000" w:rsidRPr="00000000">
        <w:rPr>
          <w:vertAlign w:val="subscript"/>
          <w:rtl w:val="0"/>
        </w:rPr>
        <w:t xml:space="preserve">max</w:t>
      </w:r>
      <w:r w:rsidDel="00000000" w:rsidR="00000000" w:rsidRPr="00000000">
        <w:rPr>
          <w:rtl w:val="0"/>
        </w:rPr>
        <w:t xml:space="preserve">: kdyby min</w:t>
      </w:r>
      <w:r w:rsidDel="00000000" w:rsidR="00000000" w:rsidRPr="00000000">
        <w:rPr>
          <w:vertAlign w:val="subscript"/>
          <w:rtl w:val="0"/>
        </w:rPr>
        <w:t xml:space="preserve">i</w:t>
      </w:r>
      <w:r w:rsidDel="00000000" w:rsidR="00000000" w:rsidRPr="00000000">
        <w:rPr>
          <w:rtl w:val="0"/>
        </w:rPr>
        <w:t xml:space="preserve"> d</w:t>
      </w:r>
      <w:r w:rsidDel="00000000" w:rsidR="00000000" w:rsidRPr="00000000">
        <w:rPr>
          <w:vertAlign w:val="subscript"/>
          <w:rtl w:val="0"/>
        </w:rPr>
        <w:t xml:space="preserve">i</w:t>
      </w:r>
      <w:r w:rsidDel="00000000" w:rsidR="00000000" w:rsidRPr="00000000">
        <w:rPr>
          <w:rtl w:val="0"/>
        </w:rPr>
        <w:t xml:space="preserve"> &gt; d</w:t>
      </w:r>
      <w:r w:rsidDel="00000000" w:rsidR="00000000" w:rsidRPr="00000000">
        <w:rPr>
          <w:vertAlign w:val="subscript"/>
          <w:rtl w:val="0"/>
        </w:rPr>
        <w:t xml:space="preserve">max</w:t>
      </w:r>
      <w:r w:rsidDel="00000000" w:rsidR="00000000" w:rsidRPr="00000000">
        <w:rPr>
          <w:rtl w:val="0"/>
        </w:rPr>
        <w:t xml:space="preserve">, tak lze d</w:t>
      </w:r>
      <w:r w:rsidDel="00000000" w:rsidR="00000000" w:rsidRPr="00000000">
        <w:rPr>
          <w:vertAlign w:val="subscript"/>
          <w:rtl w:val="0"/>
        </w:rPr>
        <w:t xml:space="preserve">max</w:t>
      </w:r>
      <w:r w:rsidDel="00000000" w:rsidR="00000000" w:rsidRPr="00000000">
        <w:rPr>
          <w:rtl w:val="0"/>
        </w:rPr>
        <w:t xml:space="preserve"> zvětšit, tedy d</w:t>
      </w:r>
      <w:r w:rsidDel="00000000" w:rsidR="00000000" w:rsidRPr="00000000">
        <w:rPr>
          <w:vertAlign w:val="subscript"/>
          <w:rtl w:val="0"/>
        </w:rPr>
        <w:t xml:space="preserve">max</w:t>
      </w:r>
      <w:r w:rsidDel="00000000" w:rsidR="00000000" w:rsidRPr="00000000">
        <w:rPr>
          <w:rtl w:val="0"/>
        </w:rPr>
        <w:t xml:space="preserve"> není max(d: d &lt;= d</w:t>
      </w:r>
      <w:r w:rsidDel="00000000" w:rsidR="00000000" w:rsidRPr="00000000">
        <w:rPr>
          <w:vertAlign w:val="subscript"/>
          <w:rtl w:val="0"/>
        </w:rPr>
        <w:t xml:space="preserve">i</w:t>
      </w:r>
      <w:r w:rsidDel="00000000" w:rsidR="00000000" w:rsidRPr="00000000">
        <w:rPr>
          <w:rtl w:val="0"/>
        </w:rPr>
        <w:t xml:space="preserve">)</w:t>
      </w:r>
    </w:p>
    <w:p w:rsidR="00000000" w:rsidDel="00000000" w:rsidP="00000000" w:rsidRDefault="00000000" w:rsidRPr="00000000" w14:paraId="00000418">
      <w:pPr>
        <w:pageBreakBefore w:val="0"/>
        <w:numPr>
          <w:ilvl w:val="0"/>
          <w:numId w:val="37"/>
        </w:numPr>
        <w:ind w:left="720" w:hanging="360"/>
      </w:pPr>
      <w:r w:rsidDel="00000000" w:rsidR="00000000" w:rsidRPr="00000000">
        <w:rPr>
          <w:rtl w:val="0"/>
        </w:rPr>
        <w:t xml:space="preserve">min</w:t>
      </w:r>
      <w:r w:rsidDel="00000000" w:rsidR="00000000" w:rsidRPr="00000000">
        <w:rPr>
          <w:vertAlign w:val="subscript"/>
          <w:rtl w:val="0"/>
        </w:rPr>
        <w:t xml:space="preserve">i</w:t>
      </w:r>
      <w:r w:rsidDel="00000000" w:rsidR="00000000" w:rsidRPr="00000000">
        <w:rPr>
          <w:rtl w:val="0"/>
        </w:rPr>
        <w:t xml:space="preserve"> d</w:t>
      </w:r>
      <w:r w:rsidDel="00000000" w:rsidR="00000000" w:rsidRPr="00000000">
        <w:rPr>
          <w:vertAlign w:val="subscript"/>
          <w:rtl w:val="0"/>
        </w:rPr>
        <w:t xml:space="preserve">i</w:t>
      </w:r>
      <w:r w:rsidDel="00000000" w:rsidR="00000000" w:rsidRPr="00000000">
        <w:rPr>
          <w:rtl w:val="0"/>
        </w:rPr>
        <w:t xml:space="preserve"> &gt;= </w:t>
      </w:r>
      <w:r w:rsidDel="00000000" w:rsidR="00000000" w:rsidRPr="00000000">
        <w:rPr>
          <w:rtl w:val="0"/>
        </w:rPr>
        <w:t xml:space="preserve">d</w:t>
      </w:r>
      <w:r w:rsidDel="00000000" w:rsidR="00000000" w:rsidRPr="00000000">
        <w:rPr>
          <w:vertAlign w:val="subscript"/>
          <w:rtl w:val="0"/>
        </w:rPr>
        <w:t xml:space="preserve">max</w:t>
      </w:r>
      <w:r w:rsidDel="00000000" w:rsidR="00000000" w:rsidRPr="00000000">
        <w:rPr>
          <w:rtl w:val="0"/>
        </w:rPr>
        <w:t xml:space="preserve">: kdyby min</w:t>
      </w:r>
      <w:r w:rsidDel="00000000" w:rsidR="00000000" w:rsidRPr="00000000">
        <w:rPr>
          <w:vertAlign w:val="subscript"/>
          <w:rtl w:val="0"/>
        </w:rPr>
        <w:t xml:space="preserve">i</w:t>
      </w:r>
      <w:r w:rsidDel="00000000" w:rsidR="00000000" w:rsidRPr="00000000">
        <w:rPr>
          <w:rtl w:val="0"/>
        </w:rPr>
        <w:t xml:space="preserve"> d</w:t>
      </w:r>
      <w:r w:rsidDel="00000000" w:rsidR="00000000" w:rsidRPr="00000000">
        <w:rPr>
          <w:vertAlign w:val="subscript"/>
          <w:rtl w:val="0"/>
        </w:rPr>
        <w:t xml:space="preserve">i</w:t>
      </w:r>
      <w:r w:rsidDel="00000000" w:rsidR="00000000" w:rsidRPr="00000000">
        <w:rPr>
          <w:rtl w:val="0"/>
        </w:rPr>
        <w:t xml:space="preserve"> &lt; </w:t>
      </w:r>
      <w:r w:rsidDel="00000000" w:rsidR="00000000" w:rsidRPr="00000000">
        <w:rPr>
          <w:rtl w:val="0"/>
        </w:rPr>
        <w:t xml:space="preserve">d</w:t>
      </w:r>
      <w:r w:rsidDel="00000000" w:rsidR="00000000" w:rsidRPr="00000000">
        <w:rPr>
          <w:vertAlign w:val="subscript"/>
          <w:rtl w:val="0"/>
        </w:rPr>
        <w:t xml:space="preserve">max</w:t>
      </w:r>
      <w:r w:rsidDel="00000000" w:rsidR="00000000" w:rsidRPr="00000000">
        <w:rPr>
          <w:rtl w:val="0"/>
        </w:rPr>
        <w:t xml:space="preserve">, tak neplatí podmínka v max(d: d &lt;= d</w:t>
      </w:r>
      <w:r w:rsidDel="00000000" w:rsidR="00000000" w:rsidRPr="00000000">
        <w:rPr>
          <w:vertAlign w:val="subscript"/>
          <w:rtl w:val="0"/>
        </w:rPr>
        <w:t xml:space="preserve">i</w:t>
      </w:r>
      <w:r w:rsidDel="00000000" w:rsidR="00000000" w:rsidRPr="00000000">
        <w:rPr>
          <w:rtl w:val="0"/>
        </w:rPr>
        <w:t xml:space="preserve">)</w:t>
      </w:r>
    </w:p>
    <w:p w:rsidR="00000000" w:rsidDel="00000000" w:rsidP="00000000" w:rsidRDefault="00000000" w:rsidRPr="00000000" w14:paraId="00000419">
      <w:pPr>
        <w:pageBreakBefore w:val="0"/>
        <w:ind w:left="0" w:firstLine="0"/>
        <w:rPr/>
      </w:pPr>
      <w:r w:rsidDel="00000000" w:rsidR="00000000" w:rsidRPr="00000000">
        <w:rPr>
          <w:rtl w:val="0"/>
        </w:rPr>
        <w:t xml:space="preserve">Proto min</w:t>
      </w:r>
      <w:r w:rsidDel="00000000" w:rsidR="00000000" w:rsidRPr="00000000">
        <w:rPr>
          <w:vertAlign w:val="subscript"/>
          <w:rtl w:val="0"/>
        </w:rPr>
        <w:t xml:space="preserve">i</w:t>
      </w:r>
      <w:r w:rsidDel="00000000" w:rsidR="00000000" w:rsidRPr="00000000">
        <w:rPr>
          <w:rtl w:val="0"/>
        </w:rPr>
        <w:t xml:space="preserve"> d</w:t>
      </w:r>
      <w:r w:rsidDel="00000000" w:rsidR="00000000" w:rsidRPr="00000000">
        <w:rPr>
          <w:vertAlign w:val="subscript"/>
          <w:rtl w:val="0"/>
        </w:rPr>
        <w:t xml:space="preserve">i</w:t>
      </w:r>
      <w:r w:rsidDel="00000000" w:rsidR="00000000" w:rsidRPr="00000000">
        <w:rPr>
          <w:rtl w:val="0"/>
        </w:rPr>
        <w:t xml:space="preserve"> = </w:t>
      </w:r>
      <w:r w:rsidDel="00000000" w:rsidR="00000000" w:rsidRPr="00000000">
        <w:rPr>
          <w:rtl w:val="0"/>
        </w:rPr>
        <w:t xml:space="preserve">d</w:t>
      </w:r>
      <w:r w:rsidDel="00000000" w:rsidR="00000000" w:rsidRPr="00000000">
        <w:rPr>
          <w:vertAlign w:val="subscript"/>
          <w:rtl w:val="0"/>
        </w:rPr>
        <w:t xml:space="preserve">max</w:t>
      </w:r>
      <w:r w:rsidDel="00000000" w:rsidR="00000000" w:rsidRPr="00000000">
        <w:rPr>
          <w:rtl w:val="0"/>
        </w:rPr>
        <w:t xml:space="preserve">.</w:t>
      </w:r>
    </w:p>
    <w:p w:rsidR="00000000" w:rsidDel="00000000" w:rsidP="00000000" w:rsidRDefault="00000000" w:rsidRPr="00000000" w14:paraId="0000041A">
      <w:pPr>
        <w:pageBreakBefore w:val="0"/>
        <w:numPr>
          <w:ilvl w:val="0"/>
          <w:numId w:val="26"/>
        </w:numPr>
        <w:ind w:left="720" w:hanging="360"/>
        <w:rPr>
          <w:u w:val="none"/>
        </w:rPr>
      </w:pPr>
      <w:r w:rsidDel="00000000" w:rsidR="00000000" w:rsidRPr="00000000">
        <w:rPr>
          <w:rtl w:val="0"/>
        </w:rPr>
        <w:t xml:space="preserve">Přechod k nové formulaci:</w:t>
      </w:r>
    </w:p>
    <w:p w:rsidR="00000000" w:rsidDel="00000000" w:rsidP="00000000" w:rsidRDefault="00000000" w:rsidRPr="00000000" w14:paraId="0000041B">
      <w:pPr>
        <w:pageBreakBefore w:val="0"/>
        <w:rPr/>
      </w:pPr>
      <w:r w:rsidDel="00000000" w:rsidR="00000000" w:rsidRPr="00000000">
        <w:rPr>
          <w:rtl w:val="0"/>
        </w:rPr>
        <w:t xml:space="preserve">w*, b* = </w:t>
      </w:r>
      <w:r w:rsidDel="00000000" w:rsidR="00000000" w:rsidRPr="00000000">
        <w:rPr>
          <w:rtl w:val="0"/>
        </w:rPr>
        <w:t xml:space="preserve">argmax</w:t>
      </w:r>
      <w:r w:rsidDel="00000000" w:rsidR="00000000" w:rsidRPr="00000000">
        <w:rPr>
          <w:vertAlign w:val="subscript"/>
          <w:rtl w:val="0"/>
        </w:rPr>
        <w:t xml:space="preserve">w</w:t>
      </w:r>
      <w:r w:rsidDel="00000000" w:rsidR="00000000" w:rsidRPr="00000000">
        <w:rPr>
          <w:vertAlign w:val="subscript"/>
          <w:rtl w:val="0"/>
        </w:rPr>
        <w:t xml:space="preserve">, b</w:t>
      </w:r>
      <w:r w:rsidDel="00000000" w:rsidR="00000000" w:rsidRPr="00000000">
        <w:rPr>
          <w:rtl w:val="0"/>
        </w:rPr>
        <w:t xml:space="preserve"> min</w:t>
      </w:r>
      <w:r w:rsidDel="00000000" w:rsidR="00000000" w:rsidRPr="00000000">
        <w:rPr>
          <w:vertAlign w:val="subscript"/>
          <w:rtl w:val="0"/>
        </w:rPr>
        <w:t xml:space="preserve">x, y</w:t>
      </w:r>
      <w:r w:rsidDel="00000000" w:rsidR="00000000" w:rsidRPr="00000000">
        <w:rPr>
          <w:rtl w:val="0"/>
        </w:rPr>
        <w:t xml:space="preserve"> (w</w:t>
      </w:r>
      <w:r w:rsidDel="00000000" w:rsidR="00000000" w:rsidRPr="00000000">
        <w:rPr>
          <w:vertAlign w:val="superscript"/>
          <w:rtl w:val="0"/>
        </w:rPr>
        <w:t xml:space="preserve">T</w:t>
      </w:r>
      <w:r w:rsidDel="00000000" w:rsidR="00000000" w:rsidRPr="00000000">
        <w:rPr>
          <w:rtl w:val="0"/>
        </w:rPr>
        <w:t xml:space="preserve">x + b)y / ||w|| za podmínky (w</w:t>
      </w:r>
      <w:r w:rsidDel="00000000" w:rsidR="00000000" w:rsidRPr="00000000">
        <w:rPr>
          <w:vertAlign w:val="superscript"/>
          <w:rtl w:val="0"/>
        </w:rPr>
        <w:t xml:space="preserve">T</w:t>
      </w:r>
      <w:r w:rsidDel="00000000" w:rsidR="00000000" w:rsidRPr="00000000">
        <w:rPr>
          <w:rFonts w:ascii="Arial Unicode MS" w:cs="Arial Unicode MS" w:eastAsia="Arial Unicode MS" w:hAnsi="Arial Unicode MS"/>
          <w:rtl w:val="0"/>
        </w:rPr>
        <w:t xml:space="preserve">x + b)y / ||w|| &gt;= 0 pro ∀(x, y)</w:t>
      </w:r>
    </w:p>
    <w:p w:rsidR="00000000" w:rsidDel="00000000" w:rsidP="00000000" w:rsidRDefault="00000000" w:rsidRPr="00000000" w14:paraId="0000041C">
      <w:pPr>
        <w:pageBreakBefore w:val="0"/>
        <w:rPr/>
      </w:pPr>
      <w:r w:rsidDel="00000000" w:rsidR="00000000" w:rsidRPr="00000000">
        <w:rPr>
          <w:rtl w:val="0"/>
        </w:rPr>
        <w:t xml:space="preserve">Přidáme novou proměnnou d:</w:t>
      </w:r>
    </w:p>
    <w:p w:rsidR="00000000" w:rsidDel="00000000" w:rsidP="00000000" w:rsidRDefault="00000000" w:rsidRPr="00000000" w14:paraId="0000041D">
      <w:pPr>
        <w:pageBreakBefore w:val="0"/>
        <w:rPr/>
      </w:pPr>
      <w:r w:rsidDel="00000000" w:rsidR="00000000" w:rsidRPr="00000000">
        <w:rPr>
          <w:rtl w:val="0"/>
        </w:rPr>
        <w:t xml:space="preserve">argmax</w:t>
      </w:r>
      <w:r w:rsidDel="00000000" w:rsidR="00000000" w:rsidRPr="00000000">
        <w:rPr>
          <w:vertAlign w:val="subscript"/>
          <w:rtl w:val="0"/>
        </w:rPr>
        <w:t xml:space="preserve">w</w:t>
      </w:r>
      <w:r w:rsidDel="00000000" w:rsidR="00000000" w:rsidRPr="00000000">
        <w:rPr>
          <w:vertAlign w:val="subscript"/>
          <w:rtl w:val="0"/>
        </w:rPr>
        <w:t xml:space="preserve">, b, d</w:t>
      </w:r>
      <w:r w:rsidDel="00000000" w:rsidR="00000000" w:rsidRPr="00000000">
        <w:rPr>
          <w:rtl w:val="0"/>
        </w:rPr>
        <w:t xml:space="preserve"> d za podmínky (w</w:t>
      </w:r>
      <w:r w:rsidDel="00000000" w:rsidR="00000000" w:rsidRPr="00000000">
        <w:rPr>
          <w:vertAlign w:val="superscript"/>
          <w:rtl w:val="0"/>
        </w:rPr>
        <w:t xml:space="preserve">T</w:t>
      </w:r>
      <w:r w:rsidDel="00000000" w:rsidR="00000000" w:rsidRPr="00000000">
        <w:rPr>
          <w:rtl w:val="0"/>
        </w:rPr>
        <w:t xml:space="preserve">x + </w:t>
      </w:r>
      <w:r w:rsidDel="00000000" w:rsidR="00000000" w:rsidRPr="00000000">
        <w:rPr>
          <w:rtl w:val="0"/>
        </w:rPr>
        <w:t xml:space="preserve">b)y</w:t>
      </w:r>
      <w:r w:rsidDel="00000000" w:rsidR="00000000" w:rsidRPr="00000000">
        <w:rPr>
          <w:rFonts w:ascii="Arial Unicode MS" w:cs="Arial Unicode MS" w:eastAsia="Arial Unicode MS" w:hAnsi="Arial Unicode MS"/>
          <w:rtl w:val="0"/>
        </w:rPr>
        <w:t xml:space="preserve"> / ||w|| &gt;= 0 pro ∀(x, y) a d &lt;= min</w:t>
      </w:r>
      <w:r w:rsidDel="00000000" w:rsidR="00000000" w:rsidRPr="00000000">
        <w:rPr>
          <w:vertAlign w:val="subscript"/>
          <w:rtl w:val="0"/>
        </w:rPr>
        <w:t xml:space="preserve">x, y</w:t>
      </w:r>
      <w:r w:rsidDel="00000000" w:rsidR="00000000" w:rsidRPr="00000000">
        <w:rPr>
          <w:rtl w:val="0"/>
        </w:rPr>
        <w:t xml:space="preserve"> (w</w:t>
      </w:r>
      <w:r w:rsidDel="00000000" w:rsidR="00000000" w:rsidRPr="00000000">
        <w:rPr>
          <w:vertAlign w:val="superscript"/>
          <w:rtl w:val="0"/>
        </w:rPr>
        <w:t xml:space="preserve">T</w:t>
      </w:r>
      <w:r w:rsidDel="00000000" w:rsidR="00000000" w:rsidRPr="00000000">
        <w:rPr>
          <w:rtl w:val="0"/>
        </w:rPr>
        <w:t xml:space="preserve">x + b)y / ||w||</w:t>
      </w:r>
    </w:p>
    <w:p w:rsidR="00000000" w:rsidDel="00000000" w:rsidP="00000000" w:rsidRDefault="00000000" w:rsidRPr="00000000" w14:paraId="0000041E">
      <w:pPr>
        <w:pageBreakBefore w:val="0"/>
        <w:rPr/>
      </w:pPr>
      <w:r w:rsidDel="00000000" w:rsidR="00000000" w:rsidRPr="00000000">
        <w:rPr>
          <w:rtl w:val="0"/>
        </w:rPr>
        <w:t xml:space="preserve">argmax</w:t>
      </w:r>
      <w:r w:rsidDel="00000000" w:rsidR="00000000" w:rsidRPr="00000000">
        <w:rPr>
          <w:vertAlign w:val="subscript"/>
          <w:rtl w:val="0"/>
        </w:rPr>
        <w:t xml:space="preserve">w</w:t>
      </w:r>
      <w:r w:rsidDel="00000000" w:rsidR="00000000" w:rsidRPr="00000000">
        <w:rPr>
          <w:vertAlign w:val="subscript"/>
          <w:rtl w:val="0"/>
        </w:rPr>
        <w:t xml:space="preserve">, b, d</w:t>
      </w:r>
      <w:r w:rsidDel="00000000" w:rsidR="00000000" w:rsidRPr="00000000">
        <w:rPr>
          <w:rtl w:val="0"/>
        </w:rPr>
        <w:t xml:space="preserve"> d za podmínky (w</w:t>
      </w:r>
      <w:r w:rsidDel="00000000" w:rsidR="00000000" w:rsidRPr="00000000">
        <w:rPr>
          <w:vertAlign w:val="superscript"/>
          <w:rtl w:val="0"/>
        </w:rPr>
        <w:t xml:space="preserve">T</w:t>
      </w:r>
      <w:r w:rsidDel="00000000" w:rsidR="00000000" w:rsidRPr="00000000">
        <w:rPr>
          <w:rtl w:val="0"/>
        </w:rPr>
        <w:t xml:space="preserve">x + </w:t>
      </w:r>
      <w:r w:rsidDel="00000000" w:rsidR="00000000" w:rsidRPr="00000000">
        <w:rPr>
          <w:rtl w:val="0"/>
        </w:rPr>
        <w:t xml:space="preserve">b)y</w:t>
      </w:r>
      <w:r w:rsidDel="00000000" w:rsidR="00000000" w:rsidRPr="00000000">
        <w:rPr>
          <w:rtl w:val="0"/>
        </w:rPr>
        <w:t xml:space="preserve"> / ||w|| &gt;= 0 a d &lt;= (w</w:t>
      </w:r>
      <w:r w:rsidDel="00000000" w:rsidR="00000000" w:rsidRPr="00000000">
        <w:rPr>
          <w:vertAlign w:val="superscript"/>
          <w:rtl w:val="0"/>
        </w:rPr>
        <w:t xml:space="preserve">T</w:t>
      </w:r>
      <w:r w:rsidDel="00000000" w:rsidR="00000000" w:rsidRPr="00000000">
        <w:rPr>
          <w:rFonts w:ascii="Arial Unicode MS" w:cs="Arial Unicode MS" w:eastAsia="Arial Unicode MS" w:hAnsi="Arial Unicode MS"/>
          <w:rtl w:val="0"/>
        </w:rPr>
        <w:t xml:space="preserve">x + b)y / ||w|| pro ∀(x, y)</w:t>
      </w:r>
    </w:p>
    <w:p w:rsidR="00000000" w:rsidDel="00000000" w:rsidP="00000000" w:rsidRDefault="00000000" w:rsidRPr="00000000" w14:paraId="0000041F">
      <w:pPr>
        <w:pageBreakBefore w:val="0"/>
        <w:rPr/>
      </w:pPr>
      <w:r w:rsidDel="00000000" w:rsidR="00000000" w:rsidRPr="00000000">
        <w:rPr>
          <w:rtl w:val="0"/>
        </w:rPr>
        <w:t xml:space="preserve">argmax</w:t>
      </w:r>
      <w:r w:rsidDel="00000000" w:rsidR="00000000" w:rsidRPr="00000000">
        <w:rPr>
          <w:vertAlign w:val="subscript"/>
          <w:rtl w:val="0"/>
        </w:rPr>
        <w:t xml:space="preserve">w</w:t>
      </w:r>
      <w:r w:rsidDel="00000000" w:rsidR="00000000" w:rsidRPr="00000000">
        <w:rPr>
          <w:vertAlign w:val="subscript"/>
          <w:rtl w:val="0"/>
        </w:rPr>
        <w:t xml:space="preserve">, b, d</w:t>
      </w:r>
      <w:r w:rsidDel="00000000" w:rsidR="00000000" w:rsidRPr="00000000">
        <w:rPr>
          <w:rtl w:val="0"/>
        </w:rPr>
        <w:t xml:space="preserve"> d za podmínky 0 &lt;= d &lt;= (w</w:t>
      </w:r>
      <w:r w:rsidDel="00000000" w:rsidR="00000000" w:rsidRPr="00000000">
        <w:rPr>
          <w:vertAlign w:val="superscript"/>
          <w:rtl w:val="0"/>
        </w:rPr>
        <w:t xml:space="preserve">T</w:t>
      </w:r>
      <w:r w:rsidDel="00000000" w:rsidR="00000000" w:rsidRPr="00000000">
        <w:rPr>
          <w:rFonts w:ascii="Arial Unicode MS" w:cs="Arial Unicode MS" w:eastAsia="Arial Unicode MS" w:hAnsi="Arial Unicode MS"/>
          <w:rtl w:val="0"/>
        </w:rPr>
        <w:t xml:space="preserve">x + b)y / ||w|| pro ∀(x, y)</w:t>
      </w:r>
    </w:p>
    <w:p w:rsidR="00000000" w:rsidDel="00000000" w:rsidP="00000000" w:rsidRDefault="00000000" w:rsidRPr="00000000" w14:paraId="00000420">
      <w:pPr>
        <w:pageBreakBefore w:val="0"/>
        <w:rPr>
          <w:b w:val="1"/>
        </w:rPr>
      </w:pPr>
      <w:r w:rsidDel="00000000" w:rsidR="00000000" w:rsidRPr="00000000">
        <w:rPr>
          <w:b w:val="1"/>
          <w:rtl w:val="0"/>
        </w:rPr>
        <w:t xml:space="preserve">d)</w:t>
      </w:r>
    </w:p>
    <w:p w:rsidR="00000000" w:rsidDel="00000000" w:rsidP="00000000" w:rsidRDefault="00000000" w:rsidRPr="00000000" w14:paraId="00000421">
      <w:pPr>
        <w:pageBreakBefore w:val="0"/>
        <w:rPr/>
      </w:pPr>
      <w:r w:rsidDel="00000000" w:rsidR="00000000" w:rsidRPr="00000000">
        <w:rPr>
          <w:rtl w:val="0"/>
        </w:rPr>
        <w:t xml:space="preserve">No jasný, zajímá nás znaménko výrazu w</w:t>
      </w:r>
      <w:r w:rsidDel="00000000" w:rsidR="00000000" w:rsidRPr="00000000">
        <w:rPr>
          <w:vertAlign w:val="superscript"/>
          <w:rtl w:val="0"/>
        </w:rPr>
        <w:t xml:space="preserve">T</w:t>
      </w:r>
      <w:r w:rsidDel="00000000" w:rsidR="00000000" w:rsidRPr="00000000">
        <w:rPr>
          <w:rtl w:val="0"/>
        </w:rPr>
        <w:t xml:space="preserve">x + b, které se nezmění vynásobením kladnou konstantou. Přesněji:</w:t>
      </w:r>
    </w:p>
    <w:p w:rsidR="00000000" w:rsidDel="00000000" w:rsidP="00000000" w:rsidRDefault="00000000" w:rsidRPr="00000000" w14:paraId="00000422">
      <w:pPr>
        <w:pageBreakBefore w:val="0"/>
        <w:rPr/>
      </w:pPr>
      <w:r w:rsidDel="00000000" w:rsidR="00000000" w:rsidRPr="00000000">
        <w:rPr>
          <w:rtl w:val="0"/>
        </w:rPr>
        <w:t xml:space="preserve">(w</w:t>
      </w:r>
      <w:r w:rsidDel="00000000" w:rsidR="00000000" w:rsidRPr="00000000">
        <w:rPr>
          <w:vertAlign w:val="superscript"/>
          <w:rtl w:val="0"/>
        </w:rPr>
        <w:t xml:space="preserve">T</w:t>
      </w:r>
      <w:r w:rsidDel="00000000" w:rsidR="00000000" w:rsidRPr="00000000">
        <w:rPr>
          <w:rtl w:val="0"/>
        </w:rPr>
        <w:t xml:space="preserve">x + b)y / ||w|| &gt;= d &gt;= 0, substituujeme:</w:t>
      </w:r>
    </w:p>
    <w:p w:rsidR="00000000" w:rsidDel="00000000" w:rsidP="00000000" w:rsidRDefault="00000000" w:rsidRPr="00000000" w14:paraId="00000423">
      <w:pPr>
        <w:pageBreakBefore w:val="0"/>
        <w:rPr/>
      </w:pPr>
      <w:r w:rsidDel="00000000" w:rsidR="00000000" w:rsidRPr="00000000">
        <w:rPr>
          <w:rtl w:val="0"/>
        </w:rPr>
        <w:t xml:space="preserve">(s*w</w:t>
      </w:r>
      <w:r w:rsidDel="00000000" w:rsidR="00000000" w:rsidRPr="00000000">
        <w:rPr>
          <w:vertAlign w:val="superscript"/>
          <w:rtl w:val="0"/>
        </w:rPr>
        <w:t xml:space="preserve">T</w:t>
      </w:r>
      <w:r w:rsidDel="00000000" w:rsidR="00000000" w:rsidRPr="00000000">
        <w:rPr>
          <w:rFonts w:ascii="Arial Unicode MS" w:cs="Arial Unicode MS" w:eastAsia="Arial Unicode MS" w:hAnsi="Arial Unicode MS"/>
          <w:rtl w:val="0"/>
        </w:rPr>
        <w:t xml:space="preserve">x + s*b)y / √(</w:t>
      </w:r>
      <w:r w:rsidDel="00000000" w:rsidR="00000000" w:rsidRPr="00000000">
        <w:rPr>
          <w:rtl w:val="0"/>
        </w:rPr>
        <w:t xml:space="preserve">sw</w:t>
      </w:r>
      <w:r w:rsidDel="00000000" w:rsidR="00000000" w:rsidRPr="00000000">
        <w:rPr>
          <w:vertAlign w:val="superscript"/>
          <w:rtl w:val="0"/>
        </w:rPr>
        <w:t xml:space="preserve">T</w:t>
      </w:r>
      <w:r w:rsidDel="00000000" w:rsidR="00000000" w:rsidRPr="00000000">
        <w:rPr>
          <w:rtl w:val="0"/>
        </w:rPr>
        <w:t xml:space="preserve">sw</w:t>
      </w:r>
      <w:r w:rsidDel="00000000" w:rsidR="00000000" w:rsidRPr="00000000">
        <w:rPr>
          <w:rtl w:val="0"/>
        </w:rPr>
        <w:t xml:space="preserve">) &gt;= d &gt;= 0</w:t>
      </w:r>
    </w:p>
    <w:p w:rsidR="00000000" w:rsidDel="00000000" w:rsidP="00000000" w:rsidRDefault="00000000" w:rsidRPr="00000000" w14:paraId="00000424">
      <w:pPr>
        <w:pageBreakBefore w:val="0"/>
        <w:rPr/>
      </w:pPr>
      <w:r w:rsidDel="00000000" w:rsidR="00000000" w:rsidRPr="00000000">
        <w:rPr>
          <w:rtl w:val="0"/>
        </w:rPr>
        <w:t xml:space="preserve">s*(w</w:t>
      </w:r>
      <w:r w:rsidDel="00000000" w:rsidR="00000000" w:rsidRPr="00000000">
        <w:rPr>
          <w:vertAlign w:val="superscript"/>
          <w:rtl w:val="0"/>
        </w:rPr>
        <w:t xml:space="preserve">T</w:t>
      </w:r>
      <w:r w:rsidDel="00000000" w:rsidR="00000000" w:rsidRPr="00000000">
        <w:rPr>
          <w:rtl w:val="0"/>
        </w:rPr>
        <w:t xml:space="preserve">x + b)y / |s|*||w|| &gt;= d &gt;= 0 (s &gt; 0)</w:t>
      </w:r>
    </w:p>
    <w:p w:rsidR="00000000" w:rsidDel="00000000" w:rsidP="00000000" w:rsidRDefault="00000000" w:rsidRPr="00000000" w14:paraId="00000425">
      <w:pPr>
        <w:pageBreakBefore w:val="0"/>
        <w:rPr/>
      </w:pPr>
      <w:r w:rsidDel="00000000" w:rsidR="00000000" w:rsidRPr="00000000">
        <w:rPr>
          <w:rtl w:val="0"/>
        </w:rPr>
        <w:t xml:space="preserve">(w</w:t>
      </w:r>
      <w:r w:rsidDel="00000000" w:rsidR="00000000" w:rsidRPr="00000000">
        <w:rPr>
          <w:vertAlign w:val="superscript"/>
          <w:rtl w:val="0"/>
        </w:rPr>
        <w:t xml:space="preserve">T</w:t>
      </w:r>
      <w:r w:rsidDel="00000000" w:rsidR="00000000" w:rsidRPr="00000000">
        <w:rPr>
          <w:rtl w:val="0"/>
        </w:rPr>
        <w:t xml:space="preserve">x + b)y / ||w|| &gt;= d &gt;= 0</w:t>
      </w:r>
    </w:p>
    <w:p w:rsidR="00000000" w:rsidDel="00000000" w:rsidP="00000000" w:rsidRDefault="00000000" w:rsidRPr="00000000" w14:paraId="00000426">
      <w:pPr>
        <w:pageBreakBefore w:val="0"/>
        <w:rPr/>
      </w:pPr>
      <w:r w:rsidDel="00000000" w:rsidR="00000000" w:rsidRPr="00000000">
        <w:rPr>
          <w:rtl w:val="0"/>
        </w:rPr>
      </w:r>
    </w:p>
    <w:p w:rsidR="00000000" w:rsidDel="00000000" w:rsidP="00000000" w:rsidRDefault="00000000" w:rsidRPr="00000000" w14:paraId="00000427">
      <w:pPr>
        <w:pageBreakBefore w:val="0"/>
        <w:rPr>
          <w:b w:val="1"/>
        </w:rPr>
      </w:pPr>
      <w:r w:rsidDel="00000000" w:rsidR="00000000" w:rsidRPr="00000000">
        <w:rPr>
          <w:b w:val="1"/>
          <w:rtl w:val="0"/>
        </w:rPr>
        <w:t xml:space="preserve">e)</w:t>
      </w:r>
    </w:p>
    <w:p w:rsidR="00000000" w:rsidDel="00000000" w:rsidP="00000000" w:rsidRDefault="00000000" w:rsidRPr="00000000" w14:paraId="00000428">
      <w:pPr>
        <w:pageBreakBefore w:val="0"/>
        <w:rPr/>
      </w:pPr>
      <w:r w:rsidDel="00000000" w:rsidR="00000000" w:rsidRPr="00000000">
        <w:rPr>
          <w:rtl w:val="0"/>
        </w:rPr>
        <w:t xml:space="preserve">max</w:t>
      </w:r>
      <w:r w:rsidDel="00000000" w:rsidR="00000000" w:rsidRPr="00000000">
        <w:rPr>
          <w:vertAlign w:val="subscript"/>
          <w:rtl w:val="0"/>
        </w:rPr>
        <w:t xml:space="preserve">w,b</w:t>
      </w:r>
      <w:r w:rsidDel="00000000" w:rsidR="00000000" w:rsidRPr="00000000">
        <w:rPr>
          <w:rtl w:val="0"/>
        </w:rPr>
        <w:t xml:space="preserve"> 1 / ||w|| za podmínky (w</w:t>
      </w:r>
      <w:r w:rsidDel="00000000" w:rsidR="00000000" w:rsidRPr="00000000">
        <w:rPr>
          <w:vertAlign w:val="superscript"/>
          <w:rtl w:val="0"/>
        </w:rPr>
        <w:t xml:space="preserve">T</w:t>
      </w:r>
      <w:r w:rsidDel="00000000" w:rsidR="00000000" w:rsidRPr="00000000">
        <w:rPr>
          <w:rFonts w:ascii="Arial Unicode MS" w:cs="Arial Unicode MS" w:eastAsia="Arial Unicode MS" w:hAnsi="Arial Unicode MS"/>
          <w:rtl w:val="0"/>
        </w:rPr>
        <w:t xml:space="preserve">x + b)y &gt;= 1 pro ∀(x, y)</w:t>
      </w:r>
    </w:p>
    <w:p w:rsidR="00000000" w:rsidDel="00000000" w:rsidP="00000000" w:rsidRDefault="00000000" w:rsidRPr="00000000" w14:paraId="00000429">
      <w:pPr>
        <w:pageBreakBefore w:val="0"/>
        <w:rPr>
          <w:b w:val="1"/>
        </w:rPr>
      </w:pPr>
      <w:r w:rsidDel="00000000" w:rsidR="00000000" w:rsidRPr="00000000">
        <w:rPr>
          <w:b w:val="1"/>
          <w:rtl w:val="0"/>
        </w:rPr>
        <w:t xml:space="preserve">f)</w:t>
      </w:r>
    </w:p>
    <w:p w:rsidR="00000000" w:rsidDel="00000000" w:rsidP="00000000" w:rsidRDefault="00000000" w:rsidRPr="00000000" w14:paraId="0000042A">
      <w:pPr>
        <w:pageBreakBefore w:val="0"/>
        <w:rPr>
          <w:b w:val="1"/>
        </w:rPr>
      </w:pPr>
      <w:r w:rsidDel="00000000" w:rsidR="00000000" w:rsidRPr="00000000">
        <w:rPr>
          <w:rtl w:val="0"/>
        </w:rPr>
        <w:t xml:space="preserve">Protože ||w|| &gt;= 0, tak</w:t>
      </w:r>
      <w:r w:rsidDel="00000000" w:rsidR="00000000" w:rsidRPr="00000000">
        <w:rPr>
          <w:b w:val="1"/>
          <w:rtl w:val="0"/>
        </w:rPr>
        <w:t xml:space="preserve"> argmax 1/||w||</w:t>
      </w:r>
      <w:r w:rsidDel="00000000" w:rsidR="00000000" w:rsidRPr="00000000">
        <w:rPr>
          <w:rtl w:val="0"/>
        </w:rPr>
        <w:t xml:space="preserve"> je pro </w:t>
      </w:r>
      <w:r w:rsidDel="00000000" w:rsidR="00000000" w:rsidRPr="00000000">
        <w:rPr>
          <w:b w:val="1"/>
          <w:rtl w:val="0"/>
        </w:rPr>
        <w:t xml:space="preserve">argmin ||w||</w:t>
      </w:r>
      <w:r w:rsidDel="00000000" w:rsidR="00000000" w:rsidRPr="00000000">
        <w:rPr>
          <w:rtl w:val="0"/>
        </w:rPr>
        <w:t xml:space="preserve"> a </w:t>
      </w:r>
      <w:r w:rsidDel="00000000" w:rsidR="00000000" w:rsidRPr="00000000">
        <w:rPr>
          <w:b w:val="1"/>
          <w:rtl w:val="0"/>
        </w:rPr>
        <w:t xml:space="preserve">argmin ||w||</w:t>
      </w:r>
      <w:r w:rsidDel="00000000" w:rsidR="00000000" w:rsidRPr="00000000">
        <w:rPr>
          <w:b w:val="1"/>
          <w:vertAlign w:val="superscript"/>
          <w:rtl w:val="0"/>
        </w:rPr>
        <w:t xml:space="preserve">2</w:t>
      </w:r>
      <w:r w:rsidDel="00000000" w:rsidR="00000000" w:rsidRPr="00000000">
        <w:rPr>
          <w:rtl w:val="0"/>
        </w:rPr>
        <w:t xml:space="preserve"> je pro </w:t>
      </w:r>
      <w:r w:rsidDel="00000000" w:rsidR="00000000" w:rsidRPr="00000000">
        <w:rPr>
          <w:b w:val="1"/>
          <w:rtl w:val="0"/>
        </w:rPr>
        <w:t xml:space="preserve">argmin ||w||</w:t>
      </w:r>
    </w:p>
    <w:p w:rsidR="00000000" w:rsidDel="00000000" w:rsidP="00000000" w:rsidRDefault="00000000" w:rsidRPr="00000000" w14:paraId="0000042B">
      <w:pPr>
        <w:pageBreakBefore w:val="0"/>
        <w:rPr>
          <w:b w:val="1"/>
        </w:rPr>
      </w:pPr>
      <w:r w:rsidDel="00000000" w:rsidR="00000000" w:rsidRPr="00000000">
        <w:rPr>
          <w:rtl w:val="0"/>
        </w:rPr>
      </w:r>
    </w:p>
    <w:p w:rsidR="00000000" w:rsidDel="00000000" w:rsidP="00000000" w:rsidRDefault="00000000" w:rsidRPr="00000000" w14:paraId="0000042C">
      <w:pPr>
        <w:pageBreakBefore w:val="0"/>
        <w:rPr>
          <w:b w:val="1"/>
        </w:rPr>
      </w:pPr>
      <w:r w:rsidDel="00000000" w:rsidR="00000000" w:rsidRPr="00000000">
        <w:rPr>
          <w:b w:val="1"/>
          <w:rtl w:val="0"/>
        </w:rPr>
        <w:t xml:space="preserve">Problem 7.3</w:t>
      </w:r>
    </w:p>
    <w:p w:rsidR="00000000" w:rsidDel="00000000" w:rsidP="00000000" w:rsidRDefault="00000000" w:rsidRPr="00000000" w14:paraId="0000042D">
      <w:pPr>
        <w:pageBreakBefore w:val="0"/>
        <w:rPr>
          <w:b w:val="1"/>
        </w:rPr>
      </w:pPr>
      <w:r w:rsidDel="00000000" w:rsidR="00000000" w:rsidRPr="00000000">
        <w:rPr>
          <w:b w:val="1"/>
          <w:rtl w:val="0"/>
        </w:rPr>
        <w:t xml:space="preserve">a)</w:t>
      </w:r>
    </w:p>
    <w:p w:rsidR="00000000" w:rsidDel="00000000" w:rsidP="00000000" w:rsidRDefault="00000000" w:rsidRPr="00000000" w14:paraId="0000042E">
      <w:pPr>
        <w:pageBreakBefore w:val="0"/>
        <w:rPr/>
      </w:pPr>
      <w:r w:rsidDel="00000000" w:rsidR="00000000" w:rsidRPr="00000000">
        <w:rPr>
          <w:rtl w:val="0"/>
        </w:rPr>
        <w:t xml:space="preserve">min</w:t>
      </w:r>
      <w:r w:rsidDel="00000000" w:rsidR="00000000" w:rsidRPr="00000000">
        <w:rPr>
          <w:vertAlign w:val="subscript"/>
          <w:rtl w:val="0"/>
        </w:rPr>
        <w:t xml:space="preserve">w</w:t>
      </w:r>
      <w:r w:rsidDel="00000000" w:rsidR="00000000" w:rsidRPr="00000000">
        <w:rPr>
          <w:vertAlign w:val="subscript"/>
          <w:rtl w:val="0"/>
        </w:rPr>
        <w:t xml:space="preserve">,b,ξ</w:t>
      </w:r>
      <w:r w:rsidDel="00000000" w:rsidR="00000000" w:rsidRPr="00000000">
        <w:rPr>
          <w:rtl w:val="0"/>
        </w:rPr>
        <w:t xml:space="preserve"> </w:t>
      </w:r>
      <w:r w:rsidDel="00000000" w:rsidR="00000000" w:rsidRPr="00000000">
        <w:rPr>
          <w:rtl w:val="0"/>
        </w:rPr>
        <w:t xml:space="preserve">max</w:t>
      </w:r>
      <w:r w:rsidDel="00000000" w:rsidR="00000000" w:rsidRPr="00000000">
        <w:rPr>
          <w:vertAlign w:val="subscript"/>
          <w:rtl w:val="0"/>
        </w:rPr>
        <w:t xml:space="preserve">α</w:t>
      </w:r>
      <w:r w:rsidDel="00000000" w:rsidR="00000000" w:rsidRPr="00000000">
        <w:rPr>
          <w:rtl w:val="0"/>
        </w:rPr>
        <w:t xml:space="preserve"> ½w</w:t>
      </w:r>
      <w:r w:rsidDel="00000000" w:rsidR="00000000" w:rsidRPr="00000000">
        <w:rPr>
          <w:vertAlign w:val="superscript"/>
          <w:rtl w:val="0"/>
        </w:rPr>
        <w:t xml:space="preserve">T</w:t>
      </w:r>
      <w:r w:rsidDel="00000000" w:rsidR="00000000" w:rsidRPr="00000000">
        <w:rPr>
          <w:rtl w:val="0"/>
        </w:rPr>
        <w:t xml:space="preserve">w + C1</w:t>
      </w:r>
      <w:r w:rsidDel="00000000" w:rsidR="00000000" w:rsidRPr="00000000">
        <w:rPr>
          <w:vertAlign w:val="superscript"/>
          <w:rtl w:val="0"/>
        </w:rPr>
        <w:t xml:space="preserve">T</w:t>
      </w:r>
      <w:r w:rsidDel="00000000" w:rsidR="00000000" w:rsidRPr="00000000">
        <w:rPr>
          <w:rFonts w:ascii="Arial Unicode MS" w:cs="Arial Unicode MS" w:eastAsia="Arial Unicode MS" w:hAnsi="Arial Unicode MS"/>
          <w:rtl w:val="0"/>
        </w:rPr>
        <w:t xml:space="preserve">ξ −(w</w:t>
      </w:r>
      <w:r w:rsidDel="00000000" w:rsidR="00000000" w:rsidRPr="00000000">
        <w:rPr>
          <w:vertAlign w:val="superscript"/>
          <w:rtl w:val="0"/>
        </w:rPr>
        <w:t xml:space="preserve">T</w:t>
      </w:r>
      <w:r w:rsidDel="00000000" w:rsidR="00000000" w:rsidRPr="00000000">
        <w:rPr>
          <w:rtl w:val="0"/>
        </w:rPr>
        <w:t xml:space="preserve">X + by</w:t>
      </w:r>
      <w:r w:rsidDel="00000000" w:rsidR="00000000" w:rsidRPr="00000000">
        <w:rPr>
          <w:vertAlign w:val="superscript"/>
          <w:rtl w:val="0"/>
        </w:rPr>
        <w:t xml:space="preserve">T</w:t>
      </w:r>
      <w:r w:rsidDel="00000000" w:rsidR="00000000" w:rsidRPr="00000000">
        <w:rPr>
          <w:rFonts w:ascii="Arial Unicode MS" w:cs="Arial Unicode MS" w:eastAsia="Arial Unicode MS" w:hAnsi="Arial Unicode MS"/>
          <w:rtl w:val="0"/>
        </w:rPr>
        <w:t xml:space="preserve"> − 1</w:t>
      </w:r>
      <w:r w:rsidDel="00000000" w:rsidR="00000000" w:rsidRPr="00000000">
        <w:rPr>
          <w:vertAlign w:val="superscript"/>
          <w:rtl w:val="0"/>
        </w:rPr>
        <w:t xml:space="preserve">T</w:t>
      </w:r>
      <w:r w:rsidDel="00000000" w:rsidR="00000000" w:rsidRPr="00000000">
        <w:rPr>
          <w:rtl w:val="0"/>
        </w:rPr>
        <w:t xml:space="preserve">+ ξ</w:t>
      </w:r>
      <w:r w:rsidDel="00000000" w:rsidR="00000000" w:rsidRPr="00000000">
        <w:rPr>
          <w:vertAlign w:val="superscript"/>
          <w:rtl w:val="0"/>
        </w:rPr>
        <w:t xml:space="preserve">T</w:t>
      </w:r>
      <w:r w:rsidDel="00000000" w:rsidR="00000000" w:rsidRPr="00000000">
        <w:rPr>
          <w:rtl w:val="0"/>
        </w:rPr>
        <w:t xml:space="preserve">)α za podmínky ξ &gt;= 0, α &gt;= 0</w:t>
      </w:r>
    </w:p>
    <w:p w:rsidR="00000000" w:rsidDel="00000000" w:rsidP="00000000" w:rsidRDefault="00000000" w:rsidRPr="00000000" w14:paraId="0000042F">
      <w:pPr>
        <w:pageBreakBefore w:val="0"/>
        <w:rPr/>
      </w:pPr>
      <w:r w:rsidDel="00000000" w:rsidR="00000000" w:rsidRPr="00000000">
        <w:rPr>
          <w:rtl w:val="0"/>
        </w:rPr>
        <w:t xml:space="preserve">Význam:</w:t>
      </w:r>
    </w:p>
    <w:p w:rsidR="00000000" w:rsidDel="00000000" w:rsidP="00000000" w:rsidRDefault="00000000" w:rsidRPr="00000000" w14:paraId="00000430">
      <w:pPr>
        <w:pageBreakBefore w:val="0"/>
        <w:rPr/>
      </w:pPr>
      <w:r w:rsidDel="00000000" w:rsidR="00000000" w:rsidRPr="00000000">
        <w:rPr>
          <w:rtl w:val="0"/>
        </w:rPr>
        <w:t xml:space="preserve">Pokud jsou všechny body správně ohodnoceny (tj. w</w:t>
      </w:r>
      <w:r w:rsidDel="00000000" w:rsidR="00000000" w:rsidRPr="00000000">
        <w:rPr>
          <w:vertAlign w:val="superscript"/>
          <w:rtl w:val="0"/>
        </w:rPr>
        <w:t xml:space="preserve">T</w:t>
      </w:r>
      <w:r w:rsidDel="00000000" w:rsidR="00000000" w:rsidRPr="00000000">
        <w:rPr>
          <w:rtl w:val="0"/>
        </w:rPr>
        <w:t xml:space="preserve">X + by</w:t>
      </w:r>
      <w:r w:rsidDel="00000000" w:rsidR="00000000" w:rsidRPr="00000000">
        <w:rPr>
          <w:vertAlign w:val="superscript"/>
          <w:rtl w:val="0"/>
        </w:rPr>
        <w:t xml:space="preserve">T</w:t>
      </w:r>
      <w:r w:rsidDel="00000000" w:rsidR="00000000" w:rsidRPr="00000000">
        <w:rPr>
          <w:rtl w:val="0"/>
        </w:rPr>
        <w:t xml:space="preserve"> - 1</w:t>
      </w:r>
      <w:r w:rsidDel="00000000" w:rsidR="00000000" w:rsidRPr="00000000">
        <w:rPr>
          <w:vertAlign w:val="superscript"/>
          <w:rtl w:val="0"/>
        </w:rPr>
        <w:t xml:space="preserve">T</w:t>
      </w:r>
      <w:r w:rsidDel="00000000" w:rsidR="00000000" w:rsidRPr="00000000">
        <w:rPr>
          <w:rtl w:val="0"/>
        </w:rPr>
        <w:t xml:space="preserve"> + ξ</w:t>
      </w:r>
      <w:r w:rsidDel="00000000" w:rsidR="00000000" w:rsidRPr="00000000">
        <w:rPr>
          <w:vertAlign w:val="superscript"/>
          <w:rtl w:val="0"/>
        </w:rPr>
        <w:t xml:space="preserve">T</w:t>
      </w:r>
      <w:r w:rsidDel="00000000" w:rsidR="00000000" w:rsidRPr="00000000">
        <w:rPr>
          <w:rtl w:val="0"/>
        </w:rPr>
        <w:t xml:space="preserve"> &gt;= 0), tak tak -(w</w:t>
      </w:r>
      <w:r w:rsidDel="00000000" w:rsidR="00000000" w:rsidRPr="00000000">
        <w:rPr>
          <w:vertAlign w:val="superscript"/>
          <w:rtl w:val="0"/>
        </w:rPr>
        <w:t xml:space="preserve">T</w:t>
      </w:r>
      <w:r w:rsidDel="00000000" w:rsidR="00000000" w:rsidRPr="00000000">
        <w:rPr>
          <w:rtl w:val="0"/>
        </w:rPr>
        <w:t xml:space="preserve">X + by</w:t>
      </w:r>
      <w:r w:rsidDel="00000000" w:rsidR="00000000" w:rsidRPr="00000000">
        <w:rPr>
          <w:vertAlign w:val="superscript"/>
          <w:rtl w:val="0"/>
        </w:rPr>
        <w:t xml:space="preserve">T</w:t>
      </w:r>
      <w:r w:rsidDel="00000000" w:rsidR="00000000" w:rsidRPr="00000000">
        <w:rPr>
          <w:rtl w:val="0"/>
        </w:rPr>
        <w:t xml:space="preserve"> - 1</w:t>
      </w:r>
      <w:r w:rsidDel="00000000" w:rsidR="00000000" w:rsidRPr="00000000">
        <w:rPr>
          <w:vertAlign w:val="superscript"/>
          <w:rtl w:val="0"/>
        </w:rPr>
        <w:t xml:space="preserve">T</w:t>
      </w:r>
      <w:r w:rsidDel="00000000" w:rsidR="00000000" w:rsidRPr="00000000">
        <w:rPr>
          <w:rtl w:val="0"/>
        </w:rPr>
        <w:t xml:space="preserve"> + ξ</w:t>
      </w:r>
      <w:r w:rsidDel="00000000" w:rsidR="00000000" w:rsidRPr="00000000">
        <w:rPr>
          <w:vertAlign w:val="superscript"/>
          <w:rtl w:val="0"/>
        </w:rPr>
        <w:t xml:space="preserve">T</w:t>
      </w:r>
      <w:r w:rsidDel="00000000" w:rsidR="00000000" w:rsidRPr="00000000">
        <w:rPr>
          <w:rtl w:val="0"/>
        </w:rPr>
        <w:t xml:space="preserve">) = -G je záporné, my chceme </w:t>
      </w:r>
      <w:r w:rsidDel="00000000" w:rsidR="00000000" w:rsidRPr="00000000">
        <w:rPr>
          <w:b w:val="1"/>
          <w:rtl w:val="0"/>
        </w:rPr>
        <w:t xml:space="preserve">max -G*α</w:t>
      </w:r>
      <w:r w:rsidDel="00000000" w:rsidR="00000000" w:rsidRPr="00000000">
        <w:rPr>
          <w:rtl w:val="0"/>
        </w:rPr>
        <w:t xml:space="preserve">, kde jsou v tu chvíli α násobeny zápornými koeficienty, proto je max pro minimální α, neboli pro α = 0, a tedy -G*α = 0</w:t>
      </w:r>
    </w:p>
    <w:p w:rsidR="00000000" w:rsidDel="00000000" w:rsidP="00000000" w:rsidRDefault="00000000" w:rsidRPr="00000000" w14:paraId="00000431">
      <w:pPr>
        <w:pageBreakBefore w:val="0"/>
        <w:rPr/>
      </w:pPr>
      <w:r w:rsidDel="00000000" w:rsidR="00000000" w:rsidRPr="00000000">
        <w:rPr>
          <w:rtl w:val="0"/>
        </w:rPr>
        <w:t xml:space="preserve">Pokud je nějaký bod x</w:t>
      </w:r>
      <w:r w:rsidDel="00000000" w:rsidR="00000000" w:rsidRPr="00000000">
        <w:rPr>
          <w:vertAlign w:val="subscript"/>
          <w:rtl w:val="0"/>
        </w:rPr>
        <w:t xml:space="preserve">i</w:t>
      </w:r>
      <w:r w:rsidDel="00000000" w:rsidR="00000000" w:rsidRPr="00000000">
        <w:rPr>
          <w:rtl w:val="0"/>
        </w:rPr>
        <w:t xml:space="preserve"> </w:t>
      </w:r>
      <w:r w:rsidDel="00000000" w:rsidR="00000000" w:rsidRPr="00000000">
        <w:rPr>
          <w:rtl w:val="0"/>
        </w:rPr>
        <w:t xml:space="preserve">špatně klasifikování, -G</w:t>
      </w:r>
      <w:r w:rsidDel="00000000" w:rsidR="00000000" w:rsidRPr="00000000">
        <w:rPr>
          <w:vertAlign w:val="subscript"/>
          <w:rtl w:val="0"/>
        </w:rPr>
        <w:t xml:space="preserve">i</w:t>
      </w:r>
      <w:r w:rsidDel="00000000" w:rsidR="00000000" w:rsidRPr="00000000">
        <w:rPr>
          <w:rtl w:val="0"/>
        </w:rPr>
        <w:t xml:space="preserve">*α &gt; 0 a tedy lze maximalizovat maximalizací α</w:t>
      </w:r>
      <w:r w:rsidDel="00000000" w:rsidR="00000000" w:rsidRPr="00000000">
        <w:rPr>
          <w:vertAlign w:val="subscript"/>
          <w:rtl w:val="0"/>
        </w:rPr>
        <w:t xml:space="preserve">i</w:t>
      </w:r>
      <w:r w:rsidDel="00000000" w:rsidR="00000000" w:rsidRPr="00000000">
        <w:rPr>
          <w:rFonts w:ascii="Arial Unicode MS" w:cs="Arial Unicode MS" w:eastAsia="Arial Unicode MS" w:hAnsi="Arial Unicode MS"/>
          <w:rtl w:val="0"/>
        </w:rPr>
        <w:t xml:space="preserve"> = ∞, proto -G*α = ∞</w:t>
      </w:r>
    </w:p>
    <w:p w:rsidR="00000000" w:rsidDel="00000000" w:rsidP="00000000" w:rsidRDefault="00000000" w:rsidRPr="00000000" w14:paraId="00000432">
      <w:pPr>
        <w:pageBreakBefore w:val="0"/>
        <w:rPr>
          <w:b w:val="1"/>
        </w:rPr>
      </w:pPr>
      <w:r w:rsidDel="00000000" w:rsidR="00000000" w:rsidRPr="00000000">
        <w:rPr>
          <w:b w:val="1"/>
          <w:rtl w:val="0"/>
        </w:rPr>
        <w:t xml:space="preserve">b) ?????</w:t>
      </w:r>
    </w:p>
    <w:p w:rsidR="00000000" w:rsidDel="00000000" w:rsidP="00000000" w:rsidRDefault="00000000" w:rsidRPr="00000000" w14:paraId="00000433">
      <w:pPr>
        <w:pageBreakBefore w:val="0"/>
        <w:rPr>
          <w:vertAlign w:val="subscript"/>
        </w:rPr>
      </w:pPr>
      <w:r w:rsidDel="00000000" w:rsidR="00000000" w:rsidRPr="00000000">
        <w:rPr>
          <w:rtl w:val="0"/>
        </w:rPr>
        <w:t xml:space="preserve">Obecne plati: max</w:t>
      </w:r>
      <w:r w:rsidDel="00000000" w:rsidR="00000000" w:rsidRPr="00000000">
        <w:rPr>
          <w:vertAlign w:val="subscript"/>
          <w:rtl w:val="0"/>
        </w:rPr>
        <w:t xml:space="preserve">a</w:t>
      </w:r>
      <w:r w:rsidDel="00000000" w:rsidR="00000000" w:rsidRPr="00000000">
        <w:rPr>
          <w:rtl w:val="0"/>
        </w:rPr>
        <w:t xml:space="preserve"> </w:t>
      </w:r>
      <w:r w:rsidDel="00000000" w:rsidR="00000000" w:rsidRPr="00000000">
        <w:rPr>
          <w:rtl w:val="0"/>
        </w:rPr>
        <w:t xml:space="preserve">min</w:t>
      </w:r>
      <w:r w:rsidDel="00000000" w:rsidR="00000000" w:rsidRPr="00000000">
        <w:rPr>
          <w:vertAlign w:val="subscript"/>
          <w:rtl w:val="0"/>
        </w:rPr>
        <w:t xml:space="preserve">b</w:t>
      </w:r>
      <w:r w:rsidDel="00000000" w:rsidR="00000000" w:rsidRPr="00000000">
        <w:rPr>
          <w:rtl w:val="0"/>
        </w:rPr>
        <w:t xml:space="preserve"> &lt;= min</w:t>
      </w:r>
      <w:r w:rsidDel="00000000" w:rsidR="00000000" w:rsidRPr="00000000">
        <w:rPr>
          <w:vertAlign w:val="subscript"/>
          <w:rtl w:val="0"/>
        </w:rPr>
        <w:t xml:space="preserve">b</w:t>
      </w:r>
      <w:r w:rsidDel="00000000" w:rsidR="00000000" w:rsidRPr="00000000">
        <w:rPr>
          <w:rtl w:val="0"/>
        </w:rPr>
        <w:t xml:space="preserve"> max</w:t>
      </w:r>
      <w:r w:rsidDel="00000000" w:rsidR="00000000" w:rsidRPr="00000000">
        <w:rPr>
          <w:vertAlign w:val="subscript"/>
          <w:rtl w:val="0"/>
        </w:rPr>
        <w:t xml:space="preserve">a</w:t>
      </w:r>
    </w:p>
    <w:p w:rsidR="00000000" w:rsidDel="00000000" w:rsidP="00000000" w:rsidRDefault="00000000" w:rsidRPr="00000000" w14:paraId="00000434">
      <w:pPr>
        <w:pageBreakBefore w:val="0"/>
        <w:rPr/>
      </w:pPr>
      <w:r w:rsidDel="00000000" w:rsidR="00000000" w:rsidRPr="00000000">
        <w:rPr>
          <w:rtl w:val="0"/>
        </w:rPr>
        <w:t xml:space="preserve">Mame: max</w:t>
      </w:r>
      <w:r w:rsidDel="00000000" w:rsidR="00000000" w:rsidRPr="00000000">
        <w:rPr>
          <w:vertAlign w:val="subscript"/>
          <w:rtl w:val="0"/>
        </w:rPr>
        <w:t xml:space="preserve">α</w:t>
      </w:r>
      <w:r w:rsidDel="00000000" w:rsidR="00000000" w:rsidRPr="00000000">
        <w:rPr>
          <w:rtl w:val="0"/>
        </w:rPr>
        <w:t xml:space="preserve"> min</w:t>
      </w:r>
      <w:r w:rsidDel="00000000" w:rsidR="00000000" w:rsidRPr="00000000">
        <w:rPr>
          <w:vertAlign w:val="subscript"/>
          <w:rtl w:val="0"/>
        </w:rPr>
        <w:t xml:space="preserve">w,b,ξ</w:t>
      </w:r>
      <w:r w:rsidDel="00000000" w:rsidR="00000000" w:rsidRPr="00000000">
        <w:rPr>
          <w:rtl w:val="0"/>
        </w:rPr>
        <w:t xml:space="preserve"> ½w</w:t>
      </w:r>
      <w:r w:rsidDel="00000000" w:rsidR="00000000" w:rsidRPr="00000000">
        <w:rPr>
          <w:vertAlign w:val="superscript"/>
          <w:rtl w:val="0"/>
        </w:rPr>
        <w:t xml:space="preserve">T</w:t>
      </w:r>
      <w:r w:rsidDel="00000000" w:rsidR="00000000" w:rsidRPr="00000000">
        <w:rPr>
          <w:rtl w:val="0"/>
        </w:rPr>
        <w:t xml:space="preserve">w + C1</w:t>
      </w:r>
      <w:r w:rsidDel="00000000" w:rsidR="00000000" w:rsidRPr="00000000">
        <w:rPr>
          <w:vertAlign w:val="superscript"/>
          <w:rtl w:val="0"/>
        </w:rPr>
        <w:t xml:space="preserve">T</w:t>
      </w:r>
      <w:r w:rsidDel="00000000" w:rsidR="00000000" w:rsidRPr="00000000">
        <w:rPr>
          <w:rFonts w:ascii="Arial Unicode MS" w:cs="Arial Unicode MS" w:eastAsia="Arial Unicode MS" w:hAnsi="Arial Unicode MS"/>
          <w:rtl w:val="0"/>
        </w:rPr>
        <w:t xml:space="preserve">ξ − (w</w:t>
      </w:r>
      <w:r w:rsidDel="00000000" w:rsidR="00000000" w:rsidRPr="00000000">
        <w:rPr>
          <w:vertAlign w:val="superscript"/>
          <w:rtl w:val="0"/>
        </w:rPr>
        <w:t xml:space="preserve">T</w:t>
      </w:r>
      <w:r w:rsidDel="00000000" w:rsidR="00000000" w:rsidRPr="00000000">
        <w:rPr>
          <w:rtl w:val="0"/>
        </w:rPr>
        <w:t xml:space="preserve">X + by</w:t>
      </w:r>
      <w:r w:rsidDel="00000000" w:rsidR="00000000" w:rsidRPr="00000000">
        <w:rPr>
          <w:vertAlign w:val="superscript"/>
          <w:rtl w:val="0"/>
        </w:rPr>
        <w:t xml:space="preserve">T</w:t>
      </w:r>
      <w:r w:rsidDel="00000000" w:rsidR="00000000" w:rsidRPr="00000000">
        <w:rPr>
          <w:rFonts w:ascii="Arial Unicode MS" w:cs="Arial Unicode MS" w:eastAsia="Arial Unicode MS" w:hAnsi="Arial Unicode MS"/>
          <w:rtl w:val="0"/>
        </w:rPr>
        <w:t xml:space="preserve"> − 1</w:t>
      </w:r>
      <w:r w:rsidDel="00000000" w:rsidR="00000000" w:rsidRPr="00000000">
        <w:rPr>
          <w:vertAlign w:val="superscript"/>
          <w:rtl w:val="0"/>
        </w:rPr>
        <w:t xml:space="preserve">T</w:t>
      </w:r>
      <w:r w:rsidDel="00000000" w:rsidR="00000000" w:rsidRPr="00000000">
        <w:rPr>
          <w:rtl w:val="0"/>
        </w:rPr>
        <w:t xml:space="preserve">+ ξ</w:t>
      </w:r>
      <w:r w:rsidDel="00000000" w:rsidR="00000000" w:rsidRPr="00000000">
        <w:rPr>
          <w:vertAlign w:val="superscript"/>
          <w:rtl w:val="0"/>
        </w:rPr>
        <w:t xml:space="preserve">T</w:t>
      </w:r>
      <w:r w:rsidDel="00000000" w:rsidR="00000000" w:rsidRPr="00000000">
        <w:rPr>
          <w:rtl w:val="0"/>
        </w:rPr>
        <w:t xml:space="preserve">)α za podmínky ξ &gt;= 0, α &gt;= 0</w:t>
      </w:r>
    </w:p>
    <w:p w:rsidR="00000000" w:rsidDel="00000000" w:rsidP="00000000" w:rsidRDefault="00000000" w:rsidRPr="00000000" w14:paraId="00000435">
      <w:pPr>
        <w:pageBreakBefore w:val="0"/>
        <w:rPr/>
      </w:pPr>
      <w:r w:rsidDel="00000000" w:rsidR="00000000" w:rsidRPr="00000000">
        <w:rPr>
          <w:rtl w:val="0"/>
        </w:rPr>
        <w:t xml:space="preserve">Řešíme vnitřní min</w:t>
      </w:r>
      <w:r w:rsidDel="00000000" w:rsidR="00000000" w:rsidRPr="00000000">
        <w:rPr>
          <w:vertAlign w:val="subscript"/>
          <w:rtl w:val="0"/>
        </w:rPr>
        <w:t xml:space="preserve">w,b,ξ</w:t>
      </w:r>
      <w:r w:rsidDel="00000000" w:rsidR="00000000" w:rsidRPr="00000000">
        <w:rPr>
          <w:rtl w:val="0"/>
        </w:rPr>
        <w:t xml:space="preserve"> </w:t>
      </w:r>
      <w:r w:rsidDel="00000000" w:rsidR="00000000" w:rsidRPr="00000000">
        <w:rPr>
          <w:rtl w:val="0"/>
        </w:rPr>
        <w:t xml:space="preserve">f(w,b,ξ) = </w:t>
      </w:r>
      <w:r w:rsidDel="00000000" w:rsidR="00000000" w:rsidRPr="00000000">
        <w:rPr>
          <w:rtl w:val="0"/>
        </w:rPr>
        <w:t xml:space="preserve">min</w:t>
      </w:r>
      <w:r w:rsidDel="00000000" w:rsidR="00000000" w:rsidRPr="00000000">
        <w:rPr>
          <w:vertAlign w:val="subscript"/>
          <w:rtl w:val="0"/>
        </w:rPr>
        <w:t xml:space="preserve">w</w:t>
      </w:r>
      <w:r w:rsidDel="00000000" w:rsidR="00000000" w:rsidRPr="00000000">
        <w:rPr>
          <w:vertAlign w:val="subscript"/>
          <w:rtl w:val="0"/>
        </w:rPr>
        <w:t xml:space="preserve">,b,ξ</w:t>
      </w:r>
      <w:r w:rsidDel="00000000" w:rsidR="00000000" w:rsidRPr="00000000">
        <w:rPr>
          <w:rtl w:val="0"/>
        </w:rPr>
        <w:t xml:space="preserve"> ½w</w:t>
      </w:r>
      <w:r w:rsidDel="00000000" w:rsidR="00000000" w:rsidRPr="00000000">
        <w:rPr>
          <w:vertAlign w:val="superscript"/>
          <w:rtl w:val="0"/>
        </w:rPr>
        <w:t xml:space="preserve">T</w:t>
      </w:r>
      <w:r w:rsidDel="00000000" w:rsidR="00000000" w:rsidRPr="00000000">
        <w:rPr>
          <w:rtl w:val="0"/>
        </w:rPr>
        <w:t xml:space="preserve">w + C1</w:t>
      </w:r>
      <w:r w:rsidDel="00000000" w:rsidR="00000000" w:rsidRPr="00000000">
        <w:rPr>
          <w:vertAlign w:val="superscript"/>
          <w:rtl w:val="0"/>
        </w:rPr>
        <w:t xml:space="preserve">T</w:t>
      </w:r>
      <w:r w:rsidDel="00000000" w:rsidR="00000000" w:rsidRPr="00000000">
        <w:rPr>
          <w:rFonts w:ascii="Arial Unicode MS" w:cs="Arial Unicode MS" w:eastAsia="Arial Unicode MS" w:hAnsi="Arial Unicode MS"/>
          <w:rtl w:val="0"/>
        </w:rPr>
        <w:t xml:space="preserve">ξ − </w:t>
      </w:r>
      <w:r w:rsidDel="00000000" w:rsidR="00000000" w:rsidRPr="00000000">
        <w:rPr>
          <w:rtl w:val="0"/>
        </w:rPr>
        <w:t xml:space="preserve">w</w:t>
      </w:r>
      <w:r w:rsidDel="00000000" w:rsidR="00000000" w:rsidRPr="00000000">
        <w:rPr>
          <w:vertAlign w:val="superscript"/>
          <w:rtl w:val="0"/>
        </w:rPr>
        <w:t xml:space="preserve">T</w:t>
      </w:r>
      <w:r w:rsidDel="00000000" w:rsidR="00000000" w:rsidRPr="00000000">
        <w:rPr>
          <w:rtl w:val="0"/>
        </w:rPr>
        <w:t xml:space="preserve">Xα</w:t>
      </w:r>
      <w:r w:rsidDel="00000000" w:rsidR="00000000" w:rsidRPr="00000000">
        <w:rPr>
          <w:rFonts w:ascii="Arial Unicode MS" w:cs="Arial Unicode MS" w:eastAsia="Arial Unicode MS" w:hAnsi="Arial Unicode MS"/>
          <w:rtl w:val="0"/>
        </w:rPr>
        <w:t xml:space="preserve"> − </w:t>
      </w:r>
      <w:r w:rsidDel="00000000" w:rsidR="00000000" w:rsidRPr="00000000">
        <w:rPr>
          <w:rtl w:val="0"/>
        </w:rPr>
        <w:t xml:space="preserve">by</w:t>
      </w:r>
      <w:r w:rsidDel="00000000" w:rsidR="00000000" w:rsidRPr="00000000">
        <w:rPr>
          <w:vertAlign w:val="superscript"/>
          <w:rtl w:val="0"/>
        </w:rPr>
        <w:t xml:space="preserve">T</w:t>
      </w:r>
      <w:r w:rsidDel="00000000" w:rsidR="00000000" w:rsidRPr="00000000">
        <w:rPr>
          <w:rtl w:val="0"/>
        </w:rPr>
        <w:t xml:space="preserve">α</w:t>
      </w:r>
      <w:r w:rsidDel="00000000" w:rsidR="00000000" w:rsidRPr="00000000">
        <w:rPr>
          <w:rtl w:val="0"/>
        </w:rPr>
        <w:t xml:space="preserve"> + 1</w:t>
      </w:r>
      <w:r w:rsidDel="00000000" w:rsidR="00000000" w:rsidRPr="00000000">
        <w:rPr>
          <w:vertAlign w:val="superscript"/>
          <w:rtl w:val="0"/>
        </w:rPr>
        <w:t xml:space="preserve">T</w:t>
      </w:r>
      <w:r w:rsidDel="00000000" w:rsidR="00000000" w:rsidRPr="00000000">
        <w:rPr>
          <w:rFonts w:ascii="Arial Unicode MS" w:cs="Arial Unicode MS" w:eastAsia="Arial Unicode MS" w:hAnsi="Arial Unicode MS"/>
          <w:rtl w:val="0"/>
        </w:rPr>
        <w:t xml:space="preserve">α − </w:t>
      </w:r>
      <w:r w:rsidDel="00000000" w:rsidR="00000000" w:rsidRPr="00000000">
        <w:rPr>
          <w:rtl w:val="0"/>
        </w:rPr>
        <w:t xml:space="preserve">ξ</w:t>
      </w:r>
      <w:r w:rsidDel="00000000" w:rsidR="00000000" w:rsidRPr="00000000">
        <w:rPr>
          <w:vertAlign w:val="superscript"/>
          <w:rtl w:val="0"/>
        </w:rPr>
        <w:t xml:space="preserve">T</w:t>
      </w:r>
      <w:r w:rsidDel="00000000" w:rsidR="00000000" w:rsidRPr="00000000">
        <w:rPr>
          <w:rtl w:val="0"/>
        </w:rPr>
        <w:t xml:space="preserve">α</w:t>
      </w:r>
      <w:r w:rsidDel="00000000" w:rsidR="00000000" w:rsidRPr="00000000">
        <w:rPr>
          <w:rtl w:val="0"/>
        </w:rPr>
      </w:r>
    </w:p>
    <w:p w:rsidR="00000000" w:rsidDel="00000000" w:rsidP="00000000" w:rsidRDefault="00000000" w:rsidRPr="00000000" w14:paraId="00000436">
      <w:pPr>
        <w:pageBreakBefore w:val="0"/>
        <w:rPr/>
      </w:pPr>
      <w:r w:rsidDel="00000000" w:rsidR="00000000" w:rsidRPr="00000000">
        <w:rPr>
          <w:rtl w:val="0"/>
        </w:rPr>
        <w:t xml:space="preserve">w:</w:t>
      </w:r>
    </w:p>
    <w:p w:rsidR="00000000" w:rsidDel="00000000" w:rsidP="00000000" w:rsidRDefault="00000000" w:rsidRPr="00000000" w14:paraId="00000437">
      <w:pPr>
        <w:pageBreakBefore w:val="0"/>
        <w:rPr/>
      </w:pPr>
      <w:r w:rsidDel="00000000" w:rsidR="00000000" w:rsidRPr="00000000">
        <w:rPr>
          <w:rtl w:val="0"/>
        </w:rPr>
        <w:t xml:space="preserve">Transponujeme a pak derivace f podle w = w</w:t>
      </w:r>
      <w:r w:rsidDel="00000000" w:rsidR="00000000" w:rsidRPr="00000000">
        <w:rPr>
          <w:vertAlign w:val="superscript"/>
          <w:rtl w:val="0"/>
        </w:rPr>
        <w:t xml:space="preserve">T</w:t>
      </w:r>
      <w:r w:rsidDel="00000000" w:rsidR="00000000" w:rsidRPr="00000000">
        <w:rPr>
          <w:rtl w:val="0"/>
        </w:rPr>
        <w:t xml:space="preserve"> - </w:t>
      </w:r>
      <w:r w:rsidDel="00000000" w:rsidR="00000000" w:rsidRPr="00000000">
        <w:rPr>
          <w:rtl w:val="0"/>
        </w:rPr>
        <w:t xml:space="preserve">α</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perscript"/>
          <w:rtl w:val="0"/>
        </w:rPr>
        <w:t xml:space="preserve">T</w:t>
      </w:r>
      <w:r w:rsidDel="00000000" w:rsidR="00000000" w:rsidRPr="00000000">
        <w:rPr>
          <w:rtl w:val="0"/>
        </w:rPr>
        <w:t xml:space="preserve"> = 0 a odtud w = Xα</w:t>
      </w:r>
    </w:p>
    <w:p w:rsidR="00000000" w:rsidDel="00000000" w:rsidP="00000000" w:rsidRDefault="00000000" w:rsidRPr="00000000" w14:paraId="00000438">
      <w:pPr>
        <w:pageBreakBefore w:val="0"/>
        <w:rPr/>
      </w:pPr>
      <w:r w:rsidDel="00000000" w:rsidR="00000000" w:rsidRPr="00000000">
        <w:rPr>
          <w:rtl w:val="0"/>
        </w:rPr>
        <w:t xml:space="preserve">ξ:</w:t>
      </w:r>
    </w:p>
    <w:p w:rsidR="00000000" w:rsidDel="00000000" w:rsidP="00000000" w:rsidRDefault="00000000" w:rsidRPr="00000000" w14:paraId="00000439">
      <w:pPr>
        <w:pageBreakBefore w:val="0"/>
        <w:rPr/>
      </w:pPr>
      <w:r w:rsidDel="00000000" w:rsidR="00000000" w:rsidRPr="00000000">
        <w:rPr>
          <w:rtl w:val="0"/>
        </w:rPr>
        <w:t xml:space="preserve">Dáme k sobě členy C1</w:t>
      </w:r>
      <w:r w:rsidDel="00000000" w:rsidR="00000000" w:rsidRPr="00000000">
        <w:rPr>
          <w:vertAlign w:val="superscript"/>
          <w:rtl w:val="0"/>
        </w:rPr>
        <w:t xml:space="preserve">T</w:t>
      </w:r>
      <w:r w:rsidDel="00000000" w:rsidR="00000000" w:rsidRPr="00000000">
        <w:rPr>
          <w:rFonts w:ascii="Arial Unicode MS" w:cs="Arial Unicode MS" w:eastAsia="Arial Unicode MS" w:hAnsi="Arial Unicode MS"/>
          <w:rtl w:val="0"/>
        </w:rPr>
        <w:t xml:space="preserve">ξ − </w:t>
      </w:r>
      <w:r w:rsidDel="00000000" w:rsidR="00000000" w:rsidRPr="00000000">
        <w:rPr>
          <w:rtl w:val="0"/>
        </w:rPr>
        <w:t xml:space="preserve">ξ</w:t>
      </w:r>
      <w:r w:rsidDel="00000000" w:rsidR="00000000" w:rsidRPr="00000000">
        <w:rPr>
          <w:vertAlign w:val="superscript"/>
          <w:rtl w:val="0"/>
        </w:rPr>
        <w:t xml:space="preserve">T</w:t>
      </w:r>
      <w:r w:rsidDel="00000000" w:rsidR="00000000" w:rsidRPr="00000000">
        <w:rPr>
          <w:rtl w:val="0"/>
        </w:rPr>
        <w:t xml:space="preserve">α = C1</w:t>
      </w:r>
      <w:r w:rsidDel="00000000" w:rsidR="00000000" w:rsidRPr="00000000">
        <w:rPr>
          <w:vertAlign w:val="superscript"/>
          <w:rtl w:val="0"/>
        </w:rPr>
        <w:t xml:space="preserve">T</w:t>
      </w:r>
      <w:r w:rsidDel="00000000" w:rsidR="00000000" w:rsidRPr="00000000">
        <w:rPr>
          <w:rFonts w:ascii="Arial Unicode MS" w:cs="Arial Unicode MS" w:eastAsia="Arial Unicode MS" w:hAnsi="Arial Unicode MS"/>
          <w:rtl w:val="0"/>
        </w:rPr>
        <w:t xml:space="preserve">ξ − α</w:t>
      </w:r>
      <w:r w:rsidDel="00000000" w:rsidR="00000000" w:rsidRPr="00000000">
        <w:rPr>
          <w:vertAlign w:val="superscript"/>
          <w:rtl w:val="0"/>
        </w:rPr>
        <w:t xml:space="preserve">T</w:t>
      </w:r>
      <w:r w:rsidDel="00000000" w:rsidR="00000000" w:rsidRPr="00000000">
        <w:rPr>
          <w:rtl w:val="0"/>
        </w:rPr>
        <w:t xml:space="preserve">ξ</w:t>
      </w:r>
      <w:r w:rsidDel="00000000" w:rsidR="00000000" w:rsidRPr="00000000">
        <w:rPr>
          <w:rFonts w:ascii="Arial Unicode MS" w:cs="Arial Unicode MS" w:eastAsia="Arial Unicode MS" w:hAnsi="Arial Unicode MS"/>
          <w:rtl w:val="0"/>
        </w:rPr>
        <w:t xml:space="preserve"> = (C1 − </w:t>
      </w:r>
      <w:r w:rsidDel="00000000" w:rsidR="00000000" w:rsidRPr="00000000">
        <w:rPr>
          <w:rtl w:val="0"/>
        </w:rPr>
        <w:t xml:space="preserve">α)</w:t>
      </w:r>
      <w:r w:rsidDel="00000000" w:rsidR="00000000" w:rsidRPr="00000000">
        <w:rPr>
          <w:vertAlign w:val="superscript"/>
          <w:rtl w:val="0"/>
        </w:rPr>
        <w:t xml:space="preserve">T</w:t>
      </w:r>
      <w:r w:rsidDel="00000000" w:rsidR="00000000" w:rsidRPr="00000000">
        <w:rPr>
          <w:rtl w:val="0"/>
        </w:rPr>
        <w:t xml:space="preserve">ξ</w:t>
      </w:r>
      <w:r w:rsidDel="00000000" w:rsidR="00000000" w:rsidRPr="00000000">
        <w:rPr>
          <w:rtl w:val="0"/>
        </w:rPr>
      </w:r>
    </w:p>
    <w:p w:rsidR="00000000" w:rsidDel="00000000" w:rsidP="00000000" w:rsidRDefault="00000000" w:rsidRPr="00000000" w14:paraId="0000043A">
      <w:pPr>
        <w:pageBreakBefore w:val="0"/>
        <w:rPr/>
      </w:pPr>
      <w:r w:rsidDel="00000000" w:rsidR="00000000" w:rsidRPr="00000000">
        <w:rPr>
          <w:rtl w:val="0"/>
        </w:rPr>
        <w:t xml:space="preserve">min</w:t>
      </w:r>
      <w:r w:rsidDel="00000000" w:rsidR="00000000" w:rsidRPr="00000000">
        <w:rPr>
          <w:vertAlign w:val="subscript"/>
          <w:rtl w:val="0"/>
        </w:rPr>
        <w:t xml:space="preserve">ξ</w:t>
      </w:r>
      <w:r w:rsidDel="00000000" w:rsidR="00000000" w:rsidRPr="00000000">
        <w:rPr>
          <w:vertAlign w:val="subscript"/>
          <w:rtl w:val="0"/>
        </w:rPr>
        <w:t xml:space="preserve"> &gt;= 0</w:t>
      </w:r>
      <w:r w:rsidDel="00000000" w:rsidR="00000000" w:rsidRPr="00000000">
        <w:rPr>
          <w:vertAlign w:val="superscript"/>
          <w:rtl w:val="0"/>
        </w:rPr>
        <w:t xml:space="preserve"> </w:t>
      </w:r>
      <w:r w:rsidDel="00000000" w:rsidR="00000000" w:rsidRPr="00000000">
        <w:rPr>
          <w:rFonts w:ascii="Arial Unicode MS" w:cs="Arial Unicode MS" w:eastAsia="Arial Unicode MS" w:hAnsi="Arial Unicode MS"/>
          <w:rtl w:val="0"/>
        </w:rPr>
        <w:t xml:space="preserve">(C1 − </w:t>
      </w:r>
      <w:r w:rsidDel="00000000" w:rsidR="00000000" w:rsidRPr="00000000">
        <w:rPr>
          <w:rtl w:val="0"/>
        </w:rPr>
        <w:t xml:space="preserve">α)</w:t>
      </w:r>
      <w:r w:rsidDel="00000000" w:rsidR="00000000" w:rsidRPr="00000000">
        <w:rPr>
          <w:vertAlign w:val="superscript"/>
          <w:rtl w:val="0"/>
        </w:rPr>
        <w:t xml:space="preserve">T</w:t>
      </w:r>
      <w:r w:rsidDel="00000000" w:rsidR="00000000" w:rsidRPr="00000000">
        <w:rPr>
          <w:rtl w:val="0"/>
        </w:rPr>
        <w:t xml:space="preserve">ξ</w:t>
      </w:r>
      <w:r w:rsidDel="00000000" w:rsidR="00000000" w:rsidRPr="00000000">
        <w:rPr>
          <w:rtl w:val="0"/>
        </w:rPr>
        <w:t xml:space="preserve">, kde (C1 − α) jsou vlastně koeficienty pro ξ</w:t>
      </w:r>
    </w:p>
    <w:p w:rsidR="00000000" w:rsidDel="00000000" w:rsidP="00000000" w:rsidRDefault="00000000" w:rsidRPr="00000000" w14:paraId="0000043B">
      <w:pPr>
        <w:pageBreakBefore w:val="0"/>
        <w:rPr/>
      </w:pPr>
      <w:r w:rsidDel="00000000" w:rsidR="00000000" w:rsidRPr="00000000">
        <w:rPr>
          <w:rFonts w:ascii="Arial Unicode MS" w:cs="Arial Unicode MS" w:eastAsia="Arial Unicode MS" w:hAnsi="Arial Unicode MS"/>
          <w:rtl w:val="0"/>
        </w:rPr>
        <w:t xml:space="preserve">Pokud (C1 − α) &gt;= 0, minimalizujeme výraz minimální ξ, neboli ξ = 0, tak (C1 − </w:t>
      </w:r>
      <w:r w:rsidDel="00000000" w:rsidR="00000000" w:rsidRPr="00000000">
        <w:rPr>
          <w:rtl w:val="0"/>
        </w:rPr>
        <w:t xml:space="preserve">α)</w:t>
      </w:r>
      <w:r w:rsidDel="00000000" w:rsidR="00000000" w:rsidRPr="00000000">
        <w:rPr>
          <w:vertAlign w:val="superscript"/>
          <w:rtl w:val="0"/>
        </w:rPr>
        <w:t xml:space="preserve">T</w:t>
      </w:r>
      <w:r w:rsidDel="00000000" w:rsidR="00000000" w:rsidRPr="00000000">
        <w:rPr>
          <w:rtl w:val="0"/>
        </w:rPr>
        <w:t xml:space="preserve">ξ</w:t>
      </w:r>
      <w:r w:rsidDel="00000000" w:rsidR="00000000" w:rsidRPr="00000000">
        <w:rPr>
          <w:rtl w:val="0"/>
        </w:rPr>
        <w:t xml:space="preserve"> = 0</w:t>
      </w:r>
    </w:p>
    <w:p w:rsidR="00000000" w:rsidDel="00000000" w:rsidP="00000000" w:rsidRDefault="00000000" w:rsidRPr="00000000" w14:paraId="0000043C">
      <w:pPr>
        <w:pageBreakBefore w:val="0"/>
        <w:rPr/>
      </w:pPr>
      <w:r w:rsidDel="00000000" w:rsidR="00000000" w:rsidRPr="00000000">
        <w:rPr>
          <w:rFonts w:ascii="Arial Unicode MS" w:cs="Arial Unicode MS" w:eastAsia="Arial Unicode MS" w:hAnsi="Arial Unicode MS"/>
          <w:rtl w:val="0"/>
        </w:rPr>
        <w:t xml:space="preserve">Pokud existuje (C − α</w:t>
      </w:r>
      <w:r w:rsidDel="00000000" w:rsidR="00000000" w:rsidRPr="00000000">
        <w:rPr>
          <w:vertAlign w:val="subscript"/>
          <w:rtl w:val="0"/>
        </w:rPr>
        <w:t xml:space="preserve">i</w:t>
      </w:r>
      <w:r w:rsidDel="00000000" w:rsidR="00000000" w:rsidRPr="00000000">
        <w:rPr>
          <w:rtl w:val="0"/>
        </w:rPr>
        <w:t xml:space="preserve">) &lt; 0, lze dosáhnout -∞ tím, že ξ</w:t>
      </w:r>
      <w:r w:rsidDel="00000000" w:rsidR="00000000" w:rsidRPr="00000000">
        <w:rPr>
          <w:vertAlign w:val="subscript"/>
          <w:rtl w:val="0"/>
        </w:rPr>
        <w:t xml:space="preserve">i</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-&gt; ∞</w:t>
      </w:r>
    </w:p>
    <w:p w:rsidR="00000000" w:rsidDel="00000000" w:rsidP="00000000" w:rsidRDefault="00000000" w:rsidRPr="00000000" w14:paraId="0000043D">
      <w:pPr>
        <w:pageBreakBefore w:val="0"/>
        <w:rPr/>
      </w:pPr>
      <w:r w:rsidDel="00000000" w:rsidR="00000000" w:rsidRPr="00000000">
        <w:rPr>
          <w:rtl w:val="0"/>
        </w:rPr>
        <w:t xml:space="preserve">Celkově chceme ale max min f, proto nechceme -∞, neboli nám to dává omezení α &lt;= C</w:t>
      </w:r>
    </w:p>
    <w:p w:rsidR="00000000" w:rsidDel="00000000" w:rsidP="00000000" w:rsidRDefault="00000000" w:rsidRPr="00000000" w14:paraId="0000043E">
      <w:pPr>
        <w:pageBreakBefore w:val="0"/>
        <w:rPr/>
      </w:pPr>
      <w:r w:rsidDel="00000000" w:rsidR="00000000" w:rsidRPr="00000000">
        <w:rPr>
          <w:rtl w:val="0"/>
        </w:rPr>
        <w:t xml:space="preserve">b:</w:t>
      </w:r>
    </w:p>
    <w:p w:rsidR="00000000" w:rsidDel="00000000" w:rsidP="00000000" w:rsidRDefault="00000000" w:rsidRPr="00000000" w14:paraId="0000043F">
      <w:pPr>
        <w:pageBreakBefore w:val="0"/>
        <w:rPr/>
      </w:pPr>
      <w:r w:rsidDel="00000000" w:rsidR="00000000" w:rsidRPr="00000000">
        <w:rPr>
          <w:rtl w:val="0"/>
        </w:rPr>
        <w:t xml:space="preserve">Protože b není omezené, pokud jeho koeficient y</w:t>
      </w:r>
      <w:r w:rsidDel="00000000" w:rsidR="00000000" w:rsidRPr="00000000">
        <w:rPr>
          <w:vertAlign w:val="superscript"/>
          <w:rtl w:val="0"/>
        </w:rPr>
        <w:t xml:space="preserve">T</w:t>
      </w:r>
      <w:r w:rsidDel="00000000" w:rsidR="00000000" w:rsidRPr="00000000">
        <w:rPr>
          <w:rtl w:val="0"/>
        </w:rPr>
        <w:t xml:space="preserve">α není nula, lze člen y</w:t>
      </w:r>
      <w:r w:rsidDel="00000000" w:rsidR="00000000" w:rsidRPr="00000000">
        <w:rPr>
          <w:vertAlign w:val="superscript"/>
          <w:rtl w:val="0"/>
        </w:rPr>
        <w:t xml:space="preserve">T</w:t>
      </w:r>
      <w:r w:rsidDel="00000000" w:rsidR="00000000" w:rsidRPr="00000000">
        <w:rPr>
          <w:rtl w:val="0"/>
        </w:rPr>
        <w:t xml:space="preserve">αb minimalizovat volbou b = + nebo -∞ k hodnotě -∞. Zase ale chceme celkově max min, proto získáváme podmínku y</w:t>
      </w:r>
      <w:r w:rsidDel="00000000" w:rsidR="00000000" w:rsidRPr="00000000">
        <w:rPr>
          <w:vertAlign w:val="superscript"/>
          <w:rtl w:val="0"/>
        </w:rPr>
        <w:t xml:space="preserve">T</w:t>
      </w:r>
      <w:r w:rsidDel="00000000" w:rsidR="00000000" w:rsidRPr="00000000">
        <w:rPr>
          <w:rtl w:val="0"/>
        </w:rPr>
        <w:t xml:space="preserve">α = 0</w:t>
      </w:r>
    </w:p>
    <w:p w:rsidR="00000000" w:rsidDel="00000000" w:rsidP="00000000" w:rsidRDefault="00000000" w:rsidRPr="00000000" w14:paraId="00000440">
      <w:pPr>
        <w:pageBreakBefore w:val="0"/>
        <w:rPr/>
      </w:pPr>
      <w:r w:rsidDel="00000000" w:rsidR="00000000" w:rsidRPr="00000000">
        <w:rPr>
          <w:rtl w:val="0"/>
        </w:rPr>
        <w:t xml:space="preserve">Teď v </w:t>
      </w:r>
      <w:r w:rsidDel="00000000" w:rsidR="00000000" w:rsidRPr="00000000">
        <w:rPr>
          <w:rtl w:val="0"/>
        </w:rPr>
        <w:t xml:space="preserve">max</w:t>
      </w:r>
      <w:r w:rsidDel="00000000" w:rsidR="00000000" w:rsidRPr="00000000">
        <w:rPr>
          <w:vertAlign w:val="subscript"/>
          <w:rtl w:val="0"/>
        </w:rPr>
        <w:t xml:space="preserve">α</w:t>
      </w:r>
      <w:r w:rsidDel="00000000" w:rsidR="00000000" w:rsidRPr="00000000">
        <w:rPr>
          <w:rtl w:val="0"/>
        </w:rPr>
        <w:t xml:space="preserve"> </w:t>
      </w:r>
      <w:r w:rsidDel="00000000" w:rsidR="00000000" w:rsidRPr="00000000">
        <w:rPr>
          <w:rtl w:val="0"/>
        </w:rPr>
        <w:t xml:space="preserve">min</w:t>
      </w:r>
      <w:r w:rsidDel="00000000" w:rsidR="00000000" w:rsidRPr="00000000">
        <w:rPr>
          <w:vertAlign w:val="subscript"/>
          <w:rtl w:val="0"/>
        </w:rPr>
        <w:t xml:space="preserve">w</w:t>
      </w:r>
      <w:r w:rsidDel="00000000" w:rsidR="00000000" w:rsidRPr="00000000">
        <w:rPr>
          <w:vertAlign w:val="subscript"/>
          <w:rtl w:val="0"/>
        </w:rPr>
        <w:t xml:space="preserve">,b,ξ</w:t>
      </w:r>
      <w:r w:rsidDel="00000000" w:rsidR="00000000" w:rsidRPr="00000000">
        <w:rPr>
          <w:rtl w:val="0"/>
        </w:rPr>
        <w:t xml:space="preserve"> ½w</w:t>
      </w:r>
      <w:r w:rsidDel="00000000" w:rsidR="00000000" w:rsidRPr="00000000">
        <w:rPr>
          <w:vertAlign w:val="superscript"/>
          <w:rtl w:val="0"/>
        </w:rPr>
        <w:t xml:space="preserve">T</w:t>
      </w:r>
      <w:r w:rsidDel="00000000" w:rsidR="00000000" w:rsidRPr="00000000">
        <w:rPr>
          <w:rtl w:val="0"/>
        </w:rPr>
        <w:t xml:space="preserve">w + C1</w:t>
      </w:r>
      <w:r w:rsidDel="00000000" w:rsidR="00000000" w:rsidRPr="00000000">
        <w:rPr>
          <w:vertAlign w:val="superscript"/>
          <w:rtl w:val="0"/>
        </w:rPr>
        <w:t xml:space="preserve">T</w:t>
      </w:r>
      <w:r w:rsidDel="00000000" w:rsidR="00000000" w:rsidRPr="00000000">
        <w:rPr>
          <w:rFonts w:ascii="Arial Unicode MS" w:cs="Arial Unicode MS" w:eastAsia="Arial Unicode MS" w:hAnsi="Arial Unicode MS"/>
          <w:rtl w:val="0"/>
        </w:rPr>
        <w:t xml:space="preserve">ξ − </w:t>
      </w:r>
      <w:r w:rsidDel="00000000" w:rsidR="00000000" w:rsidRPr="00000000">
        <w:rPr>
          <w:rtl w:val="0"/>
        </w:rPr>
        <w:t xml:space="preserve">w</w:t>
      </w:r>
      <w:r w:rsidDel="00000000" w:rsidR="00000000" w:rsidRPr="00000000">
        <w:rPr>
          <w:vertAlign w:val="superscript"/>
          <w:rtl w:val="0"/>
        </w:rPr>
        <w:t xml:space="preserve">T</w:t>
      </w:r>
      <w:r w:rsidDel="00000000" w:rsidR="00000000" w:rsidRPr="00000000">
        <w:rPr>
          <w:rtl w:val="0"/>
        </w:rPr>
        <w:t xml:space="preserve">Xα</w:t>
      </w:r>
      <w:r w:rsidDel="00000000" w:rsidR="00000000" w:rsidRPr="00000000">
        <w:rPr>
          <w:rFonts w:ascii="Arial Unicode MS" w:cs="Arial Unicode MS" w:eastAsia="Arial Unicode MS" w:hAnsi="Arial Unicode MS"/>
          <w:rtl w:val="0"/>
        </w:rPr>
        <w:t xml:space="preserve"> − </w:t>
      </w:r>
      <w:r w:rsidDel="00000000" w:rsidR="00000000" w:rsidRPr="00000000">
        <w:rPr>
          <w:rtl w:val="0"/>
        </w:rPr>
        <w:t xml:space="preserve">by</w:t>
      </w:r>
      <w:r w:rsidDel="00000000" w:rsidR="00000000" w:rsidRPr="00000000">
        <w:rPr>
          <w:vertAlign w:val="superscript"/>
          <w:rtl w:val="0"/>
        </w:rPr>
        <w:t xml:space="preserve">T</w:t>
      </w:r>
      <w:r w:rsidDel="00000000" w:rsidR="00000000" w:rsidRPr="00000000">
        <w:rPr>
          <w:rtl w:val="0"/>
        </w:rPr>
        <w:t xml:space="preserve">α</w:t>
      </w:r>
      <w:r w:rsidDel="00000000" w:rsidR="00000000" w:rsidRPr="00000000">
        <w:rPr>
          <w:rtl w:val="0"/>
        </w:rPr>
        <w:t xml:space="preserve"> + 1</w:t>
      </w:r>
      <w:r w:rsidDel="00000000" w:rsidR="00000000" w:rsidRPr="00000000">
        <w:rPr>
          <w:vertAlign w:val="superscript"/>
          <w:rtl w:val="0"/>
        </w:rPr>
        <w:t xml:space="preserve">T</w:t>
      </w:r>
      <w:r w:rsidDel="00000000" w:rsidR="00000000" w:rsidRPr="00000000">
        <w:rPr>
          <w:rFonts w:ascii="Arial Unicode MS" w:cs="Arial Unicode MS" w:eastAsia="Arial Unicode MS" w:hAnsi="Arial Unicode MS"/>
          <w:rtl w:val="0"/>
        </w:rPr>
        <w:t xml:space="preserve">α − </w:t>
      </w:r>
      <w:r w:rsidDel="00000000" w:rsidR="00000000" w:rsidRPr="00000000">
        <w:rPr>
          <w:rtl w:val="0"/>
        </w:rPr>
        <w:t xml:space="preserve">ξ</w:t>
      </w:r>
      <w:r w:rsidDel="00000000" w:rsidR="00000000" w:rsidRPr="00000000">
        <w:rPr>
          <w:vertAlign w:val="superscript"/>
          <w:rtl w:val="0"/>
        </w:rPr>
        <w:t xml:space="preserve">T</w:t>
      </w:r>
      <w:r w:rsidDel="00000000" w:rsidR="00000000" w:rsidRPr="00000000">
        <w:rPr>
          <w:rtl w:val="0"/>
        </w:rPr>
        <w:t xml:space="preserve">α</w:t>
      </w:r>
      <w:r w:rsidDel="00000000" w:rsidR="00000000" w:rsidRPr="00000000">
        <w:rPr>
          <w:rtl w:val="0"/>
        </w:rPr>
        <w:t xml:space="preserve"> za podmínky ξ &gt;= 0, α &gt;= 0 nahradíme w = Xα, místo C1</w:t>
      </w:r>
      <w:r w:rsidDel="00000000" w:rsidR="00000000" w:rsidRPr="00000000">
        <w:rPr>
          <w:vertAlign w:val="superscript"/>
          <w:rtl w:val="0"/>
        </w:rPr>
        <w:t xml:space="preserve">T</w:t>
      </w:r>
      <w:r w:rsidDel="00000000" w:rsidR="00000000" w:rsidRPr="00000000">
        <w:rPr>
          <w:rFonts w:ascii="Arial Unicode MS" w:cs="Arial Unicode MS" w:eastAsia="Arial Unicode MS" w:hAnsi="Arial Unicode MS"/>
          <w:rtl w:val="0"/>
        </w:rPr>
        <w:t xml:space="preserve">ξ − </w:t>
      </w:r>
      <w:r w:rsidDel="00000000" w:rsidR="00000000" w:rsidRPr="00000000">
        <w:rPr>
          <w:rtl w:val="0"/>
        </w:rPr>
        <w:t xml:space="preserve">ξ</w:t>
      </w:r>
      <w:r w:rsidDel="00000000" w:rsidR="00000000" w:rsidRPr="00000000">
        <w:rPr>
          <w:vertAlign w:val="superscript"/>
          <w:rtl w:val="0"/>
        </w:rPr>
        <w:t xml:space="preserve">T</w:t>
      </w:r>
      <w:r w:rsidDel="00000000" w:rsidR="00000000" w:rsidRPr="00000000">
        <w:rPr>
          <w:rtl w:val="0"/>
        </w:rPr>
        <w:t xml:space="preserve">α přidáme podmínku α &lt;= C a místo </w:t>
      </w:r>
      <w:r w:rsidDel="00000000" w:rsidR="00000000" w:rsidRPr="00000000">
        <w:rPr>
          <w:rtl w:val="0"/>
        </w:rPr>
        <w:t xml:space="preserve">by</w:t>
      </w:r>
      <w:r w:rsidDel="00000000" w:rsidR="00000000" w:rsidRPr="00000000">
        <w:rPr>
          <w:vertAlign w:val="superscript"/>
          <w:rtl w:val="0"/>
        </w:rPr>
        <w:t xml:space="preserve">T</w:t>
      </w:r>
      <w:r w:rsidDel="00000000" w:rsidR="00000000" w:rsidRPr="00000000">
        <w:rPr>
          <w:rtl w:val="0"/>
        </w:rPr>
        <w:t xml:space="preserve">α</w:t>
      </w:r>
      <w:r w:rsidDel="00000000" w:rsidR="00000000" w:rsidRPr="00000000">
        <w:rPr>
          <w:rtl w:val="0"/>
        </w:rPr>
        <w:t xml:space="preserve"> přidáme podmínku y</w:t>
      </w:r>
      <w:r w:rsidDel="00000000" w:rsidR="00000000" w:rsidRPr="00000000">
        <w:rPr>
          <w:vertAlign w:val="superscript"/>
          <w:rtl w:val="0"/>
        </w:rPr>
        <w:t xml:space="preserve">T</w:t>
      </w:r>
      <w:r w:rsidDel="00000000" w:rsidR="00000000" w:rsidRPr="00000000">
        <w:rPr>
          <w:rtl w:val="0"/>
        </w:rPr>
        <w:t xml:space="preserve">α = 0. Získáme:</w:t>
      </w:r>
    </w:p>
    <w:p w:rsidR="00000000" w:rsidDel="00000000" w:rsidP="00000000" w:rsidRDefault="00000000" w:rsidRPr="00000000" w14:paraId="00000441">
      <w:pPr>
        <w:pageBreakBefore w:val="0"/>
        <w:rPr/>
      </w:pPr>
      <w:r w:rsidDel="00000000" w:rsidR="00000000" w:rsidRPr="00000000">
        <w:rPr>
          <w:rtl w:val="0"/>
        </w:rPr>
        <w:t xml:space="preserve">max</w:t>
      </w:r>
      <w:r w:rsidDel="00000000" w:rsidR="00000000" w:rsidRPr="00000000">
        <w:rPr>
          <w:vertAlign w:val="subscript"/>
          <w:rtl w:val="0"/>
        </w:rPr>
        <w:t xml:space="preserve">α</w:t>
      </w:r>
      <w:r w:rsidDel="00000000" w:rsidR="00000000" w:rsidRPr="00000000">
        <w:rPr>
          <w:rtl w:val="0"/>
        </w:rPr>
        <w:t xml:space="preserve"> ½α</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perscript"/>
          <w:rtl w:val="0"/>
        </w:rPr>
        <w:t xml:space="preserve">T</w:t>
      </w:r>
      <w:r w:rsidDel="00000000" w:rsidR="00000000" w:rsidRPr="00000000">
        <w:rPr>
          <w:rFonts w:ascii="Arial Unicode MS" w:cs="Arial Unicode MS" w:eastAsia="Arial Unicode MS" w:hAnsi="Arial Unicode MS"/>
          <w:rtl w:val="0"/>
        </w:rPr>
        <w:t xml:space="preserve">Xα − </w:t>
      </w:r>
      <w:r w:rsidDel="00000000" w:rsidR="00000000" w:rsidRPr="00000000">
        <w:rPr>
          <w:rtl w:val="0"/>
        </w:rPr>
        <w:t xml:space="preserve">α</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perscript"/>
          <w:rtl w:val="0"/>
        </w:rPr>
        <w:t xml:space="preserve">T</w:t>
      </w:r>
      <w:r w:rsidDel="00000000" w:rsidR="00000000" w:rsidRPr="00000000">
        <w:rPr>
          <w:rtl w:val="0"/>
        </w:rPr>
        <w:t xml:space="preserve">Xα + 1</w:t>
      </w:r>
      <w:r w:rsidDel="00000000" w:rsidR="00000000" w:rsidRPr="00000000">
        <w:rPr>
          <w:vertAlign w:val="superscript"/>
          <w:rtl w:val="0"/>
        </w:rPr>
        <w:t xml:space="preserve">T</w:t>
      </w:r>
      <w:r w:rsidDel="00000000" w:rsidR="00000000" w:rsidRPr="00000000">
        <w:rPr>
          <w:rtl w:val="0"/>
        </w:rPr>
        <w:t xml:space="preserve">α</w:t>
      </w:r>
      <w:r w:rsidDel="00000000" w:rsidR="00000000" w:rsidRPr="00000000">
        <w:rPr>
          <w:rtl w:val="0"/>
        </w:rPr>
        <w:t xml:space="preserve"> za podmínky α &gt;= 0, α &lt;= C, </w:t>
      </w:r>
      <w:r w:rsidDel="00000000" w:rsidR="00000000" w:rsidRPr="00000000">
        <w:rPr>
          <w:rtl w:val="0"/>
        </w:rPr>
        <w:t xml:space="preserve">y</w:t>
      </w:r>
      <w:r w:rsidDel="00000000" w:rsidR="00000000" w:rsidRPr="00000000">
        <w:rPr>
          <w:vertAlign w:val="superscript"/>
          <w:rtl w:val="0"/>
        </w:rPr>
        <w:t xml:space="preserve">T</w:t>
      </w:r>
      <w:r w:rsidDel="00000000" w:rsidR="00000000" w:rsidRPr="00000000">
        <w:rPr>
          <w:rtl w:val="0"/>
        </w:rPr>
        <w:t xml:space="preserve">α</w:t>
      </w:r>
      <w:r w:rsidDel="00000000" w:rsidR="00000000" w:rsidRPr="00000000">
        <w:rPr>
          <w:rtl w:val="0"/>
        </w:rPr>
        <w:t xml:space="preserve"> = 0, neboli</w:t>
      </w:r>
    </w:p>
    <w:p w:rsidR="00000000" w:rsidDel="00000000" w:rsidP="00000000" w:rsidRDefault="00000000" w:rsidRPr="00000000" w14:paraId="00000442">
      <w:pPr>
        <w:pageBreakBefore w:val="0"/>
        <w:rPr/>
      </w:pPr>
      <w:r w:rsidDel="00000000" w:rsidR="00000000" w:rsidRPr="00000000">
        <w:rPr>
          <w:rtl w:val="0"/>
        </w:rPr>
        <w:t xml:space="preserve">max</w:t>
      </w:r>
      <w:r w:rsidDel="00000000" w:rsidR="00000000" w:rsidRPr="00000000">
        <w:rPr>
          <w:vertAlign w:val="subscript"/>
          <w:rtl w:val="0"/>
        </w:rPr>
        <w:t xml:space="preserve">α</w:t>
      </w:r>
      <w:r w:rsidDel="00000000" w:rsidR="00000000" w:rsidRPr="00000000">
        <w:rPr>
          <w:rtl w:val="0"/>
        </w:rPr>
        <w:t xml:space="preserve"> -½α</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perscript"/>
          <w:rtl w:val="0"/>
        </w:rPr>
        <w:t xml:space="preserve">T</w:t>
      </w:r>
      <w:r w:rsidDel="00000000" w:rsidR="00000000" w:rsidRPr="00000000">
        <w:rPr>
          <w:rtl w:val="0"/>
        </w:rPr>
        <w:t xml:space="preserve">Xα + </w:t>
      </w:r>
      <w:r w:rsidDel="00000000" w:rsidR="00000000" w:rsidRPr="00000000">
        <w:rPr>
          <w:rtl w:val="0"/>
        </w:rPr>
        <w:t xml:space="preserve">1</w:t>
      </w:r>
      <w:r w:rsidDel="00000000" w:rsidR="00000000" w:rsidRPr="00000000">
        <w:rPr>
          <w:vertAlign w:val="superscript"/>
          <w:rtl w:val="0"/>
        </w:rPr>
        <w:t xml:space="preserve">T</w:t>
      </w:r>
      <w:r w:rsidDel="00000000" w:rsidR="00000000" w:rsidRPr="00000000">
        <w:rPr>
          <w:rtl w:val="0"/>
        </w:rPr>
        <w:t xml:space="preserve">α</w:t>
      </w:r>
      <w:r w:rsidDel="00000000" w:rsidR="00000000" w:rsidRPr="00000000">
        <w:rPr>
          <w:rtl w:val="0"/>
        </w:rPr>
        <w:t xml:space="preserve"> za podmínky 0 &lt;= α &lt;= C, </w:t>
      </w:r>
      <w:r w:rsidDel="00000000" w:rsidR="00000000" w:rsidRPr="00000000">
        <w:rPr>
          <w:rtl w:val="0"/>
        </w:rPr>
        <w:t xml:space="preserve">y</w:t>
      </w:r>
      <w:r w:rsidDel="00000000" w:rsidR="00000000" w:rsidRPr="00000000">
        <w:rPr>
          <w:vertAlign w:val="superscript"/>
          <w:rtl w:val="0"/>
        </w:rPr>
        <w:t xml:space="preserve">T</w:t>
      </w:r>
      <w:r w:rsidDel="00000000" w:rsidR="00000000" w:rsidRPr="00000000">
        <w:rPr>
          <w:rtl w:val="0"/>
        </w:rPr>
        <w:t xml:space="preserve">α</w:t>
      </w:r>
      <w:r w:rsidDel="00000000" w:rsidR="00000000" w:rsidRPr="00000000">
        <w:rPr>
          <w:rtl w:val="0"/>
        </w:rPr>
        <w:t xml:space="preserve"> = 0</w:t>
      </w:r>
    </w:p>
    <w:p w:rsidR="00000000" w:rsidDel="00000000" w:rsidP="00000000" w:rsidRDefault="00000000" w:rsidRPr="00000000" w14:paraId="00000443">
      <w:pPr>
        <w:pageBreakBefore w:val="0"/>
        <w:rPr/>
      </w:pPr>
      <w:r w:rsidDel="00000000" w:rsidR="00000000" w:rsidRPr="00000000">
        <w:rPr>
          <w:rtl w:val="0"/>
        </w:rPr>
      </w:r>
    </w:p>
    <w:p w:rsidR="00000000" w:rsidDel="00000000" w:rsidP="00000000" w:rsidRDefault="00000000" w:rsidRPr="00000000" w14:paraId="00000444">
      <w:pPr>
        <w:pageBreakBefore w:val="0"/>
        <w:rPr>
          <w:b w:val="1"/>
        </w:rPr>
      </w:pPr>
      <w:r w:rsidDel="00000000" w:rsidR="00000000" w:rsidRPr="00000000">
        <w:rPr>
          <w:b w:val="1"/>
          <w:rtl w:val="0"/>
        </w:rPr>
        <w:t xml:space="preserve">Problem 7.4</w:t>
      </w:r>
    </w:p>
    <w:p w:rsidR="00000000" w:rsidDel="00000000" w:rsidP="00000000" w:rsidRDefault="00000000" w:rsidRPr="00000000" w14:paraId="00000445">
      <w:pPr>
        <w:pageBreakBefore w:val="0"/>
        <w:rPr>
          <w:b w:val="1"/>
        </w:rPr>
      </w:pPr>
      <w:r w:rsidDel="00000000" w:rsidR="00000000" w:rsidRPr="00000000">
        <w:rPr>
          <w:b w:val="1"/>
          <w:rtl w:val="0"/>
        </w:rPr>
        <w:t xml:space="preserve">a)</w:t>
      </w:r>
    </w:p>
    <w:p w:rsidR="00000000" w:rsidDel="00000000" w:rsidP="00000000" w:rsidRDefault="00000000" w:rsidRPr="00000000" w14:paraId="00000446">
      <w:pPr>
        <w:pageBreakBefore w:val="0"/>
        <w:rPr/>
      </w:pPr>
      <w:r w:rsidDel="00000000" w:rsidR="00000000" w:rsidRPr="00000000">
        <w:rPr>
          <w:rtl w:val="0"/>
        </w:rPr>
        <w:t xml:space="preserve">Vliv mají ty X</w:t>
      </w:r>
      <w:r w:rsidDel="00000000" w:rsidR="00000000" w:rsidRPr="00000000">
        <w:rPr>
          <w:vertAlign w:val="subscript"/>
          <w:rtl w:val="0"/>
        </w:rPr>
        <w:t xml:space="preserve">i</w:t>
      </w:r>
      <w:r w:rsidDel="00000000" w:rsidR="00000000" w:rsidRPr="00000000">
        <w:rPr>
          <w:rtl w:val="0"/>
        </w:rPr>
        <w:t xml:space="preserve">, kde α</w:t>
      </w:r>
      <w:r w:rsidDel="00000000" w:rsidR="00000000" w:rsidRPr="00000000">
        <w:rPr>
          <w:vertAlign w:val="subscript"/>
          <w:rtl w:val="0"/>
        </w:rPr>
        <w:t xml:space="preserve">i</w:t>
      </w:r>
      <w:r w:rsidDel="00000000" w:rsidR="00000000" w:rsidRPr="00000000">
        <w:rPr>
          <w:rtl w:val="0"/>
        </w:rPr>
        <w:t xml:space="preserve"> &gt; 0</w:t>
      </w:r>
    </w:p>
    <w:p w:rsidR="00000000" w:rsidDel="00000000" w:rsidP="00000000" w:rsidRDefault="00000000" w:rsidRPr="00000000" w14:paraId="00000447">
      <w:pPr>
        <w:pageBreakBefore w:val="0"/>
        <w:rPr>
          <w:b w:val="1"/>
        </w:rPr>
      </w:pPr>
      <w:r w:rsidDel="00000000" w:rsidR="00000000" w:rsidRPr="00000000">
        <w:rPr>
          <w:b w:val="1"/>
          <w:rtl w:val="0"/>
        </w:rPr>
        <w:t xml:space="preserve">b)</w:t>
      </w:r>
    </w:p>
    <w:p w:rsidR="00000000" w:rsidDel="00000000" w:rsidP="00000000" w:rsidRDefault="00000000" w:rsidRPr="00000000" w14:paraId="00000448">
      <w:pPr>
        <w:pageBreakBefore w:val="0"/>
        <w:rPr/>
      </w:pPr>
      <w:r w:rsidDel="00000000" w:rsidR="00000000" w:rsidRPr="00000000">
        <w:rPr>
          <w:rtl w:val="0"/>
        </w:rPr>
        <w:t xml:space="preserve">Když je někde ostrá nerovnost, existuje dostatečně malé delta, aby ostrá nerovnost platila i po změně, to je jasné.</w:t>
      </w:r>
    </w:p>
    <w:p w:rsidR="00000000" w:rsidDel="00000000" w:rsidP="00000000" w:rsidRDefault="00000000" w:rsidRPr="00000000" w14:paraId="00000449">
      <w:pPr>
        <w:pageBreakBefore w:val="0"/>
        <w:rPr/>
      </w:pPr>
      <w:r w:rsidDel="00000000" w:rsidR="00000000" w:rsidRPr="00000000">
        <w:rPr>
          <w:rtl w:val="0"/>
        </w:rPr>
        <w:t xml:space="preserve">Vztah s α asi:</w:t>
      </w:r>
    </w:p>
    <w:p w:rsidR="00000000" w:rsidDel="00000000" w:rsidP="00000000" w:rsidRDefault="00000000" w:rsidRPr="00000000" w14:paraId="0000044A">
      <w:pPr>
        <w:pageBreakBefore w:val="0"/>
        <w:rPr/>
      </w:pPr>
      <w:r w:rsidDel="00000000" w:rsidR="00000000" w:rsidRPr="00000000">
        <w:rPr>
          <w:rtl w:val="0"/>
        </w:rPr>
        <w:t xml:space="preserve">V primární úloze bod (x, y) ostře splňuje y(w</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rtl w:val="0"/>
        </w:rPr>
        <w:t xml:space="preserve"> + b) &gt; 1. Duální úloha je</w:t>
      </w:r>
    </w:p>
    <w:p w:rsidR="00000000" w:rsidDel="00000000" w:rsidP="00000000" w:rsidRDefault="00000000" w:rsidRPr="00000000" w14:paraId="0000044B">
      <w:pPr>
        <w:pageBreakBefore w:val="0"/>
        <w:rPr/>
      </w:pPr>
      <w:r w:rsidDel="00000000" w:rsidR="00000000" w:rsidRPr="00000000">
        <w:rPr>
          <w:rtl w:val="0"/>
        </w:rPr>
        <w:t xml:space="preserve">argmax</w:t>
      </w:r>
      <w:r w:rsidDel="00000000" w:rsidR="00000000" w:rsidRPr="00000000">
        <w:rPr>
          <w:vertAlign w:val="subscript"/>
          <w:rtl w:val="0"/>
        </w:rPr>
        <w:t xml:space="preserve">a</w:t>
      </w:r>
      <w:r w:rsidDel="00000000" w:rsidR="00000000" w:rsidRPr="00000000">
        <w:rPr>
          <w:rtl w:val="0"/>
        </w:rPr>
        <w:t xml:space="preserve"> min</w:t>
      </w:r>
      <w:r w:rsidDel="00000000" w:rsidR="00000000" w:rsidRPr="00000000">
        <w:rPr>
          <w:vertAlign w:val="subscript"/>
          <w:rtl w:val="0"/>
        </w:rPr>
        <w:t xml:space="preserve">w,b</w:t>
      </w:r>
      <w:r w:rsidDel="00000000" w:rsidR="00000000" w:rsidRPr="00000000">
        <w:rPr>
          <w:rtl w:val="0"/>
        </w:rPr>
        <w:t xml:space="preserve"> (½ ||w||</w:t>
      </w:r>
      <w:r w:rsidDel="00000000" w:rsidR="00000000" w:rsidRPr="00000000">
        <w:rPr>
          <w:vertAlign w:val="superscript"/>
          <w:rtl w:val="0"/>
        </w:rPr>
        <w:t xml:space="preserve">2</w:t>
      </w:r>
      <w:r w:rsidDel="00000000" w:rsidR="00000000" w:rsidRPr="00000000">
        <w:rPr>
          <w:rtl w:val="0"/>
        </w:rPr>
        <w:t xml:space="preserve"> - Sum</w:t>
      </w:r>
      <w:r w:rsidDel="00000000" w:rsidR="00000000" w:rsidRPr="00000000">
        <w:rPr>
          <w:vertAlign w:val="subscript"/>
          <w:rtl w:val="0"/>
        </w:rPr>
        <w:t xml:space="preserve">i</w:t>
      </w:r>
      <w:r w:rsidDel="00000000" w:rsidR="00000000" w:rsidRPr="00000000">
        <w:rPr>
          <w:rtl w:val="0"/>
        </w:rPr>
        <w:t xml:space="preserve"> a</w:t>
      </w:r>
      <w:r w:rsidDel="00000000" w:rsidR="00000000" w:rsidRPr="00000000">
        <w:rPr>
          <w:vertAlign w:val="subscript"/>
          <w:rtl w:val="0"/>
        </w:rPr>
        <w:t xml:space="preserve">i</w:t>
      </w:r>
      <w:r w:rsidDel="00000000" w:rsidR="00000000" w:rsidRPr="00000000">
        <w:rPr>
          <w:rtl w:val="0"/>
        </w:rPr>
        <w:t xml:space="preserve">(y</w:t>
      </w:r>
      <w:r w:rsidDel="00000000" w:rsidR="00000000" w:rsidRPr="00000000">
        <w:rPr>
          <w:vertAlign w:val="subscript"/>
          <w:rtl w:val="0"/>
        </w:rPr>
        <w:t xml:space="preserve">i</w:t>
      </w:r>
      <w:r w:rsidDel="00000000" w:rsidR="00000000" w:rsidRPr="00000000">
        <w:rPr>
          <w:rtl w:val="0"/>
        </w:rPr>
        <w:t xml:space="preserve">(w</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b) - 1)), kde pro náš bod je y(w</w:t>
      </w:r>
      <w:r w:rsidDel="00000000" w:rsidR="00000000" w:rsidRPr="00000000">
        <w:rPr>
          <w:vertAlign w:val="superscript"/>
          <w:rtl w:val="0"/>
        </w:rPr>
        <w:t xml:space="preserve">T</w:t>
      </w:r>
      <w:r w:rsidDel="00000000" w:rsidR="00000000" w:rsidRPr="00000000">
        <w:rPr>
          <w:rtl w:val="0"/>
        </w:rPr>
        <w:t xml:space="preserve">x + b) - 1 = D &gt; 0. Příslušná alfa a tedy je odčítána jako -D*a. Chceme </w:t>
      </w:r>
      <w:r w:rsidDel="00000000" w:rsidR="00000000" w:rsidRPr="00000000">
        <w:rPr>
          <w:rtl w:val="0"/>
        </w:rPr>
        <w:t xml:space="preserve">argmax</w:t>
      </w:r>
      <w:r w:rsidDel="00000000" w:rsidR="00000000" w:rsidRPr="00000000">
        <w:rPr>
          <w:vertAlign w:val="subscript"/>
          <w:rtl w:val="0"/>
        </w:rPr>
        <w:t xml:space="preserve">a</w:t>
      </w:r>
      <w:r w:rsidDel="00000000" w:rsidR="00000000" w:rsidRPr="00000000">
        <w:rPr>
          <w:rtl w:val="0"/>
        </w:rPr>
        <w:t xml:space="preserve">, proto je tato alfa a = 0.</w:t>
      </w:r>
    </w:p>
    <w:p w:rsidR="00000000" w:rsidDel="00000000" w:rsidP="00000000" w:rsidRDefault="00000000" w:rsidRPr="00000000" w14:paraId="0000044C">
      <w:pPr>
        <w:pageBreakBefore w:val="0"/>
        <w:rPr/>
      </w:pPr>
      <w:r w:rsidDel="00000000" w:rsidR="00000000" w:rsidRPr="00000000">
        <w:rPr>
          <w:rtl w:val="0"/>
        </w:rPr>
      </w:r>
    </w:p>
    <w:p w:rsidR="00000000" w:rsidDel="00000000" w:rsidP="00000000" w:rsidRDefault="00000000" w:rsidRPr="00000000" w14:paraId="0000044D">
      <w:pPr>
        <w:pageBreakBefore w:val="0"/>
        <w:rPr/>
      </w:pPr>
      <w:r w:rsidDel="00000000" w:rsidR="00000000" w:rsidRPr="00000000">
        <w:rPr>
          <w:rtl w:val="0"/>
        </w:rPr>
      </w:r>
    </w:p>
    <w:p w:rsidR="00000000" w:rsidDel="00000000" w:rsidP="00000000" w:rsidRDefault="00000000" w:rsidRPr="00000000" w14:paraId="0000044E">
      <w:pPr>
        <w:pageBreakBefore w:val="0"/>
        <w:rPr>
          <w:b w:val="1"/>
        </w:rPr>
      </w:pPr>
      <w:r w:rsidDel="00000000" w:rsidR="00000000" w:rsidRPr="00000000">
        <w:rPr>
          <w:b w:val="1"/>
          <w:rtl w:val="0"/>
        </w:rPr>
        <w:t xml:space="preserve">Problem 7.5</w:t>
      </w:r>
    </w:p>
    <w:p w:rsidR="00000000" w:rsidDel="00000000" w:rsidP="00000000" w:rsidRDefault="00000000" w:rsidRPr="00000000" w14:paraId="0000044F">
      <w:pPr>
        <w:pageBreakBefore w:val="0"/>
        <w:rPr>
          <w:b w:val="1"/>
        </w:rPr>
      </w:pPr>
      <w:r w:rsidDel="00000000" w:rsidR="00000000" w:rsidRPr="00000000">
        <w:rPr>
          <w:b w:val="1"/>
          <w:rtl w:val="0"/>
        </w:rPr>
        <w:t xml:space="preserve">a)</w:t>
      </w:r>
    </w:p>
    <w:p w:rsidR="00000000" w:rsidDel="00000000" w:rsidP="00000000" w:rsidRDefault="00000000" w:rsidRPr="00000000" w14:paraId="00000450">
      <w:pPr>
        <w:pageBreakBefore w:val="0"/>
        <w:rPr/>
      </w:pPr>
      <w:r w:rsidDel="00000000" w:rsidR="00000000" w:rsidRPr="00000000">
        <w:rPr>
          <w:rtl w:val="0"/>
        </w:rPr>
        <w:t xml:space="preserve">max</w:t>
      </w:r>
      <w:r w:rsidDel="00000000" w:rsidR="00000000" w:rsidRPr="00000000">
        <w:rPr>
          <w:vertAlign w:val="subscript"/>
          <w:rtl w:val="0"/>
        </w:rPr>
        <w:t xml:space="preserve">a</w:t>
      </w:r>
      <w:r w:rsidDel="00000000" w:rsidR="00000000" w:rsidRPr="00000000">
        <w:rPr>
          <w:rtl w:val="0"/>
        </w:rPr>
        <w:t xml:space="preserve"> Sum</w:t>
      </w:r>
      <w:r w:rsidDel="00000000" w:rsidR="00000000" w:rsidRPr="00000000">
        <w:rPr>
          <w:vertAlign w:val="subscript"/>
          <w:rtl w:val="0"/>
        </w:rPr>
        <w:t xml:space="preserve">i</w:t>
      </w:r>
      <w:r w:rsidDel="00000000" w:rsidR="00000000" w:rsidRPr="00000000">
        <w:rPr>
          <w:rtl w:val="0"/>
        </w:rPr>
        <w:t xml:space="preserve"> (a) - ½ Sum</w:t>
      </w:r>
      <w:r w:rsidDel="00000000" w:rsidR="00000000" w:rsidRPr="00000000">
        <w:rPr>
          <w:vertAlign w:val="subscript"/>
          <w:rtl w:val="0"/>
        </w:rPr>
        <w:t xml:space="preserve">i,j</w:t>
      </w:r>
      <w:r w:rsidDel="00000000" w:rsidR="00000000" w:rsidRPr="00000000">
        <w:rPr>
          <w:rtl w:val="0"/>
        </w:rPr>
        <w:t xml:space="preserve"> (a</w:t>
      </w:r>
      <w:r w:rsidDel="00000000" w:rsidR="00000000" w:rsidRPr="00000000">
        <w:rPr>
          <w:vertAlign w:val="subscript"/>
          <w:rtl w:val="0"/>
        </w:rPr>
        <w:t xml:space="preserve">i</w:t>
      </w:r>
      <w:r w:rsidDel="00000000" w:rsidR="00000000" w:rsidRPr="00000000">
        <w:rPr>
          <w:rtl w:val="0"/>
        </w:rPr>
        <w:t xml:space="preserve">a</w:t>
      </w:r>
      <w:r w:rsidDel="00000000" w:rsidR="00000000" w:rsidRPr="00000000">
        <w:rPr>
          <w:vertAlign w:val="subscript"/>
          <w:rtl w:val="0"/>
        </w:rPr>
        <w:t xml:space="preserve">j</w:t>
      </w:r>
      <w:r w:rsidDel="00000000" w:rsidR="00000000" w:rsidRPr="00000000">
        <w:rPr>
          <w:rtl w:val="0"/>
        </w:rPr>
        <w:t xml:space="preserve">y</w:t>
      </w:r>
      <w:r w:rsidDel="00000000" w:rsidR="00000000" w:rsidRPr="00000000">
        <w:rPr>
          <w:vertAlign w:val="subscript"/>
          <w:rtl w:val="0"/>
        </w:rPr>
        <w:t xml:space="preserve">i</w:t>
      </w:r>
      <w:r w:rsidDel="00000000" w:rsidR="00000000" w:rsidRPr="00000000">
        <w:rPr>
          <w:rtl w:val="0"/>
        </w:rPr>
        <w:t xml:space="preserve">y</w:t>
      </w:r>
      <w:r w:rsidDel="00000000" w:rsidR="00000000" w:rsidRPr="00000000">
        <w:rPr>
          <w:vertAlign w:val="subscript"/>
          <w:rtl w:val="0"/>
        </w:rPr>
        <w:t xml:space="preserve">j</w:t>
      </w:r>
      <w:r w:rsidDel="00000000" w:rsidR="00000000" w:rsidRPr="00000000">
        <w:rPr>
          <w:rtl w:val="0"/>
        </w:rPr>
        <w:t xml:space="preserve">φ(x</w:t>
      </w:r>
      <w:r w:rsidDel="00000000" w:rsidR="00000000" w:rsidRPr="00000000">
        <w:rPr>
          <w:vertAlign w:val="subscript"/>
          <w:rtl w:val="0"/>
        </w:rPr>
        <w:t xml:space="preserve">i</w:t>
      </w:r>
      <w:r w:rsidDel="00000000" w:rsidR="00000000" w:rsidRPr="00000000">
        <w:rPr>
          <w:rtl w:val="0"/>
        </w:rPr>
        <w:t xml:space="preserve">)φ(x</w:t>
      </w:r>
      <w:r w:rsidDel="00000000" w:rsidR="00000000" w:rsidRPr="00000000">
        <w:rPr>
          <w:vertAlign w:val="subscript"/>
          <w:rtl w:val="0"/>
        </w:rPr>
        <w:t xml:space="preserve">j</w:t>
      </w:r>
      <w:r w:rsidDel="00000000" w:rsidR="00000000" w:rsidRPr="00000000">
        <w:rPr>
          <w:rtl w:val="0"/>
        </w:rPr>
        <w:t xml:space="preserve">)) za podmínky Sum</w:t>
      </w:r>
      <w:r w:rsidDel="00000000" w:rsidR="00000000" w:rsidRPr="00000000">
        <w:rPr>
          <w:vertAlign w:val="subscript"/>
          <w:rtl w:val="0"/>
        </w:rPr>
        <w:t xml:space="preserve">i</w:t>
      </w:r>
      <w:r w:rsidDel="00000000" w:rsidR="00000000" w:rsidRPr="00000000">
        <w:rPr>
          <w:rtl w:val="0"/>
        </w:rPr>
        <w:t xml:space="preserve"> a</w:t>
      </w:r>
      <w:r w:rsidDel="00000000" w:rsidR="00000000" w:rsidRPr="00000000">
        <w:rPr>
          <w:vertAlign w:val="subscript"/>
          <w:rtl w:val="0"/>
        </w:rPr>
        <w:t xml:space="preserve">i</w:t>
      </w:r>
      <w:r w:rsidDel="00000000" w:rsidR="00000000" w:rsidRPr="00000000">
        <w:rPr>
          <w:rtl w:val="0"/>
        </w:rPr>
        <w:t xml:space="preserve">y</w:t>
      </w:r>
      <w:r w:rsidDel="00000000" w:rsidR="00000000" w:rsidRPr="00000000">
        <w:rPr>
          <w:vertAlign w:val="subscript"/>
          <w:rtl w:val="0"/>
        </w:rPr>
        <w:t xml:space="preserve">i</w:t>
      </w:r>
      <w:r w:rsidDel="00000000" w:rsidR="00000000" w:rsidRPr="00000000">
        <w:rPr>
          <w:rtl w:val="0"/>
        </w:rPr>
        <w:t xml:space="preserve"> = 0, 0 &lt;= a &lt;= C</w:t>
      </w:r>
    </w:p>
    <w:p w:rsidR="00000000" w:rsidDel="00000000" w:rsidP="00000000" w:rsidRDefault="00000000" w:rsidRPr="00000000" w14:paraId="00000451">
      <w:pPr>
        <w:pageBreakBefore w:val="0"/>
        <w:rPr>
          <w:b w:val="1"/>
        </w:rPr>
      </w:pPr>
      <w:commentRangeStart w:id="71"/>
      <w:commentRangeStart w:id="72"/>
      <w:r w:rsidDel="00000000" w:rsidR="00000000" w:rsidRPr="00000000">
        <w:rPr>
          <w:b w:val="1"/>
          <w:rtl w:val="0"/>
        </w:rPr>
        <w:t xml:space="preserve">b)</w:t>
      </w:r>
      <w:commentRangeEnd w:id="71"/>
      <w:r w:rsidDel="00000000" w:rsidR="00000000" w:rsidRPr="00000000">
        <w:commentReference w:id="71"/>
      </w:r>
      <w:commentRangeEnd w:id="72"/>
      <w:r w:rsidDel="00000000" w:rsidR="00000000" w:rsidRPr="00000000">
        <w:commentReference w:id="72"/>
      </w:r>
      <w:r w:rsidDel="00000000" w:rsidR="00000000" w:rsidRPr="00000000">
        <w:rPr>
          <w:rtl w:val="0"/>
        </w:rPr>
      </w:r>
    </w:p>
    <w:p w:rsidR="00000000" w:rsidDel="00000000" w:rsidP="00000000" w:rsidRDefault="00000000" w:rsidRPr="00000000" w14:paraId="00000452">
      <w:pPr>
        <w:pageBreakBefore w:val="0"/>
        <w:rPr/>
      </w:pPr>
      <w:r w:rsidDel="00000000" w:rsidR="00000000" w:rsidRPr="00000000">
        <w:rPr>
          <w:rtl w:val="0"/>
        </w:rPr>
        <w:t xml:space="preserve">To asi ne, pokud třeba uvažujeme nějaké crazy K(x, y) = sin(x</w:t>
      </w:r>
      <w:r w:rsidDel="00000000" w:rsidR="00000000" w:rsidRPr="00000000">
        <w:rPr>
          <w:vertAlign w:val="subscript"/>
          <w:rtl w:val="0"/>
        </w:rPr>
        <w:t xml:space="preserve">1</w:t>
      </w:r>
      <w:r w:rsidDel="00000000" w:rsidR="00000000" w:rsidRPr="00000000">
        <w:rPr>
          <w:vertAlign w:val="superscript"/>
          <w:rtl w:val="0"/>
        </w:rPr>
        <w:t xml:space="preserve">5</w:t>
      </w:r>
      <w:r w:rsidDel="00000000" w:rsidR="00000000" w:rsidRPr="00000000">
        <w:rPr>
          <w:rtl w:val="0"/>
        </w:rPr>
        <w:t xml:space="preserve">y</w:t>
      </w:r>
      <w:r w:rsidDel="00000000" w:rsidR="00000000" w:rsidRPr="00000000">
        <w:rPr>
          <w:vertAlign w:val="subscript"/>
          <w:rtl w:val="0"/>
        </w:rPr>
        <w:t xml:space="preserve">1</w:t>
      </w:r>
      <w:r w:rsidDel="00000000" w:rsidR="00000000" w:rsidRPr="00000000">
        <w:rPr>
          <w:vertAlign w:val="superscript"/>
          <w:rtl w:val="0"/>
        </w:rPr>
        <w:t xml:space="preserve">5</w:t>
      </w:r>
      <w:r w:rsidDel="00000000" w:rsidR="00000000" w:rsidRPr="00000000">
        <w:rPr>
          <w:rtl w:val="0"/>
        </w:rPr>
        <w:t xml:space="preserve"> + sqrt(x</w:t>
      </w:r>
      <w:r w:rsidDel="00000000" w:rsidR="00000000" w:rsidRPr="00000000">
        <w:rPr>
          <w:vertAlign w:val="subscript"/>
          <w:rtl w:val="0"/>
        </w:rPr>
        <w:t xml:space="preserve">1</w:t>
      </w:r>
      <w:r w:rsidDel="00000000" w:rsidR="00000000" w:rsidRPr="00000000">
        <w:rPr>
          <w:rtl w:val="0"/>
        </w:rPr>
        <w:t xml:space="preserve">y</w:t>
      </w:r>
      <w:r w:rsidDel="00000000" w:rsidR="00000000" w:rsidRPr="00000000">
        <w:rPr>
          <w:vertAlign w:val="subscript"/>
          <w:rtl w:val="0"/>
        </w:rPr>
        <w:t xml:space="preserve">1</w:t>
      </w:r>
      <w:r w:rsidDel="00000000" w:rsidR="00000000" w:rsidRPr="00000000">
        <w:rPr>
          <w:rtl w:val="0"/>
        </w:rPr>
        <w:t xml:space="preserve">))</w:t>
      </w:r>
      <w:r w:rsidDel="00000000" w:rsidR="00000000" w:rsidRPr="00000000">
        <w:rPr>
          <w:vertAlign w:val="superscript"/>
          <w:rtl w:val="0"/>
        </w:rPr>
        <w:t xml:space="preserve">x2y2</w:t>
      </w:r>
      <w:r w:rsidDel="00000000" w:rsidR="00000000" w:rsidRPr="00000000">
        <w:rPr>
          <w:rtl w:val="0"/>
        </w:rPr>
        <w:t xml:space="preserve">, tak asi nějaký předpis φ(x)φ(y) nenajdeme. Může nás spasit možná Taylorův rozvoj, ale ten má odchylku nebo to je nekonečná posloupnost. Kernel funkce může být prostě každá pozitivně semidefinitní funkce R</w:t>
      </w:r>
      <w:r w:rsidDel="00000000" w:rsidR="00000000" w:rsidRPr="00000000">
        <w:rPr>
          <w:vertAlign w:val="superscript"/>
          <w:rtl w:val="0"/>
        </w:rPr>
        <w:t xml:space="preserve">D</w:t>
      </w:r>
      <w:r w:rsidDel="00000000" w:rsidR="00000000" w:rsidRPr="00000000">
        <w:rPr>
          <w:rtl w:val="0"/>
        </w:rPr>
        <w:t xml:space="preserve">xR</w:t>
      </w:r>
      <w:r w:rsidDel="00000000" w:rsidR="00000000" w:rsidRPr="00000000">
        <w:rPr>
          <w:vertAlign w:val="superscript"/>
          <w:rtl w:val="0"/>
        </w:rPr>
        <w:t xml:space="preserve">D</w:t>
      </w:r>
      <w:r w:rsidDel="00000000" w:rsidR="00000000" w:rsidRPr="00000000">
        <w:rPr>
          <w:rtl w:val="0"/>
        </w:rPr>
        <w:t xml:space="preserve"> -&gt; R.</w:t>
      </w:r>
    </w:p>
    <w:p w:rsidR="00000000" w:rsidDel="00000000" w:rsidP="00000000" w:rsidRDefault="00000000" w:rsidRPr="00000000" w14:paraId="00000453">
      <w:pPr>
        <w:pageBreakBefore w:val="0"/>
        <w:rPr>
          <w:b w:val="1"/>
        </w:rPr>
      </w:pPr>
      <w:r w:rsidDel="00000000" w:rsidR="00000000" w:rsidRPr="00000000">
        <w:rPr>
          <w:b w:val="1"/>
          <w:rtl w:val="0"/>
        </w:rPr>
        <w:t xml:space="preserve">c)</w:t>
      </w:r>
    </w:p>
    <w:p w:rsidR="00000000" w:rsidDel="00000000" w:rsidP="00000000" w:rsidRDefault="00000000" w:rsidRPr="00000000" w14:paraId="00000454">
      <w:pPr>
        <w:pageBreakBefore w:val="0"/>
        <w:rPr/>
      </w:pPr>
      <w:r w:rsidDel="00000000" w:rsidR="00000000" w:rsidRPr="00000000">
        <w:rPr>
          <w:rtl w:val="0"/>
        </w:rPr>
        <w:t xml:space="preserve">Pro bod z máme q(z) = φ(w)</w:t>
      </w:r>
      <w:r w:rsidDel="00000000" w:rsidR="00000000" w:rsidRPr="00000000">
        <w:rPr>
          <w:vertAlign w:val="superscript"/>
          <w:rtl w:val="0"/>
        </w:rPr>
        <w:t xml:space="preserve">T</w:t>
      </w:r>
      <w:r w:rsidDel="00000000" w:rsidR="00000000" w:rsidRPr="00000000">
        <w:rPr>
          <w:rtl w:val="0"/>
        </w:rPr>
        <w:t xml:space="preserve">φ</w:t>
      </w:r>
      <w:r w:rsidDel="00000000" w:rsidR="00000000" w:rsidRPr="00000000">
        <w:rPr>
          <w:rtl w:val="0"/>
        </w:rPr>
        <w:t xml:space="preserve">(z) + b = Sum</w:t>
      </w:r>
      <w:r w:rsidDel="00000000" w:rsidR="00000000" w:rsidRPr="00000000">
        <w:rPr>
          <w:vertAlign w:val="subscript"/>
          <w:rtl w:val="0"/>
        </w:rPr>
        <w:t xml:space="preserve">i sv</w:t>
      </w:r>
      <w:r w:rsidDel="00000000" w:rsidR="00000000" w:rsidRPr="00000000">
        <w:rPr>
          <w:rtl w:val="0"/>
        </w:rPr>
        <w:t xml:space="preserve"> </w:t>
      </w:r>
      <w:r w:rsidDel="00000000" w:rsidR="00000000" w:rsidRPr="00000000">
        <w:rPr>
          <w:rtl w:val="0"/>
        </w:rPr>
        <w:t xml:space="preserve">a</w:t>
      </w:r>
      <w:r w:rsidDel="00000000" w:rsidR="00000000" w:rsidRPr="00000000">
        <w:rPr>
          <w:vertAlign w:val="subscript"/>
          <w:rtl w:val="0"/>
        </w:rPr>
        <w:t xml:space="preserve">i</w:t>
      </w:r>
      <w:r w:rsidDel="00000000" w:rsidR="00000000" w:rsidRPr="00000000">
        <w:rPr>
          <w:rtl w:val="0"/>
        </w:rPr>
        <w:t xml:space="preserve">y</w:t>
      </w:r>
      <w:r w:rsidDel="00000000" w:rsidR="00000000" w:rsidRPr="00000000">
        <w:rPr>
          <w:vertAlign w:val="subscript"/>
          <w:rtl w:val="0"/>
        </w:rPr>
        <w:t xml:space="preserve">i</w:t>
      </w:r>
      <w:r w:rsidDel="00000000" w:rsidR="00000000" w:rsidRPr="00000000">
        <w:rPr>
          <w:rtl w:val="0"/>
        </w:rPr>
        <w:t xml:space="preserve">φ</w:t>
      </w:r>
      <w:r w:rsidDel="00000000" w:rsidR="00000000" w:rsidRPr="00000000">
        <w:rPr>
          <w:rtl w:val="0"/>
        </w:rPr>
        <w:t xml:space="preserve">(</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w:t>
      </w:r>
      <w:r w:rsidDel="00000000" w:rsidR="00000000" w:rsidRPr="00000000">
        <w:rPr>
          <w:vertAlign w:val="superscript"/>
          <w:rtl w:val="0"/>
        </w:rPr>
        <w:t xml:space="preserve">T</w:t>
      </w:r>
      <w:r w:rsidDel="00000000" w:rsidR="00000000" w:rsidRPr="00000000">
        <w:rPr>
          <w:rtl w:val="0"/>
        </w:rPr>
        <w:t xml:space="preserve">φ(z</w:t>
      </w:r>
      <w:r w:rsidDel="00000000" w:rsidR="00000000" w:rsidRPr="00000000">
        <w:rPr>
          <w:rtl w:val="0"/>
        </w:rPr>
        <w:t xml:space="preserve">)</w:t>
      </w:r>
      <w:r w:rsidDel="00000000" w:rsidR="00000000" w:rsidRPr="00000000">
        <w:rPr>
          <w:rtl w:val="0"/>
        </w:rPr>
        <w:t xml:space="preserve"> + b = Sum</w:t>
      </w:r>
      <w:r w:rsidDel="00000000" w:rsidR="00000000" w:rsidRPr="00000000">
        <w:rPr>
          <w:vertAlign w:val="subscript"/>
          <w:rtl w:val="0"/>
        </w:rPr>
        <w:t xml:space="preserve">i sv</w:t>
      </w:r>
      <w:r w:rsidDel="00000000" w:rsidR="00000000" w:rsidRPr="00000000">
        <w:rPr>
          <w:rtl w:val="0"/>
        </w:rPr>
        <w:t xml:space="preserve"> </w:t>
      </w:r>
      <w:r w:rsidDel="00000000" w:rsidR="00000000" w:rsidRPr="00000000">
        <w:rPr>
          <w:rtl w:val="0"/>
        </w:rPr>
        <w:t xml:space="preserve">a</w:t>
      </w:r>
      <w:r w:rsidDel="00000000" w:rsidR="00000000" w:rsidRPr="00000000">
        <w:rPr>
          <w:vertAlign w:val="subscript"/>
          <w:rtl w:val="0"/>
        </w:rPr>
        <w:t xml:space="preserve">i</w:t>
      </w:r>
      <w:r w:rsidDel="00000000" w:rsidR="00000000" w:rsidRPr="00000000">
        <w:rPr>
          <w:rtl w:val="0"/>
        </w:rPr>
        <w:t xml:space="preserve">y</w:t>
      </w:r>
      <w:r w:rsidDel="00000000" w:rsidR="00000000" w:rsidRPr="00000000">
        <w:rPr>
          <w:vertAlign w:val="subscript"/>
          <w:rtl w:val="0"/>
        </w:rPr>
        <w:t xml:space="preserve">i</w:t>
      </w:r>
      <w:r w:rsidDel="00000000" w:rsidR="00000000" w:rsidRPr="00000000">
        <w:rPr>
          <w:rtl w:val="0"/>
        </w:rPr>
        <w:t xml:space="preserve">K</w:t>
      </w:r>
      <w:r w:rsidDel="00000000" w:rsidR="00000000" w:rsidRPr="00000000">
        <w:rPr>
          <w:rtl w:val="0"/>
        </w:rPr>
        <w:t xml:space="preserve">(</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z</w:t>
      </w:r>
      <w:r w:rsidDel="00000000" w:rsidR="00000000" w:rsidRPr="00000000">
        <w:rPr>
          <w:rtl w:val="0"/>
        </w:rPr>
        <w:t xml:space="preserve">) + b, kde b předpočítáme (sv = support vector), protože víme: </w:t>
      </w:r>
    </w:p>
    <w:p w:rsidR="00000000" w:rsidDel="00000000" w:rsidP="00000000" w:rsidRDefault="00000000" w:rsidRPr="00000000" w14:paraId="00000455">
      <w:pPr>
        <w:pageBreakBefore w:val="0"/>
        <w:rPr/>
      </w:pPr>
      <w:r w:rsidDel="00000000" w:rsidR="00000000" w:rsidRPr="00000000">
        <w:rPr>
          <w:rtl w:val="0"/>
        </w:rPr>
        <w:t xml:space="preserve">y</w:t>
      </w:r>
      <w:r w:rsidDel="00000000" w:rsidR="00000000" w:rsidRPr="00000000">
        <w:rPr>
          <w:vertAlign w:val="subscript"/>
          <w:rtl w:val="0"/>
        </w:rPr>
        <w:t xml:space="preserve">sv</w:t>
      </w:r>
      <w:r w:rsidDel="00000000" w:rsidR="00000000" w:rsidRPr="00000000">
        <w:rPr>
          <w:rtl w:val="0"/>
        </w:rPr>
        <w:t xml:space="preserve">(φ(w)</w:t>
      </w:r>
      <w:r w:rsidDel="00000000" w:rsidR="00000000" w:rsidRPr="00000000">
        <w:rPr>
          <w:vertAlign w:val="superscript"/>
          <w:rtl w:val="0"/>
        </w:rPr>
        <w:t xml:space="preserve">T</w:t>
      </w:r>
      <w:r w:rsidDel="00000000" w:rsidR="00000000" w:rsidRPr="00000000">
        <w:rPr>
          <w:rtl w:val="0"/>
        </w:rPr>
        <w:t xml:space="preserve">φ(x</w:t>
      </w:r>
      <w:r w:rsidDel="00000000" w:rsidR="00000000" w:rsidRPr="00000000">
        <w:rPr>
          <w:vertAlign w:val="subscript"/>
          <w:rtl w:val="0"/>
        </w:rPr>
        <w:t xml:space="preserve">sv</w:t>
      </w:r>
      <w:r w:rsidDel="00000000" w:rsidR="00000000" w:rsidRPr="00000000">
        <w:rPr>
          <w:rtl w:val="0"/>
        </w:rPr>
        <w:t xml:space="preserve">) + b) = y</w:t>
      </w:r>
      <w:r w:rsidDel="00000000" w:rsidR="00000000" w:rsidRPr="00000000">
        <w:rPr>
          <w:vertAlign w:val="subscript"/>
          <w:rtl w:val="0"/>
        </w:rPr>
        <w:t xml:space="preserve">sv</w:t>
      </w:r>
      <w:r w:rsidDel="00000000" w:rsidR="00000000" w:rsidRPr="00000000">
        <w:rPr>
          <w:rtl w:val="0"/>
        </w:rPr>
        <w:t xml:space="preserve">(Sum</w:t>
      </w:r>
      <w:r w:rsidDel="00000000" w:rsidR="00000000" w:rsidRPr="00000000">
        <w:rPr>
          <w:vertAlign w:val="subscript"/>
          <w:rtl w:val="0"/>
        </w:rPr>
        <w:t xml:space="preserve">i sv</w:t>
      </w:r>
      <w:r w:rsidDel="00000000" w:rsidR="00000000" w:rsidRPr="00000000">
        <w:rPr>
          <w:rtl w:val="0"/>
        </w:rPr>
        <w:t xml:space="preserve"> a</w:t>
      </w:r>
      <w:r w:rsidDel="00000000" w:rsidR="00000000" w:rsidRPr="00000000">
        <w:rPr>
          <w:vertAlign w:val="subscript"/>
          <w:rtl w:val="0"/>
        </w:rPr>
        <w:t xml:space="preserve">i</w:t>
      </w:r>
      <w:r w:rsidDel="00000000" w:rsidR="00000000" w:rsidRPr="00000000">
        <w:rPr>
          <w:rtl w:val="0"/>
        </w:rPr>
        <w:t xml:space="preserve">y</w:t>
      </w:r>
      <w:r w:rsidDel="00000000" w:rsidR="00000000" w:rsidRPr="00000000">
        <w:rPr>
          <w:vertAlign w:val="subscript"/>
          <w:rtl w:val="0"/>
        </w:rPr>
        <w:t xml:space="preserve">i</w:t>
      </w:r>
      <w:r w:rsidDel="00000000" w:rsidR="00000000" w:rsidRPr="00000000">
        <w:rPr>
          <w:rtl w:val="0"/>
        </w:rPr>
        <w:t xml:space="preserve">K(x</w:t>
      </w:r>
      <w:r w:rsidDel="00000000" w:rsidR="00000000" w:rsidRPr="00000000">
        <w:rPr>
          <w:vertAlign w:val="subscript"/>
          <w:rtl w:val="0"/>
        </w:rPr>
        <w:t xml:space="preserve">i</w:t>
      </w:r>
      <w:r w:rsidDel="00000000" w:rsidR="00000000" w:rsidRPr="00000000">
        <w:rPr>
          <w:rtl w:val="0"/>
        </w:rPr>
        <w:t xml:space="preserve">, </w:t>
      </w:r>
      <w:r w:rsidDel="00000000" w:rsidR="00000000" w:rsidRPr="00000000">
        <w:rPr>
          <w:rtl w:val="0"/>
        </w:rPr>
        <w:t xml:space="preserve">x</w:t>
      </w:r>
      <w:r w:rsidDel="00000000" w:rsidR="00000000" w:rsidRPr="00000000">
        <w:rPr>
          <w:vertAlign w:val="subscript"/>
          <w:rtl w:val="0"/>
        </w:rPr>
        <w:t xml:space="preserve">sv</w:t>
      </w:r>
      <w:r w:rsidDel="00000000" w:rsidR="00000000" w:rsidRPr="00000000">
        <w:rPr>
          <w:rtl w:val="0"/>
        </w:rPr>
        <w:t xml:space="preserve">) + b) = 1 pro nějaký support vector x</w:t>
      </w:r>
      <w:r w:rsidDel="00000000" w:rsidR="00000000" w:rsidRPr="00000000">
        <w:rPr>
          <w:vertAlign w:val="subscript"/>
          <w:rtl w:val="0"/>
        </w:rPr>
        <w:t xml:space="preserve">sv</w:t>
      </w:r>
      <w:r w:rsidDel="00000000" w:rsidR="00000000" w:rsidRPr="00000000">
        <w:rPr>
          <w:rtl w:val="0"/>
        </w:rPr>
        <w:t xml:space="preserve">, a odtud máme:</w:t>
      </w:r>
    </w:p>
    <w:p w:rsidR="00000000" w:rsidDel="00000000" w:rsidP="00000000" w:rsidRDefault="00000000" w:rsidRPr="00000000" w14:paraId="00000456">
      <w:pPr>
        <w:pageBreakBefore w:val="0"/>
        <w:rPr/>
      </w:pPr>
      <w:r w:rsidDel="00000000" w:rsidR="00000000" w:rsidRPr="00000000">
        <w:rPr>
          <w:rtl w:val="0"/>
        </w:rPr>
        <w:t xml:space="preserve">Sum</w:t>
      </w:r>
      <w:r w:rsidDel="00000000" w:rsidR="00000000" w:rsidRPr="00000000">
        <w:rPr>
          <w:vertAlign w:val="subscript"/>
          <w:rtl w:val="0"/>
        </w:rPr>
        <w:t xml:space="preserve">i sv</w:t>
      </w:r>
      <w:r w:rsidDel="00000000" w:rsidR="00000000" w:rsidRPr="00000000">
        <w:rPr>
          <w:rtl w:val="0"/>
        </w:rPr>
        <w:t xml:space="preserve"> a</w:t>
      </w:r>
      <w:r w:rsidDel="00000000" w:rsidR="00000000" w:rsidRPr="00000000">
        <w:rPr>
          <w:vertAlign w:val="subscript"/>
          <w:rtl w:val="0"/>
        </w:rPr>
        <w:t xml:space="preserve">i</w:t>
      </w:r>
      <w:r w:rsidDel="00000000" w:rsidR="00000000" w:rsidRPr="00000000">
        <w:rPr>
          <w:rtl w:val="0"/>
        </w:rPr>
        <w:t xml:space="preserve">y</w:t>
      </w:r>
      <w:r w:rsidDel="00000000" w:rsidR="00000000" w:rsidRPr="00000000">
        <w:rPr>
          <w:vertAlign w:val="subscript"/>
          <w:rtl w:val="0"/>
        </w:rPr>
        <w:t xml:space="preserve">i</w:t>
      </w:r>
      <w:r w:rsidDel="00000000" w:rsidR="00000000" w:rsidRPr="00000000">
        <w:rPr>
          <w:rtl w:val="0"/>
        </w:rPr>
        <w:t xml:space="preserve">K(x</w:t>
      </w:r>
      <w:r w:rsidDel="00000000" w:rsidR="00000000" w:rsidRPr="00000000">
        <w:rPr>
          <w:vertAlign w:val="subscript"/>
          <w:rtl w:val="0"/>
        </w:rPr>
        <w:t xml:space="preserve">i</w:t>
      </w:r>
      <w:r w:rsidDel="00000000" w:rsidR="00000000" w:rsidRPr="00000000">
        <w:rPr>
          <w:rtl w:val="0"/>
        </w:rPr>
        <w:t xml:space="preserve">, x</w:t>
      </w:r>
      <w:r w:rsidDel="00000000" w:rsidR="00000000" w:rsidRPr="00000000">
        <w:rPr>
          <w:vertAlign w:val="subscript"/>
          <w:rtl w:val="0"/>
        </w:rPr>
        <w:t xml:space="preserve">sv</w:t>
      </w:r>
      <w:r w:rsidDel="00000000" w:rsidR="00000000" w:rsidRPr="00000000">
        <w:rPr>
          <w:rtl w:val="0"/>
        </w:rPr>
        <w:t xml:space="preserve">) + b = y</w:t>
      </w:r>
      <w:r w:rsidDel="00000000" w:rsidR="00000000" w:rsidRPr="00000000">
        <w:rPr>
          <w:vertAlign w:val="subscript"/>
          <w:rtl w:val="0"/>
        </w:rPr>
        <w:t xml:space="preserve">sv</w:t>
      </w:r>
      <w:r w:rsidDel="00000000" w:rsidR="00000000" w:rsidRPr="00000000">
        <w:rPr>
          <w:rtl w:val="0"/>
        </w:rPr>
        <w:t xml:space="preserve"> (protože y</w:t>
      </w:r>
      <w:r w:rsidDel="00000000" w:rsidR="00000000" w:rsidRPr="00000000">
        <w:rPr>
          <w:vertAlign w:val="subscript"/>
          <w:rtl w:val="0"/>
        </w:rPr>
        <w:t xml:space="preserve">sv</w:t>
      </w:r>
      <w:r w:rsidDel="00000000" w:rsidR="00000000" w:rsidRPr="00000000">
        <w:rPr>
          <w:rtl w:val="0"/>
        </w:rPr>
        <w:t xml:space="preserve"> = +-1)</w:t>
      </w:r>
    </w:p>
    <w:p w:rsidR="00000000" w:rsidDel="00000000" w:rsidP="00000000" w:rsidRDefault="00000000" w:rsidRPr="00000000" w14:paraId="00000457">
      <w:pPr>
        <w:pageBreakBefore w:val="0"/>
        <w:rPr/>
      </w:pPr>
      <w:r w:rsidDel="00000000" w:rsidR="00000000" w:rsidRPr="00000000">
        <w:rPr>
          <w:rtl w:val="0"/>
        </w:rPr>
        <w:t xml:space="preserve">b = y</w:t>
      </w:r>
      <w:r w:rsidDel="00000000" w:rsidR="00000000" w:rsidRPr="00000000">
        <w:rPr>
          <w:vertAlign w:val="subscript"/>
          <w:rtl w:val="0"/>
        </w:rPr>
        <w:t xml:space="preserve">sv</w:t>
      </w:r>
      <w:r w:rsidDel="00000000" w:rsidR="00000000" w:rsidRPr="00000000">
        <w:rPr>
          <w:rtl w:val="0"/>
        </w:rPr>
        <w:t xml:space="preserve"> - Sum</w:t>
      </w:r>
      <w:r w:rsidDel="00000000" w:rsidR="00000000" w:rsidRPr="00000000">
        <w:rPr>
          <w:vertAlign w:val="subscript"/>
          <w:rtl w:val="0"/>
        </w:rPr>
        <w:t xml:space="preserve">i sv</w:t>
      </w:r>
      <w:r w:rsidDel="00000000" w:rsidR="00000000" w:rsidRPr="00000000">
        <w:rPr>
          <w:rtl w:val="0"/>
        </w:rPr>
        <w:t xml:space="preserve"> a</w:t>
      </w:r>
      <w:r w:rsidDel="00000000" w:rsidR="00000000" w:rsidRPr="00000000">
        <w:rPr>
          <w:vertAlign w:val="subscript"/>
          <w:rtl w:val="0"/>
        </w:rPr>
        <w:t xml:space="preserve">i</w:t>
      </w:r>
      <w:r w:rsidDel="00000000" w:rsidR="00000000" w:rsidRPr="00000000">
        <w:rPr>
          <w:rtl w:val="0"/>
        </w:rPr>
        <w:t xml:space="preserve">y</w:t>
      </w:r>
      <w:r w:rsidDel="00000000" w:rsidR="00000000" w:rsidRPr="00000000">
        <w:rPr>
          <w:vertAlign w:val="subscript"/>
          <w:rtl w:val="0"/>
        </w:rPr>
        <w:t xml:space="preserve">i</w:t>
      </w:r>
      <w:r w:rsidDel="00000000" w:rsidR="00000000" w:rsidRPr="00000000">
        <w:rPr>
          <w:rtl w:val="0"/>
        </w:rPr>
        <w:t xml:space="preserve">K(x</w:t>
      </w:r>
      <w:r w:rsidDel="00000000" w:rsidR="00000000" w:rsidRPr="00000000">
        <w:rPr>
          <w:vertAlign w:val="subscript"/>
          <w:rtl w:val="0"/>
        </w:rPr>
        <w:t xml:space="preserve">i</w:t>
      </w:r>
      <w:r w:rsidDel="00000000" w:rsidR="00000000" w:rsidRPr="00000000">
        <w:rPr>
          <w:rtl w:val="0"/>
        </w:rPr>
        <w:t xml:space="preserve">, x</w:t>
      </w:r>
      <w:r w:rsidDel="00000000" w:rsidR="00000000" w:rsidRPr="00000000">
        <w:rPr>
          <w:vertAlign w:val="subscript"/>
          <w:rtl w:val="0"/>
        </w:rPr>
        <w:t xml:space="preserve">sv</w:t>
      </w:r>
      <w:r w:rsidDel="00000000" w:rsidR="00000000" w:rsidRPr="00000000">
        <w:rPr>
          <w:rtl w:val="0"/>
        </w:rPr>
        <w:t xml:space="preserve">)</w:t>
      </w:r>
    </w:p>
    <w:p w:rsidR="00000000" w:rsidDel="00000000" w:rsidP="00000000" w:rsidRDefault="00000000" w:rsidRPr="00000000" w14:paraId="00000458">
      <w:pPr>
        <w:pageBreakBefore w:val="0"/>
        <w:rPr/>
      </w:pPr>
      <w:r w:rsidDel="00000000" w:rsidR="00000000" w:rsidRPr="00000000">
        <w:rPr>
          <w:rtl w:val="0"/>
        </w:rPr>
      </w:r>
    </w:p>
    <w:p w:rsidR="00000000" w:rsidDel="00000000" w:rsidP="00000000" w:rsidRDefault="00000000" w:rsidRPr="00000000" w14:paraId="00000459">
      <w:pPr>
        <w:pageBreakBefore w:val="0"/>
        <w:rPr>
          <w:b w:val="1"/>
        </w:rPr>
      </w:pPr>
      <w:r w:rsidDel="00000000" w:rsidR="00000000" w:rsidRPr="00000000">
        <w:rPr>
          <w:b w:val="1"/>
          <w:rtl w:val="0"/>
        </w:rPr>
        <w:t xml:space="preserve">Problem 7.6</w:t>
      </w:r>
    </w:p>
    <w:p w:rsidR="00000000" w:rsidDel="00000000" w:rsidP="00000000" w:rsidRDefault="00000000" w:rsidRPr="00000000" w14:paraId="0000045A">
      <w:pPr>
        <w:pageBreakBefore w:val="0"/>
        <w:rPr>
          <w:b w:val="1"/>
        </w:rPr>
      </w:pPr>
      <w:r w:rsidDel="00000000" w:rsidR="00000000" w:rsidRPr="00000000">
        <w:rPr>
          <w:b w:val="1"/>
          <w:rtl w:val="0"/>
        </w:rPr>
        <w:t xml:space="preserve">a)</w:t>
      </w:r>
    </w:p>
    <w:p w:rsidR="00000000" w:rsidDel="00000000" w:rsidP="00000000" w:rsidRDefault="00000000" w:rsidRPr="00000000" w14:paraId="0000045B">
      <w:pPr>
        <w:pageBreakBefore w:val="0"/>
        <w:rPr/>
      </w:pPr>
      <w:r w:rsidDel="00000000" w:rsidR="00000000" w:rsidRPr="00000000">
        <w:rPr>
          <w:rtl w:val="0"/>
        </w:rPr>
        <w:t xml:space="preserve">K(x, y) = 1 + x</w:t>
      </w:r>
      <w:r w:rsidDel="00000000" w:rsidR="00000000" w:rsidRPr="00000000">
        <w:rPr>
          <w:vertAlign w:val="subscript"/>
          <w:rtl w:val="0"/>
        </w:rPr>
        <w:t xml:space="preserve">1</w:t>
      </w:r>
      <w:r w:rsidDel="00000000" w:rsidR="00000000" w:rsidRPr="00000000">
        <w:rPr>
          <w:rtl w:val="0"/>
        </w:rPr>
        <w:t xml:space="preserve">y</w:t>
      </w:r>
      <w:r w:rsidDel="00000000" w:rsidR="00000000" w:rsidRPr="00000000">
        <w:rPr>
          <w:vertAlign w:val="subscript"/>
          <w:rtl w:val="0"/>
        </w:rPr>
        <w:t xml:space="preserve">1</w:t>
      </w:r>
      <w:r w:rsidDel="00000000" w:rsidR="00000000" w:rsidRPr="00000000">
        <w:rPr>
          <w:rtl w:val="0"/>
        </w:rPr>
        <w:t xml:space="preserve"> + x</w:t>
      </w:r>
      <w:r w:rsidDel="00000000" w:rsidR="00000000" w:rsidRPr="00000000">
        <w:rPr>
          <w:vertAlign w:val="subscript"/>
          <w:rtl w:val="0"/>
        </w:rPr>
        <w:t xml:space="preserve">2</w:t>
      </w:r>
      <w:r w:rsidDel="00000000" w:rsidR="00000000" w:rsidRPr="00000000">
        <w:rPr>
          <w:rtl w:val="0"/>
        </w:rPr>
        <w:t xml:space="preserve">y</w:t>
      </w:r>
      <w:r w:rsidDel="00000000" w:rsidR="00000000" w:rsidRPr="00000000">
        <w:rPr>
          <w:vertAlign w:val="subscript"/>
          <w:rtl w:val="0"/>
        </w:rPr>
        <w:t xml:space="preserve">2</w:t>
      </w:r>
      <w:r w:rsidDel="00000000" w:rsidR="00000000" w:rsidRPr="00000000">
        <w:rPr>
          <w:rtl w:val="0"/>
        </w:rPr>
        <w:t xml:space="preserve"> + x</w:t>
      </w:r>
      <w:r w:rsidDel="00000000" w:rsidR="00000000" w:rsidRPr="00000000">
        <w:rPr>
          <w:vertAlign w:val="subscript"/>
          <w:rtl w:val="0"/>
        </w:rPr>
        <w:t xml:space="preserve">1</w:t>
      </w:r>
      <w:r w:rsidDel="00000000" w:rsidR="00000000" w:rsidRPr="00000000">
        <w:rPr>
          <w:vertAlign w:val="superscript"/>
          <w:rtl w:val="0"/>
        </w:rPr>
        <w:t xml:space="preserve">2</w:t>
      </w:r>
      <w:r w:rsidDel="00000000" w:rsidR="00000000" w:rsidRPr="00000000">
        <w:rPr>
          <w:rtl w:val="0"/>
        </w:rPr>
        <w:t xml:space="preserve">y</w:t>
      </w:r>
      <w:r w:rsidDel="00000000" w:rsidR="00000000" w:rsidRPr="00000000">
        <w:rPr>
          <w:vertAlign w:val="subscript"/>
          <w:rtl w:val="0"/>
        </w:rPr>
        <w:t xml:space="preserve">1</w:t>
      </w:r>
      <w:r w:rsidDel="00000000" w:rsidR="00000000" w:rsidRPr="00000000">
        <w:rPr>
          <w:vertAlign w:val="superscript"/>
          <w:rtl w:val="0"/>
        </w:rPr>
        <w:t xml:space="preserve">2</w:t>
      </w:r>
      <w:r w:rsidDel="00000000" w:rsidR="00000000" w:rsidRPr="00000000">
        <w:rPr>
          <w:rtl w:val="0"/>
        </w:rPr>
        <w:t xml:space="preserve"> + x</w:t>
      </w:r>
      <w:r w:rsidDel="00000000" w:rsidR="00000000" w:rsidRPr="00000000">
        <w:rPr>
          <w:vertAlign w:val="subscript"/>
          <w:rtl w:val="0"/>
        </w:rPr>
        <w:t xml:space="preserve">2</w:t>
      </w:r>
      <w:r w:rsidDel="00000000" w:rsidR="00000000" w:rsidRPr="00000000">
        <w:rPr>
          <w:vertAlign w:val="superscript"/>
          <w:rtl w:val="0"/>
        </w:rPr>
        <w:t xml:space="preserve">2</w:t>
      </w:r>
      <w:r w:rsidDel="00000000" w:rsidR="00000000" w:rsidRPr="00000000">
        <w:rPr>
          <w:rtl w:val="0"/>
        </w:rPr>
        <w:t xml:space="preserve">y</w:t>
      </w:r>
      <w:r w:rsidDel="00000000" w:rsidR="00000000" w:rsidRPr="00000000">
        <w:rPr>
          <w:vertAlign w:val="subscript"/>
          <w:rtl w:val="0"/>
        </w:rPr>
        <w:t xml:space="preserve">2</w:t>
      </w:r>
      <w:r w:rsidDel="00000000" w:rsidR="00000000" w:rsidRPr="00000000">
        <w:rPr>
          <w:vertAlign w:val="superscript"/>
          <w:rtl w:val="0"/>
        </w:rPr>
        <w:t xml:space="preserve">2</w:t>
      </w:r>
      <w:r w:rsidDel="00000000" w:rsidR="00000000" w:rsidRPr="00000000">
        <w:rPr>
          <w:rtl w:val="0"/>
        </w:rPr>
        <w:t xml:space="preserve"> + x</w:t>
      </w:r>
      <w:r w:rsidDel="00000000" w:rsidR="00000000" w:rsidRPr="00000000">
        <w:rPr>
          <w:vertAlign w:val="subscript"/>
          <w:rtl w:val="0"/>
        </w:rPr>
        <w:t xml:space="preserve">1</w:t>
      </w:r>
      <w:r w:rsidDel="00000000" w:rsidR="00000000" w:rsidRPr="00000000">
        <w:rPr>
          <w:rtl w:val="0"/>
        </w:rPr>
        <w:t xml:space="preserve">x</w:t>
      </w:r>
      <w:r w:rsidDel="00000000" w:rsidR="00000000" w:rsidRPr="00000000">
        <w:rPr>
          <w:vertAlign w:val="subscript"/>
          <w:rtl w:val="0"/>
        </w:rPr>
        <w:t xml:space="preserve">2</w:t>
      </w:r>
      <w:r w:rsidDel="00000000" w:rsidR="00000000" w:rsidRPr="00000000">
        <w:rPr>
          <w:rtl w:val="0"/>
        </w:rPr>
        <w:t xml:space="preserve">y</w:t>
      </w:r>
      <w:r w:rsidDel="00000000" w:rsidR="00000000" w:rsidRPr="00000000">
        <w:rPr>
          <w:vertAlign w:val="subscript"/>
          <w:rtl w:val="0"/>
        </w:rPr>
        <w:t xml:space="preserve">1</w:t>
      </w:r>
      <w:r w:rsidDel="00000000" w:rsidR="00000000" w:rsidRPr="00000000">
        <w:rPr>
          <w:rtl w:val="0"/>
        </w:rPr>
        <w:t xml:space="preserve">y</w:t>
      </w:r>
      <w:r w:rsidDel="00000000" w:rsidR="00000000" w:rsidRPr="00000000">
        <w:rPr>
          <w:vertAlign w:val="subscript"/>
          <w:rtl w:val="0"/>
        </w:rPr>
        <w:t xml:space="preserve">2</w:t>
      </w:r>
      <w:r w:rsidDel="00000000" w:rsidR="00000000" w:rsidRPr="00000000">
        <w:rPr>
          <w:rtl w:val="0"/>
        </w:rPr>
      </w:r>
    </w:p>
    <w:p w:rsidR="00000000" w:rsidDel="00000000" w:rsidP="00000000" w:rsidRDefault="00000000" w:rsidRPr="00000000" w14:paraId="0000045C">
      <w:pPr>
        <w:pageBreakBefore w:val="0"/>
        <w:rPr>
          <w:b w:val="1"/>
        </w:rPr>
      </w:pPr>
      <w:r w:rsidDel="00000000" w:rsidR="00000000" w:rsidRPr="00000000">
        <w:rPr>
          <w:b w:val="1"/>
          <w:rtl w:val="0"/>
        </w:rPr>
        <w:t xml:space="preserve">b)</w:t>
      </w:r>
    </w:p>
    <w:p w:rsidR="00000000" w:rsidDel="00000000" w:rsidP="00000000" w:rsidRDefault="00000000" w:rsidRPr="00000000" w14:paraId="0000045D">
      <w:pPr>
        <w:pageBreakBefore w:val="0"/>
        <w:rPr/>
      </w:pPr>
      <w:r w:rsidDel="00000000" w:rsidR="00000000" w:rsidRPr="00000000">
        <w:rPr>
          <w:rtl w:val="0"/>
        </w:rPr>
        <w:t xml:space="preserve">K(x, y) = (1 + x</w:t>
      </w:r>
      <w:r w:rsidDel="00000000" w:rsidR="00000000" w:rsidRPr="00000000">
        <w:rPr>
          <w:vertAlign w:val="subscript"/>
          <w:rtl w:val="0"/>
        </w:rPr>
        <w:t xml:space="preserve">1</w:t>
      </w:r>
      <w:r w:rsidDel="00000000" w:rsidR="00000000" w:rsidRPr="00000000">
        <w:rPr>
          <w:rtl w:val="0"/>
        </w:rPr>
        <w:t xml:space="preserve">y</w:t>
      </w:r>
      <w:r w:rsidDel="00000000" w:rsidR="00000000" w:rsidRPr="00000000">
        <w:rPr>
          <w:vertAlign w:val="subscript"/>
          <w:rtl w:val="0"/>
        </w:rPr>
        <w:t xml:space="preserve">1</w:t>
      </w:r>
      <w:r w:rsidDel="00000000" w:rsidR="00000000" w:rsidRPr="00000000">
        <w:rPr>
          <w:rtl w:val="0"/>
        </w:rPr>
        <w:t xml:space="preserve"> + x</w:t>
      </w:r>
      <w:r w:rsidDel="00000000" w:rsidR="00000000" w:rsidRPr="00000000">
        <w:rPr>
          <w:vertAlign w:val="subscript"/>
          <w:rtl w:val="0"/>
        </w:rPr>
        <w:t xml:space="preserve">2</w:t>
      </w:r>
      <w:r w:rsidDel="00000000" w:rsidR="00000000" w:rsidRPr="00000000">
        <w:rPr>
          <w:rtl w:val="0"/>
        </w:rPr>
        <w:t xml:space="preserve">y</w:t>
      </w:r>
      <w:r w:rsidDel="00000000" w:rsidR="00000000" w:rsidRPr="00000000">
        <w:rPr>
          <w:vertAlign w:val="subscript"/>
          <w:rtl w:val="0"/>
        </w:rPr>
        <w:t xml:space="preserve">2</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 1 + 2x</w:t>
      </w:r>
      <w:r w:rsidDel="00000000" w:rsidR="00000000" w:rsidRPr="00000000">
        <w:rPr>
          <w:vertAlign w:val="subscript"/>
          <w:rtl w:val="0"/>
        </w:rPr>
        <w:t xml:space="preserve">1</w:t>
      </w:r>
      <w:r w:rsidDel="00000000" w:rsidR="00000000" w:rsidRPr="00000000">
        <w:rPr>
          <w:rtl w:val="0"/>
        </w:rPr>
        <w:t xml:space="preserve">y</w:t>
      </w:r>
      <w:r w:rsidDel="00000000" w:rsidR="00000000" w:rsidRPr="00000000">
        <w:rPr>
          <w:vertAlign w:val="subscript"/>
          <w:rtl w:val="0"/>
        </w:rPr>
        <w:t xml:space="preserve">1</w:t>
      </w:r>
      <w:r w:rsidDel="00000000" w:rsidR="00000000" w:rsidRPr="00000000">
        <w:rPr>
          <w:rtl w:val="0"/>
        </w:rPr>
        <w:t xml:space="preserve"> + 2x</w:t>
      </w:r>
      <w:r w:rsidDel="00000000" w:rsidR="00000000" w:rsidRPr="00000000">
        <w:rPr>
          <w:vertAlign w:val="subscript"/>
          <w:rtl w:val="0"/>
        </w:rPr>
        <w:t xml:space="preserve">2</w:t>
      </w:r>
      <w:r w:rsidDel="00000000" w:rsidR="00000000" w:rsidRPr="00000000">
        <w:rPr>
          <w:rtl w:val="0"/>
        </w:rPr>
        <w:t xml:space="preserve">y</w:t>
      </w:r>
      <w:r w:rsidDel="00000000" w:rsidR="00000000" w:rsidRPr="00000000">
        <w:rPr>
          <w:vertAlign w:val="subscript"/>
          <w:rtl w:val="0"/>
        </w:rPr>
        <w:t xml:space="preserve">2</w:t>
      </w:r>
      <w:r w:rsidDel="00000000" w:rsidR="00000000" w:rsidRPr="00000000">
        <w:rPr>
          <w:rtl w:val="0"/>
        </w:rPr>
        <w:t xml:space="preserve"> + 2x</w:t>
      </w:r>
      <w:r w:rsidDel="00000000" w:rsidR="00000000" w:rsidRPr="00000000">
        <w:rPr>
          <w:vertAlign w:val="subscript"/>
          <w:rtl w:val="0"/>
        </w:rPr>
        <w:t xml:space="preserve">1</w:t>
      </w:r>
      <w:r w:rsidDel="00000000" w:rsidR="00000000" w:rsidRPr="00000000">
        <w:rPr>
          <w:rtl w:val="0"/>
        </w:rPr>
        <w:t xml:space="preserve">x</w:t>
      </w:r>
      <w:r w:rsidDel="00000000" w:rsidR="00000000" w:rsidRPr="00000000">
        <w:rPr>
          <w:vertAlign w:val="subscript"/>
          <w:rtl w:val="0"/>
        </w:rPr>
        <w:t xml:space="preserve">2</w:t>
      </w:r>
      <w:r w:rsidDel="00000000" w:rsidR="00000000" w:rsidRPr="00000000">
        <w:rPr>
          <w:rtl w:val="0"/>
        </w:rPr>
        <w:t xml:space="preserve">y</w:t>
      </w:r>
      <w:r w:rsidDel="00000000" w:rsidR="00000000" w:rsidRPr="00000000">
        <w:rPr>
          <w:vertAlign w:val="subscript"/>
          <w:rtl w:val="0"/>
        </w:rPr>
        <w:t xml:space="preserve">1</w:t>
      </w:r>
      <w:r w:rsidDel="00000000" w:rsidR="00000000" w:rsidRPr="00000000">
        <w:rPr>
          <w:rtl w:val="0"/>
        </w:rPr>
        <w:t xml:space="preserve">y</w:t>
      </w:r>
      <w:r w:rsidDel="00000000" w:rsidR="00000000" w:rsidRPr="00000000">
        <w:rPr>
          <w:vertAlign w:val="subscript"/>
          <w:rtl w:val="0"/>
        </w:rPr>
        <w:t xml:space="preserve">2</w:t>
      </w:r>
      <w:r w:rsidDel="00000000" w:rsidR="00000000" w:rsidRPr="00000000">
        <w:rPr>
          <w:rtl w:val="0"/>
        </w:rPr>
        <w:t xml:space="preserve"> + x</w:t>
      </w:r>
      <w:r w:rsidDel="00000000" w:rsidR="00000000" w:rsidRPr="00000000">
        <w:rPr>
          <w:vertAlign w:val="subscript"/>
          <w:rtl w:val="0"/>
        </w:rPr>
        <w:t xml:space="preserve">1</w:t>
      </w:r>
      <w:r w:rsidDel="00000000" w:rsidR="00000000" w:rsidRPr="00000000">
        <w:rPr>
          <w:vertAlign w:val="superscript"/>
          <w:rtl w:val="0"/>
        </w:rPr>
        <w:t xml:space="preserve">2</w:t>
      </w:r>
      <w:r w:rsidDel="00000000" w:rsidR="00000000" w:rsidRPr="00000000">
        <w:rPr>
          <w:rtl w:val="0"/>
        </w:rPr>
        <w:t xml:space="preserve">y</w:t>
      </w:r>
      <w:r w:rsidDel="00000000" w:rsidR="00000000" w:rsidRPr="00000000">
        <w:rPr>
          <w:vertAlign w:val="subscript"/>
          <w:rtl w:val="0"/>
        </w:rPr>
        <w:t xml:space="preserve">1</w:t>
      </w:r>
      <w:r w:rsidDel="00000000" w:rsidR="00000000" w:rsidRPr="00000000">
        <w:rPr>
          <w:vertAlign w:val="superscript"/>
          <w:rtl w:val="0"/>
        </w:rPr>
        <w:t xml:space="preserve">2</w:t>
      </w:r>
      <w:r w:rsidDel="00000000" w:rsidR="00000000" w:rsidRPr="00000000">
        <w:rPr>
          <w:rtl w:val="0"/>
        </w:rPr>
        <w:t xml:space="preserve"> + x</w:t>
      </w:r>
      <w:r w:rsidDel="00000000" w:rsidR="00000000" w:rsidRPr="00000000">
        <w:rPr>
          <w:vertAlign w:val="subscript"/>
          <w:rtl w:val="0"/>
        </w:rPr>
        <w:t xml:space="preserve">2</w:t>
      </w:r>
      <w:r w:rsidDel="00000000" w:rsidR="00000000" w:rsidRPr="00000000">
        <w:rPr>
          <w:vertAlign w:val="superscript"/>
          <w:rtl w:val="0"/>
        </w:rPr>
        <w:t xml:space="preserve">2</w:t>
      </w:r>
      <w:r w:rsidDel="00000000" w:rsidR="00000000" w:rsidRPr="00000000">
        <w:rPr>
          <w:rtl w:val="0"/>
        </w:rPr>
        <w:t xml:space="preserve">y</w:t>
      </w:r>
      <w:r w:rsidDel="00000000" w:rsidR="00000000" w:rsidRPr="00000000">
        <w:rPr>
          <w:vertAlign w:val="subscript"/>
          <w:rtl w:val="0"/>
        </w:rPr>
        <w:t xml:space="preserve">2</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045E">
      <w:pPr>
        <w:pageBreakBefore w:val="0"/>
        <w:rPr/>
      </w:pPr>
      <w:r w:rsidDel="00000000" w:rsidR="00000000" w:rsidRPr="00000000">
        <w:rPr>
          <w:rFonts w:ascii="Arial Unicode MS" w:cs="Arial Unicode MS" w:eastAsia="Arial Unicode MS" w:hAnsi="Arial Unicode MS"/>
          <w:rtl w:val="0"/>
        </w:rPr>
        <w:t xml:space="preserve">Odtud máme φ(x) = (1, √(2)x</w:t>
      </w:r>
      <w:r w:rsidDel="00000000" w:rsidR="00000000" w:rsidRPr="00000000">
        <w:rPr>
          <w:vertAlign w:val="subscript"/>
          <w:rtl w:val="0"/>
        </w:rPr>
        <w:t xml:space="preserve">1</w:t>
      </w:r>
      <w:r w:rsidDel="00000000" w:rsidR="00000000" w:rsidRPr="00000000">
        <w:rPr>
          <w:rFonts w:ascii="Arial Unicode MS" w:cs="Arial Unicode MS" w:eastAsia="Arial Unicode MS" w:hAnsi="Arial Unicode MS"/>
          <w:rtl w:val="0"/>
        </w:rPr>
        <w:t xml:space="preserve">, √(2)x</w:t>
      </w:r>
      <w:r w:rsidDel="00000000" w:rsidR="00000000" w:rsidRPr="00000000">
        <w:rPr>
          <w:vertAlign w:val="subscript"/>
          <w:rtl w:val="0"/>
        </w:rPr>
        <w:t xml:space="preserve">2</w:t>
      </w:r>
      <w:r w:rsidDel="00000000" w:rsidR="00000000" w:rsidRPr="00000000">
        <w:rPr>
          <w:rFonts w:ascii="Arial Unicode MS" w:cs="Arial Unicode MS" w:eastAsia="Arial Unicode MS" w:hAnsi="Arial Unicode MS"/>
          <w:rtl w:val="0"/>
        </w:rPr>
        <w:t xml:space="preserve">, √(2)x</w:t>
      </w:r>
      <w:r w:rsidDel="00000000" w:rsidR="00000000" w:rsidRPr="00000000">
        <w:rPr>
          <w:vertAlign w:val="subscript"/>
          <w:rtl w:val="0"/>
        </w:rPr>
        <w:t xml:space="preserve">1</w:t>
      </w:r>
      <w:r w:rsidDel="00000000" w:rsidR="00000000" w:rsidRPr="00000000">
        <w:rPr>
          <w:rtl w:val="0"/>
        </w:rPr>
        <w:t xml:space="preserve">x</w:t>
      </w:r>
      <w:r w:rsidDel="00000000" w:rsidR="00000000" w:rsidRPr="00000000">
        <w:rPr>
          <w:vertAlign w:val="subscript"/>
          <w:rtl w:val="0"/>
        </w:rPr>
        <w:t xml:space="preserve">2</w:t>
      </w:r>
      <w:r w:rsidDel="00000000" w:rsidR="00000000" w:rsidRPr="00000000">
        <w:rPr>
          <w:rtl w:val="0"/>
        </w:rPr>
        <w:t xml:space="preserve">, x</w:t>
      </w:r>
      <w:r w:rsidDel="00000000" w:rsidR="00000000" w:rsidRPr="00000000">
        <w:rPr>
          <w:vertAlign w:val="subscript"/>
          <w:rtl w:val="0"/>
        </w:rPr>
        <w:t xml:space="preserve">1</w:t>
      </w:r>
      <w:r w:rsidDel="00000000" w:rsidR="00000000" w:rsidRPr="00000000">
        <w:rPr>
          <w:vertAlign w:val="superscript"/>
          <w:rtl w:val="0"/>
        </w:rPr>
        <w:t xml:space="preserve">2</w:t>
      </w:r>
      <w:r w:rsidDel="00000000" w:rsidR="00000000" w:rsidRPr="00000000">
        <w:rPr>
          <w:rtl w:val="0"/>
        </w:rPr>
        <w:t xml:space="preserve">, x</w:t>
      </w:r>
      <w:r w:rsidDel="00000000" w:rsidR="00000000" w:rsidRPr="00000000">
        <w:rPr>
          <w:vertAlign w:val="subscript"/>
          <w:rtl w:val="0"/>
        </w:rPr>
        <w:t xml:space="preserve">2</w:t>
      </w:r>
      <w:r w:rsidDel="00000000" w:rsidR="00000000" w:rsidRPr="00000000">
        <w:rPr>
          <w:vertAlign w:val="superscript"/>
          <w:rtl w:val="0"/>
        </w:rPr>
        <w:t xml:space="preserve">2</w:t>
      </w:r>
      <w:r w:rsidDel="00000000" w:rsidR="00000000" w:rsidRPr="00000000">
        <w:rPr>
          <w:rtl w:val="0"/>
        </w:rPr>
        <w:t xml:space="preserve">)</w:t>
      </w:r>
    </w:p>
    <w:p w:rsidR="00000000" w:rsidDel="00000000" w:rsidP="00000000" w:rsidRDefault="00000000" w:rsidRPr="00000000" w14:paraId="0000045F">
      <w:pPr>
        <w:pageBreakBefore w:val="0"/>
        <w:rPr>
          <w:b w:val="1"/>
        </w:rPr>
      </w:pPr>
      <w:r w:rsidDel="00000000" w:rsidR="00000000" w:rsidRPr="00000000">
        <w:rPr>
          <w:b w:val="1"/>
          <w:rtl w:val="0"/>
        </w:rPr>
        <w:t xml:space="preserve">c)</w:t>
      </w:r>
    </w:p>
    <w:p w:rsidR="00000000" w:rsidDel="00000000" w:rsidP="00000000" w:rsidRDefault="00000000" w:rsidRPr="00000000" w14:paraId="00000460">
      <w:pPr>
        <w:pageBreakBefore w:val="0"/>
        <w:rPr/>
      </w:pPr>
      <w:r w:rsidDel="00000000" w:rsidR="00000000" w:rsidRPr="00000000">
        <w:rPr>
          <w:rtl w:val="0"/>
        </w:rPr>
        <w:t xml:space="preserve">ano, šlo by to, získáme polynom 2D proměnných řádu 2d, mapování bude do dimenze k, kde k = počet členů polynomu, každá dimenze mapování bude obsahovat odmocninu konstanty * součin všech prvků jednoho vektoru v daném členu</w:t>
      </w:r>
    </w:p>
    <w:p w:rsidR="00000000" w:rsidDel="00000000" w:rsidP="00000000" w:rsidRDefault="00000000" w:rsidRPr="00000000" w14:paraId="00000461">
      <w:pPr>
        <w:pageBreakBefore w:val="0"/>
        <w:rPr/>
      </w:pPr>
      <w:r w:rsidDel="00000000" w:rsidR="00000000" w:rsidRPr="00000000">
        <w:rPr>
          <w:rtl w:val="0"/>
        </w:rPr>
        <w:t xml:space="preserve">Výpočet kernel function (získání hodnoty) je cca D násobení (x</w:t>
      </w:r>
      <w:r w:rsidDel="00000000" w:rsidR="00000000" w:rsidRPr="00000000">
        <w:rPr>
          <w:vertAlign w:val="subscript"/>
          <w:rtl w:val="0"/>
        </w:rPr>
        <w:t xml:space="preserve">1</w:t>
      </w:r>
      <w:r w:rsidDel="00000000" w:rsidR="00000000" w:rsidRPr="00000000">
        <w:rPr>
          <w:rtl w:val="0"/>
        </w:rPr>
        <w:t xml:space="preserve">*y</w:t>
      </w:r>
      <w:r w:rsidDel="00000000" w:rsidR="00000000" w:rsidRPr="00000000">
        <w:rPr>
          <w:vertAlign w:val="subscript"/>
          <w:rtl w:val="0"/>
        </w:rPr>
        <w:t xml:space="preserve">1</w:t>
      </w:r>
      <w:r w:rsidDel="00000000" w:rsidR="00000000" w:rsidRPr="00000000">
        <w:rPr>
          <w:rtl w:val="0"/>
        </w:rPr>
        <w:t xml:space="preserve">, …, x</w:t>
      </w:r>
      <w:r w:rsidDel="00000000" w:rsidR="00000000" w:rsidRPr="00000000">
        <w:rPr>
          <w:vertAlign w:val="subscript"/>
          <w:rtl w:val="0"/>
        </w:rPr>
        <w:t xml:space="preserve">D</w:t>
      </w:r>
      <w:r w:rsidDel="00000000" w:rsidR="00000000" w:rsidRPr="00000000">
        <w:rPr>
          <w:rtl w:val="0"/>
        </w:rPr>
        <w:t xml:space="preserve">*y</w:t>
      </w:r>
      <w:r w:rsidDel="00000000" w:rsidR="00000000" w:rsidRPr="00000000">
        <w:rPr>
          <w:vertAlign w:val="subscript"/>
          <w:rtl w:val="0"/>
        </w:rPr>
        <w:t xml:space="preserve">D</w:t>
      </w:r>
      <w:r w:rsidDel="00000000" w:rsidR="00000000" w:rsidRPr="00000000">
        <w:rPr>
          <w:rtl w:val="0"/>
        </w:rPr>
        <w:t xml:space="preserve">) + D sčítání (1 + x</w:t>
      </w:r>
      <w:r w:rsidDel="00000000" w:rsidR="00000000" w:rsidRPr="00000000">
        <w:rPr>
          <w:vertAlign w:val="subscript"/>
          <w:rtl w:val="0"/>
        </w:rPr>
        <w:t xml:space="preserve">1</w:t>
      </w:r>
      <w:r w:rsidDel="00000000" w:rsidR="00000000" w:rsidRPr="00000000">
        <w:rPr>
          <w:rtl w:val="0"/>
        </w:rPr>
        <w:t xml:space="preserve">*y</w:t>
      </w:r>
      <w:r w:rsidDel="00000000" w:rsidR="00000000" w:rsidRPr="00000000">
        <w:rPr>
          <w:vertAlign w:val="subscript"/>
          <w:rtl w:val="0"/>
        </w:rPr>
        <w:t xml:space="preserve">1</w:t>
      </w:r>
      <w:r w:rsidDel="00000000" w:rsidR="00000000" w:rsidRPr="00000000">
        <w:rPr>
          <w:rtl w:val="0"/>
        </w:rPr>
        <w:t xml:space="preserve"> +… + x</w:t>
      </w:r>
      <w:r w:rsidDel="00000000" w:rsidR="00000000" w:rsidRPr="00000000">
        <w:rPr>
          <w:vertAlign w:val="subscript"/>
          <w:rtl w:val="0"/>
        </w:rPr>
        <w:t xml:space="preserve">D</w:t>
      </w:r>
      <w:r w:rsidDel="00000000" w:rsidR="00000000" w:rsidRPr="00000000">
        <w:rPr>
          <w:rtl w:val="0"/>
        </w:rPr>
        <w:t xml:space="preserve">*y</w:t>
      </w:r>
      <w:r w:rsidDel="00000000" w:rsidR="00000000" w:rsidRPr="00000000">
        <w:rPr>
          <w:vertAlign w:val="subscript"/>
          <w:rtl w:val="0"/>
        </w:rPr>
        <w:t xml:space="preserve">D</w:t>
      </w:r>
      <w:r w:rsidDel="00000000" w:rsidR="00000000" w:rsidRPr="00000000">
        <w:rPr>
          <w:rtl w:val="0"/>
        </w:rPr>
        <w:t xml:space="preserve">) + d násobení (mocnění na d).</w:t>
      </w:r>
    </w:p>
    <w:p w:rsidR="00000000" w:rsidDel="00000000" w:rsidP="00000000" w:rsidRDefault="00000000" w:rsidRPr="00000000" w14:paraId="00000462">
      <w:pPr>
        <w:pageBreakBefore w:val="0"/>
        <w:rPr/>
      </w:pPr>
      <w:r w:rsidDel="00000000" w:rsidR="00000000" w:rsidRPr="00000000">
        <w:rPr>
          <w:rtl w:val="0"/>
        </w:rPr>
        <w:t xml:space="preserve">Pro získání mapování potřebujeme získat předpis kernel function:</w:t>
      </w:r>
    </w:p>
    <w:p w:rsidR="00000000" w:rsidDel="00000000" w:rsidP="00000000" w:rsidRDefault="00000000" w:rsidRPr="00000000" w14:paraId="00000463">
      <w:pPr>
        <w:pageBreakBefore w:val="0"/>
        <w:rPr/>
      </w:pPr>
      <w:r w:rsidDel="00000000" w:rsidR="00000000" w:rsidRPr="00000000">
        <w:rPr>
          <w:rtl w:val="0"/>
        </w:rPr>
        <w:t xml:space="preserve">D násobení a získáme (1 + x</w:t>
      </w:r>
      <w:r w:rsidDel="00000000" w:rsidR="00000000" w:rsidRPr="00000000">
        <w:rPr>
          <w:vertAlign w:val="subscript"/>
          <w:rtl w:val="0"/>
        </w:rPr>
        <w:t xml:space="preserve">1</w:t>
      </w:r>
      <w:r w:rsidDel="00000000" w:rsidR="00000000" w:rsidRPr="00000000">
        <w:rPr>
          <w:rtl w:val="0"/>
        </w:rPr>
        <w:t xml:space="preserve">*y</w:t>
      </w:r>
      <w:r w:rsidDel="00000000" w:rsidR="00000000" w:rsidRPr="00000000">
        <w:rPr>
          <w:vertAlign w:val="subscript"/>
          <w:rtl w:val="0"/>
        </w:rPr>
        <w:t xml:space="preserve">1</w:t>
      </w:r>
      <w:r w:rsidDel="00000000" w:rsidR="00000000" w:rsidRPr="00000000">
        <w:rPr>
          <w:rtl w:val="0"/>
        </w:rPr>
        <w:t xml:space="preserve"> +… + x</w:t>
      </w:r>
      <w:r w:rsidDel="00000000" w:rsidR="00000000" w:rsidRPr="00000000">
        <w:rPr>
          <w:vertAlign w:val="subscript"/>
          <w:rtl w:val="0"/>
        </w:rPr>
        <w:t xml:space="preserve">D</w:t>
      </w:r>
      <w:r w:rsidDel="00000000" w:rsidR="00000000" w:rsidRPr="00000000">
        <w:rPr>
          <w:rtl w:val="0"/>
        </w:rPr>
        <w:t xml:space="preserve">*y</w:t>
      </w:r>
      <w:r w:rsidDel="00000000" w:rsidR="00000000" w:rsidRPr="00000000">
        <w:rPr>
          <w:vertAlign w:val="subscript"/>
          <w:rtl w:val="0"/>
        </w:rPr>
        <w:t xml:space="preserve">D</w:t>
      </w:r>
      <w:r w:rsidDel="00000000" w:rsidR="00000000" w:rsidRPr="00000000">
        <w:rPr>
          <w:rtl w:val="0"/>
        </w:rPr>
        <w:t xml:space="preserve">), což má </w:t>
      </w:r>
      <w:r w:rsidDel="00000000" w:rsidR="00000000" w:rsidRPr="00000000">
        <w:rPr>
          <w:rtl w:val="0"/>
        </w:rPr>
        <w:t xml:space="preserve">D+1</w:t>
      </w:r>
      <w:r w:rsidDel="00000000" w:rsidR="00000000" w:rsidRPr="00000000">
        <w:rPr>
          <w:rtl w:val="0"/>
        </w:rPr>
        <w:t xml:space="preserve"> členů. Při umocnění na druhou uděláme (D+1)(D+1) násobení a vznikne člen s D(D+1) členy (myslím), takže další násobení původním (1 + x</w:t>
      </w:r>
      <w:r w:rsidDel="00000000" w:rsidR="00000000" w:rsidRPr="00000000">
        <w:rPr>
          <w:vertAlign w:val="subscript"/>
          <w:rtl w:val="0"/>
        </w:rPr>
        <w:t xml:space="preserve">1</w:t>
      </w:r>
      <w:r w:rsidDel="00000000" w:rsidR="00000000" w:rsidRPr="00000000">
        <w:rPr>
          <w:rtl w:val="0"/>
        </w:rPr>
        <w:t xml:space="preserve">*y</w:t>
      </w:r>
      <w:r w:rsidDel="00000000" w:rsidR="00000000" w:rsidRPr="00000000">
        <w:rPr>
          <w:vertAlign w:val="subscript"/>
          <w:rtl w:val="0"/>
        </w:rPr>
        <w:t xml:space="preserve">1</w:t>
      </w:r>
      <w:r w:rsidDel="00000000" w:rsidR="00000000" w:rsidRPr="00000000">
        <w:rPr>
          <w:rtl w:val="0"/>
        </w:rPr>
        <w:t xml:space="preserve"> +… + x</w:t>
      </w:r>
      <w:r w:rsidDel="00000000" w:rsidR="00000000" w:rsidRPr="00000000">
        <w:rPr>
          <w:vertAlign w:val="subscript"/>
          <w:rtl w:val="0"/>
        </w:rPr>
        <w:t xml:space="preserve">D</w:t>
      </w:r>
      <w:r w:rsidDel="00000000" w:rsidR="00000000" w:rsidRPr="00000000">
        <w:rPr>
          <w:rtl w:val="0"/>
        </w:rPr>
        <w:t xml:space="preserve">*y</w:t>
      </w:r>
      <w:r w:rsidDel="00000000" w:rsidR="00000000" w:rsidRPr="00000000">
        <w:rPr>
          <w:vertAlign w:val="subscript"/>
          <w:rtl w:val="0"/>
        </w:rPr>
        <w:t xml:space="preserve">D</w:t>
      </w:r>
      <w:r w:rsidDel="00000000" w:rsidR="00000000" w:rsidRPr="00000000">
        <w:rPr>
          <w:rtl w:val="0"/>
        </w:rPr>
        <w:t xml:space="preserve">) (tj., celkově umocnění na třetí) je D(D+1)(D+1) násobení a vznikne výraz s D*D*(D+1) členy atd. Takže poslední krok mocnění máme asi D</w:t>
      </w:r>
      <w:r w:rsidDel="00000000" w:rsidR="00000000" w:rsidRPr="00000000">
        <w:rPr>
          <w:vertAlign w:val="superscript"/>
          <w:rtl w:val="0"/>
        </w:rPr>
        <w:t xml:space="preserve">d-1</w:t>
      </w:r>
      <w:r w:rsidDel="00000000" w:rsidR="00000000" w:rsidRPr="00000000">
        <w:rPr>
          <w:rtl w:val="0"/>
        </w:rPr>
        <w:t xml:space="preserve">(D+1)(D+1) násobení plus (nepočítal jsem sčítání).</w:t>
      </w:r>
    </w:p>
    <w:p w:rsidR="00000000" w:rsidDel="00000000" w:rsidP="00000000" w:rsidRDefault="00000000" w:rsidRPr="00000000" w14:paraId="00000464">
      <w:pPr>
        <w:pageBreakBefore w:val="0"/>
        <w:rPr/>
      </w:pPr>
      <w:r w:rsidDel="00000000" w:rsidR="00000000" w:rsidRPr="00000000">
        <w:rPr>
          <w:rtl w:val="0"/>
        </w:rPr>
        <w:t xml:space="preserve">Výpočet mapování pak je odmocnění konstant u členů ve výsledném výrazu s D</w:t>
      </w:r>
      <w:r w:rsidDel="00000000" w:rsidR="00000000" w:rsidRPr="00000000">
        <w:rPr>
          <w:vertAlign w:val="superscript"/>
          <w:rtl w:val="0"/>
        </w:rPr>
        <w:t xml:space="preserve">d</w:t>
      </w:r>
      <w:r w:rsidDel="00000000" w:rsidR="00000000" w:rsidRPr="00000000">
        <w:rPr>
          <w:rtl w:val="0"/>
        </w:rPr>
        <w:t xml:space="preserve">(</w:t>
      </w:r>
      <w:r w:rsidDel="00000000" w:rsidR="00000000" w:rsidRPr="00000000">
        <w:rPr>
          <w:rtl w:val="0"/>
        </w:rPr>
        <w:t xml:space="preserve">D+1</w:t>
      </w:r>
      <w:r w:rsidDel="00000000" w:rsidR="00000000" w:rsidRPr="00000000">
        <w:rPr>
          <w:rtl w:val="0"/>
        </w:rPr>
        <w:t xml:space="preserve">) členy a rozdělení částí </w:t>
      </w:r>
      <w:r w:rsidDel="00000000" w:rsidR="00000000" w:rsidRPr="00000000">
        <w:rPr>
          <w:rtl w:val="0"/>
        </w:rPr>
        <w:t xml:space="preserve">x a y v</w:t>
      </w:r>
      <w:r w:rsidDel="00000000" w:rsidR="00000000" w:rsidRPr="00000000">
        <w:rPr>
          <w:rtl w:val="0"/>
        </w:rPr>
        <w:t xml:space="preserve"> každém členu.</w:t>
      </w:r>
    </w:p>
    <w:p w:rsidR="00000000" w:rsidDel="00000000" w:rsidP="00000000" w:rsidRDefault="00000000" w:rsidRPr="00000000" w14:paraId="00000465">
      <w:pPr>
        <w:pageBreakBefore w:val="0"/>
        <w:rPr/>
      </w:pPr>
      <w:r w:rsidDel="00000000" w:rsidR="00000000" w:rsidRPr="00000000">
        <w:rPr>
          <w:rtl w:val="0"/>
        </w:rPr>
        <w:t xml:space="preserve">Nechce se mi nad počty operací přemýšlet nějak do hloubky, prostě kvůli tomu že pro získání mapování potřebujeme předpis a tak nemůžeme po každém krok členy sečíst do jednoho skaláru, nám přibude strašně moc operací. Asi :D</w:t>
      </w:r>
    </w:p>
    <w:p w:rsidR="00000000" w:rsidDel="00000000" w:rsidP="00000000" w:rsidRDefault="00000000" w:rsidRPr="00000000" w14:paraId="00000466">
      <w:pPr>
        <w:pageBreakBefore w:val="0"/>
        <w:rPr>
          <w:b w:val="1"/>
        </w:rPr>
      </w:pPr>
      <w:r w:rsidDel="00000000" w:rsidR="00000000" w:rsidRPr="00000000">
        <w:br w:type="page"/>
      </w:r>
      <w:r w:rsidDel="00000000" w:rsidR="00000000" w:rsidRPr="00000000">
        <w:rPr>
          <w:b w:val="1"/>
          <w:rtl w:val="0"/>
        </w:rPr>
        <w:t xml:space="preserve">Problem 8.1</w:t>
      </w:r>
    </w:p>
    <w:p w:rsidR="00000000" w:rsidDel="00000000" w:rsidP="00000000" w:rsidRDefault="00000000" w:rsidRPr="00000000" w14:paraId="00000467">
      <w:pPr>
        <w:pageBreakBefore w:val="0"/>
        <w:rPr>
          <w:b w:val="1"/>
        </w:rPr>
      </w:pPr>
      <w:r w:rsidDel="00000000" w:rsidR="00000000" w:rsidRPr="00000000">
        <w:rPr>
          <w:b w:val="1"/>
          <w:rtl w:val="0"/>
        </w:rPr>
        <w:t xml:space="preserve">a)</w:t>
      </w:r>
    </w:p>
    <w:p w:rsidR="00000000" w:rsidDel="00000000" w:rsidP="00000000" w:rsidRDefault="00000000" w:rsidRPr="00000000" w14:paraId="00000468">
      <w:pPr>
        <w:pageBreakBefore w:val="0"/>
        <w:rPr/>
      </w:pPr>
      <w:r w:rsidDel="00000000" w:rsidR="00000000" w:rsidRPr="00000000">
        <w:rPr>
          <w:rtl w:val="0"/>
        </w:rPr>
        <w:t xml:space="preserve">chyba je když sign(f(x)) != y, což je iff</w:t>
      </w:r>
    </w:p>
    <w:p w:rsidR="00000000" w:rsidDel="00000000" w:rsidP="00000000" w:rsidRDefault="00000000" w:rsidRPr="00000000" w14:paraId="00000469">
      <w:pPr>
        <w:pageBreakBefore w:val="0"/>
        <w:ind w:left="0" w:firstLine="0"/>
        <w:rPr/>
      </w:pPr>
      <w:r w:rsidDel="00000000" w:rsidR="00000000" w:rsidRPr="00000000">
        <w:rPr>
          <w:rtl w:val="0"/>
        </w:rPr>
        <w:tab/>
        <w:t xml:space="preserve">f(x) &lt; 0 a y = 1</w:t>
      </w:r>
    </w:p>
    <w:p w:rsidR="00000000" w:rsidDel="00000000" w:rsidP="00000000" w:rsidRDefault="00000000" w:rsidRPr="00000000" w14:paraId="0000046A">
      <w:pPr>
        <w:pageBreakBefore w:val="0"/>
        <w:ind w:left="0" w:firstLine="0"/>
        <w:rPr/>
      </w:pPr>
      <w:r w:rsidDel="00000000" w:rsidR="00000000" w:rsidRPr="00000000">
        <w:rPr>
          <w:rtl w:val="0"/>
        </w:rPr>
        <w:tab/>
        <w:t xml:space="preserve">f(x) &gt; 0 a y = -1</w:t>
      </w:r>
    </w:p>
    <w:p w:rsidR="00000000" w:rsidDel="00000000" w:rsidP="00000000" w:rsidRDefault="00000000" w:rsidRPr="00000000" w14:paraId="0000046B">
      <w:pPr>
        <w:pageBreakBefore w:val="0"/>
        <w:ind w:left="0" w:firstLine="0"/>
        <w:rPr/>
      </w:pPr>
      <w:r w:rsidDel="00000000" w:rsidR="00000000" w:rsidRPr="00000000">
        <w:rPr>
          <w:rtl w:val="0"/>
        </w:rPr>
        <w:t xml:space="preserve">=&gt; f(x)*y &lt; 0</w:t>
      </w:r>
    </w:p>
    <w:p w:rsidR="00000000" w:rsidDel="00000000" w:rsidP="00000000" w:rsidRDefault="00000000" w:rsidRPr="00000000" w14:paraId="0000046C">
      <w:pPr>
        <w:pageBreakBefore w:val="0"/>
        <w:ind w:left="0" w:firstLine="0"/>
        <w:rPr/>
      </w:pPr>
      <w:r w:rsidDel="00000000" w:rsidR="00000000" w:rsidRPr="00000000">
        <w:rPr>
          <w:rtl w:val="0"/>
        </w:rPr>
        <w:t xml:space="preserve">Ty divný závorky dávají 1 iff výraz uvnitř je true, jinak 0, takže to sečte všechny chyby.</w:t>
      </w:r>
    </w:p>
    <w:p w:rsidR="00000000" w:rsidDel="00000000" w:rsidP="00000000" w:rsidRDefault="00000000" w:rsidRPr="00000000" w14:paraId="0000046D">
      <w:pPr>
        <w:pageBreakBefore w:val="0"/>
        <w:ind w:left="0" w:firstLine="0"/>
        <w:rPr/>
      </w:pPr>
      <w:r w:rsidDel="00000000" w:rsidR="00000000" w:rsidRPr="00000000">
        <w:rPr>
          <w:rtl w:val="0"/>
        </w:rPr>
        <w:t xml:space="preserve">Přijde mi jen divný, že to není dělený velikostí trénovací množiny, v přednášce to bylo násobené </w:t>
      </w:r>
      <w:r w:rsidDel="00000000" w:rsidR="00000000" w:rsidRPr="00000000">
        <w:rPr>
          <w:rtl w:val="0"/>
        </w:rPr>
        <w:t xml:space="preserve">D</w:t>
      </w:r>
      <w:r w:rsidDel="00000000" w:rsidR="00000000" w:rsidRPr="00000000">
        <w:rPr>
          <w:vertAlign w:val="subscript"/>
          <w:rtl w:val="0"/>
        </w:rPr>
        <w:t xml:space="preserve">t</w:t>
      </w:r>
      <w:r w:rsidDel="00000000" w:rsidR="00000000" w:rsidRPr="00000000">
        <w:rPr>
          <w:rtl w:val="0"/>
        </w:rPr>
        <w:t xml:space="preserve">(i</w:t>
      </w:r>
      <w:r w:rsidDel="00000000" w:rsidR="00000000" w:rsidRPr="00000000">
        <w:rPr>
          <w:rtl w:val="0"/>
        </w:rPr>
        <w:t xml:space="preserve">), což bylo inicializované na 1/N.</w:t>
      </w:r>
    </w:p>
    <w:p w:rsidR="00000000" w:rsidDel="00000000" w:rsidP="00000000" w:rsidRDefault="00000000" w:rsidRPr="00000000" w14:paraId="0000046E">
      <w:pPr>
        <w:pageBreakBefore w:val="0"/>
        <w:ind w:left="0" w:firstLine="0"/>
        <w:rPr/>
      </w:pPr>
      <w:r w:rsidDel="00000000" w:rsidR="00000000" w:rsidRPr="00000000">
        <w:rPr>
          <w:rtl w:val="0"/>
        </w:rPr>
      </w:r>
    </w:p>
    <w:p w:rsidR="00000000" w:rsidDel="00000000" w:rsidP="00000000" w:rsidRDefault="00000000" w:rsidRPr="00000000" w14:paraId="0000046F">
      <w:pPr>
        <w:pageBreakBefore w:val="0"/>
        <w:ind w:left="0" w:firstLine="0"/>
        <w:rPr>
          <w:b w:val="1"/>
        </w:rPr>
      </w:pPr>
      <w:r w:rsidDel="00000000" w:rsidR="00000000" w:rsidRPr="00000000">
        <w:rPr>
          <w:b w:val="1"/>
          <w:rtl w:val="0"/>
        </w:rPr>
        <w:t xml:space="preserve">b)</w:t>
      </w:r>
    </w:p>
    <w:p w:rsidR="00000000" w:rsidDel="00000000" w:rsidP="00000000" w:rsidRDefault="00000000" w:rsidRPr="00000000" w14:paraId="00000470">
      <w:pPr>
        <w:pageBreakBefore w:val="0"/>
        <w:ind w:left="0" w:firstLine="0"/>
        <w:rPr/>
      </w:pPr>
      <w:r w:rsidDel="00000000" w:rsidR="00000000" w:rsidRPr="00000000">
        <w:rPr>
          <w:rtl w:val="0"/>
        </w:rPr>
        <w:t xml:space="preserve">Když f(x)y &lt;= 0 tak emp. risk je 1, ale -f(x)y &gt;= 0, takže e</w:t>
      </w:r>
      <w:r w:rsidDel="00000000" w:rsidR="00000000" w:rsidRPr="00000000">
        <w:rPr>
          <w:vertAlign w:val="superscript"/>
          <w:rtl w:val="0"/>
        </w:rPr>
        <w:t xml:space="preserve">-f(x)y</w:t>
      </w:r>
      <w:r w:rsidDel="00000000" w:rsidR="00000000" w:rsidRPr="00000000">
        <w:rPr>
          <w:rtl w:val="0"/>
        </w:rPr>
        <w:t xml:space="preserve"> &gt;= 1</w:t>
      </w:r>
    </w:p>
    <w:p w:rsidR="00000000" w:rsidDel="00000000" w:rsidP="00000000" w:rsidRDefault="00000000" w:rsidRPr="00000000" w14:paraId="00000471">
      <w:pPr>
        <w:pageBreakBefore w:val="0"/>
        <w:ind w:left="0" w:firstLine="0"/>
        <w:rPr/>
      </w:pPr>
      <w:r w:rsidDel="00000000" w:rsidR="00000000" w:rsidRPr="00000000">
        <w:rPr>
          <w:rtl w:val="0"/>
        </w:rPr>
        <w:t xml:space="preserve">Když f(x)y &gt; 0 tak emp. risk je 0, ale e</w:t>
      </w:r>
      <w:r w:rsidDel="00000000" w:rsidR="00000000" w:rsidRPr="00000000">
        <w:rPr>
          <w:vertAlign w:val="superscript"/>
          <w:rtl w:val="0"/>
        </w:rPr>
        <w:t xml:space="preserve">-f(x)y</w:t>
      </w:r>
      <w:r w:rsidDel="00000000" w:rsidR="00000000" w:rsidRPr="00000000">
        <w:rPr>
          <w:rtl w:val="0"/>
        </w:rPr>
        <w:t xml:space="preserve"> &gt; 0 platí vždy</w:t>
      </w:r>
    </w:p>
    <w:p w:rsidR="00000000" w:rsidDel="00000000" w:rsidP="00000000" w:rsidRDefault="00000000" w:rsidRPr="00000000" w14:paraId="00000472">
      <w:pPr>
        <w:pageBreakBefore w:val="0"/>
        <w:ind w:left="0" w:firstLine="0"/>
        <w:rPr/>
      </w:pPr>
      <w:r w:rsidDel="00000000" w:rsidR="00000000" w:rsidRPr="00000000">
        <w:rPr/>
        <w:drawing>
          <wp:inline distB="114300" distT="114300" distL="114300" distR="114300">
            <wp:extent cx="3462338" cy="1984779"/>
            <wp:effectExtent b="0" l="0" r="0" t="0"/>
            <wp:docPr id="19"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3462338" cy="1984779"/>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pageBreakBefore w:val="0"/>
        <w:ind w:left="0" w:firstLine="0"/>
        <w:rPr/>
      </w:pPr>
      <w:r w:rsidDel="00000000" w:rsidR="00000000" w:rsidRPr="00000000">
        <w:rPr>
          <w:rtl w:val="0"/>
        </w:rPr>
        <w:t xml:space="preserve">Výhodou může být, že i správně ohodnocené body mají přidělenou nenulovou chybu, takže se je algoritmus stále snaží ohodnotit “lépe”, neboli dostat dál od oddělující hranice. Zároveň je to spojitá, diferencovatelná funkce.</w:t>
      </w:r>
    </w:p>
    <w:p w:rsidR="00000000" w:rsidDel="00000000" w:rsidP="00000000" w:rsidRDefault="00000000" w:rsidRPr="00000000" w14:paraId="00000474">
      <w:pPr>
        <w:pageBreakBefore w:val="0"/>
        <w:ind w:left="0" w:firstLine="0"/>
        <w:rPr/>
      </w:pPr>
      <w:r w:rsidDel="00000000" w:rsidR="00000000" w:rsidRPr="00000000">
        <w:rPr>
          <w:rtl w:val="0"/>
        </w:rPr>
      </w:r>
    </w:p>
    <w:p w:rsidR="00000000" w:rsidDel="00000000" w:rsidP="00000000" w:rsidRDefault="00000000" w:rsidRPr="00000000" w14:paraId="00000475">
      <w:pPr>
        <w:pageBreakBefore w:val="0"/>
        <w:ind w:left="0" w:firstLine="0"/>
        <w:rPr>
          <w:b w:val="1"/>
        </w:rPr>
      </w:pPr>
      <w:r w:rsidDel="00000000" w:rsidR="00000000" w:rsidRPr="00000000">
        <w:rPr>
          <w:b w:val="1"/>
          <w:rtl w:val="0"/>
        </w:rPr>
        <w:t xml:space="preserve">c)</w:t>
      </w:r>
    </w:p>
    <w:p w:rsidR="00000000" w:rsidDel="00000000" w:rsidP="00000000" w:rsidRDefault="00000000" w:rsidRPr="00000000" w14:paraId="00000476">
      <w:pPr>
        <w:pageBreakBefore w:val="0"/>
        <w:ind w:left="0" w:firstLine="0"/>
        <w:rPr/>
      </w:pPr>
      <w:r w:rsidDel="00000000" w:rsidR="00000000" w:rsidRPr="00000000">
        <w:rPr>
          <w:rtl w:val="0"/>
        </w:rPr>
        <w:t xml:space="preserve">Máme mapování h(x): R</w:t>
      </w:r>
      <w:r w:rsidDel="00000000" w:rsidR="00000000" w:rsidRPr="00000000">
        <w:rPr>
          <w:vertAlign w:val="superscript"/>
          <w:rtl w:val="0"/>
        </w:rPr>
        <w:t xml:space="preserve">D</w:t>
      </w:r>
      <w:r w:rsidDel="00000000" w:rsidR="00000000" w:rsidRPr="00000000">
        <w:rPr>
          <w:rtl w:val="0"/>
        </w:rPr>
        <w:t xml:space="preserve"> -&gt; R</w:t>
      </w:r>
      <w:r w:rsidDel="00000000" w:rsidR="00000000" w:rsidRPr="00000000">
        <w:rPr>
          <w:vertAlign w:val="superscript"/>
          <w:rtl w:val="0"/>
        </w:rPr>
        <w:t xml:space="preserve">T</w:t>
      </w:r>
      <w:r w:rsidDel="00000000" w:rsidR="00000000" w:rsidRPr="00000000">
        <w:rPr>
          <w:rtl w:val="0"/>
        </w:rPr>
        <w:t xml:space="preserve"> a chceme najít lineární klasifikátor takto mapovaných bodů. Tzn. hledáme koeficienty a z R</w:t>
      </w:r>
      <w:r w:rsidDel="00000000" w:rsidR="00000000" w:rsidRPr="00000000">
        <w:rPr>
          <w:vertAlign w:val="superscript"/>
          <w:rtl w:val="0"/>
        </w:rPr>
        <w:t xml:space="preserve">T</w:t>
      </w:r>
      <w:r w:rsidDel="00000000" w:rsidR="00000000" w:rsidRPr="00000000">
        <w:rPr>
          <w:rtl w:val="0"/>
        </w:rPr>
        <w:t xml:space="preserve">, tak aby chyba na trénovacích datech {(x</w:t>
      </w:r>
      <w:r w:rsidDel="00000000" w:rsidR="00000000" w:rsidRPr="00000000">
        <w:rPr>
          <w:vertAlign w:val="subscript"/>
          <w:rtl w:val="0"/>
        </w:rPr>
        <w:t xml:space="preserve">i</w:t>
      </w:r>
      <w:r w:rsidDel="00000000" w:rsidR="00000000" w:rsidRPr="00000000">
        <w:rPr>
          <w:rtl w:val="0"/>
        </w:rPr>
        <w:t xml:space="preserve">, y</w:t>
      </w:r>
      <w:r w:rsidDel="00000000" w:rsidR="00000000" w:rsidRPr="00000000">
        <w:rPr>
          <w:vertAlign w:val="subscript"/>
          <w:rtl w:val="0"/>
        </w:rPr>
        <w:t xml:space="preserve">i</w:t>
      </w:r>
      <w:r w:rsidDel="00000000" w:rsidR="00000000" w:rsidRPr="00000000">
        <w:rPr>
          <w:rtl w:val="0"/>
        </w:rPr>
        <w:t xml:space="preserve">)}</w:t>
      </w:r>
      <w:r w:rsidDel="00000000" w:rsidR="00000000" w:rsidRPr="00000000">
        <w:rPr>
          <w:vertAlign w:val="subscript"/>
          <w:rtl w:val="0"/>
        </w:rPr>
        <w:t xml:space="preserve">1 &lt;= i &lt;= N</w:t>
      </w:r>
      <w:r w:rsidDel="00000000" w:rsidR="00000000" w:rsidRPr="00000000">
        <w:rPr>
          <w:rtl w:val="0"/>
        </w:rPr>
      </w:r>
    </w:p>
    <w:p w:rsidR="00000000" w:rsidDel="00000000" w:rsidP="00000000" w:rsidRDefault="00000000" w:rsidRPr="00000000" w14:paraId="00000477">
      <w:pPr>
        <w:pageBreakBefore w:val="0"/>
        <w:ind w:left="0" w:firstLine="0"/>
        <w:rPr>
          <w:vertAlign w:val="subscript"/>
        </w:rPr>
      </w:pPr>
      <w:r w:rsidDel="00000000" w:rsidR="00000000" w:rsidRPr="00000000">
        <w:rPr>
          <w:rtl w:val="0"/>
        </w:rPr>
        <w:t xml:space="preserve">R</w:t>
      </w:r>
      <w:r w:rsidDel="00000000" w:rsidR="00000000" w:rsidRPr="00000000">
        <w:rPr>
          <w:vertAlign w:val="subscript"/>
          <w:rtl w:val="0"/>
        </w:rPr>
        <w:t xml:space="preserve">emp</w:t>
      </w:r>
      <w:r w:rsidDel="00000000" w:rsidR="00000000" w:rsidRPr="00000000">
        <w:rPr>
          <w:rtl w:val="0"/>
        </w:rPr>
        <w:t xml:space="preserve"> =</w:t>
      </w:r>
      <w:r w:rsidDel="00000000" w:rsidR="00000000" w:rsidRPr="00000000">
        <w:rPr>
          <w:rtl w:val="0"/>
        </w:rPr>
        <w:t xml:space="preserve"> Sum</w:t>
      </w:r>
      <w:r w:rsidDel="00000000" w:rsidR="00000000" w:rsidRPr="00000000">
        <w:rPr>
          <w:vertAlign w:val="subscript"/>
          <w:rtl w:val="0"/>
        </w:rPr>
        <w:t xml:space="preserve">1 &lt;= i &lt;= N</w:t>
      </w:r>
      <w:r w:rsidDel="00000000" w:rsidR="00000000" w:rsidRPr="00000000">
        <w:rPr>
          <w:rtl w:val="0"/>
        </w:rPr>
        <w:t xml:space="preserve"> e</w:t>
      </w:r>
      <w:r w:rsidDel="00000000" w:rsidR="00000000" w:rsidRPr="00000000">
        <w:rPr>
          <w:vertAlign w:val="superscript"/>
          <w:rtl w:val="0"/>
        </w:rPr>
        <w:t xml:space="preserve">-a*h(x)*y</w:t>
      </w:r>
      <w:r w:rsidDel="00000000" w:rsidR="00000000" w:rsidRPr="00000000">
        <w:rPr>
          <w:rtl w:val="0"/>
        </w:rPr>
        <w:t xml:space="preserve"> byla minimální =&gt; </w:t>
      </w:r>
      <w:r w:rsidDel="00000000" w:rsidR="00000000" w:rsidRPr="00000000">
        <w:rPr>
          <w:rtl w:val="0"/>
        </w:rPr>
        <w:t xml:space="preserve">argmin</w:t>
      </w:r>
      <w:r w:rsidDel="00000000" w:rsidR="00000000" w:rsidRPr="00000000">
        <w:rPr>
          <w:vertAlign w:val="subscript"/>
          <w:rtl w:val="0"/>
        </w:rPr>
        <w:t xml:space="preserve">a</w:t>
      </w:r>
      <w:r w:rsidDel="00000000" w:rsidR="00000000" w:rsidRPr="00000000">
        <w:rPr>
          <w:rtl w:val="0"/>
        </w:rPr>
        <w:t xml:space="preserve"> R</w:t>
      </w:r>
      <w:r w:rsidDel="00000000" w:rsidR="00000000" w:rsidRPr="00000000">
        <w:rPr>
          <w:vertAlign w:val="subscript"/>
          <w:rtl w:val="0"/>
        </w:rPr>
        <w:t xml:space="preserve">emp</w:t>
      </w:r>
    </w:p>
    <w:p w:rsidR="00000000" w:rsidDel="00000000" w:rsidP="00000000" w:rsidRDefault="00000000" w:rsidRPr="00000000" w14:paraId="00000478">
      <w:pPr>
        <w:pageBreakBefore w:val="0"/>
        <w:ind w:left="0" w:firstLine="0"/>
        <w:rPr>
          <w:vertAlign w:val="subscript"/>
        </w:rPr>
      </w:pPr>
      <w:r w:rsidDel="00000000" w:rsidR="00000000" w:rsidRPr="00000000">
        <w:rPr>
          <w:rtl w:val="0"/>
        </w:rPr>
        <w:t xml:space="preserve">SVM: R</w:t>
      </w:r>
      <w:r w:rsidDel="00000000" w:rsidR="00000000" w:rsidRPr="00000000">
        <w:rPr>
          <w:vertAlign w:val="subscript"/>
          <w:rtl w:val="0"/>
        </w:rPr>
        <w:t xml:space="preserve">emp</w:t>
      </w:r>
      <w:r w:rsidDel="00000000" w:rsidR="00000000" w:rsidRPr="00000000">
        <w:rPr>
          <w:rtl w:val="0"/>
        </w:rPr>
        <w:t xml:space="preserve"> = ||w||</w:t>
      </w:r>
      <w:r w:rsidDel="00000000" w:rsidR="00000000" w:rsidRPr="00000000">
        <w:rPr>
          <w:vertAlign w:val="superscript"/>
          <w:rtl w:val="0"/>
        </w:rPr>
        <w:t xml:space="preserve">2</w:t>
      </w:r>
      <w:r w:rsidDel="00000000" w:rsidR="00000000" w:rsidRPr="00000000">
        <w:rPr>
          <w:rtl w:val="0"/>
        </w:rPr>
        <w:t xml:space="preserve">/(2C) + Sum</w:t>
      </w:r>
      <w:r w:rsidDel="00000000" w:rsidR="00000000" w:rsidRPr="00000000">
        <w:rPr>
          <w:vertAlign w:val="subscript"/>
          <w:rtl w:val="0"/>
        </w:rPr>
        <w:t xml:space="preserve">1 &lt;= i &lt;= N</w:t>
      </w:r>
      <w:r w:rsidDel="00000000" w:rsidR="00000000" w:rsidRPr="00000000">
        <w:rPr>
          <w:rtl w:val="0"/>
        </w:rPr>
        <w:t xml:space="preserve"> max(1 - (w</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b)y</w:t>
      </w:r>
      <w:r w:rsidDel="00000000" w:rsidR="00000000" w:rsidRPr="00000000">
        <w:rPr>
          <w:vertAlign w:val="subscript"/>
          <w:rtl w:val="0"/>
        </w:rPr>
        <w:t xml:space="preserve">i</w:t>
      </w:r>
      <w:r w:rsidDel="00000000" w:rsidR="00000000" w:rsidRPr="00000000">
        <w:rPr>
          <w:rtl w:val="0"/>
        </w:rPr>
        <w:t xml:space="preserve">, 0) =&gt; argmin</w:t>
      </w:r>
      <w:r w:rsidDel="00000000" w:rsidR="00000000" w:rsidRPr="00000000">
        <w:rPr>
          <w:vertAlign w:val="subscript"/>
          <w:rtl w:val="0"/>
        </w:rPr>
        <w:t xml:space="preserve">w,b</w:t>
      </w:r>
      <w:r w:rsidDel="00000000" w:rsidR="00000000" w:rsidRPr="00000000">
        <w:rPr>
          <w:rtl w:val="0"/>
        </w:rPr>
        <w:t xml:space="preserve"> </w:t>
      </w:r>
      <w:r w:rsidDel="00000000" w:rsidR="00000000" w:rsidRPr="00000000">
        <w:rPr>
          <w:rtl w:val="0"/>
        </w:rPr>
        <w:t xml:space="preserve">R</w:t>
      </w:r>
      <w:r w:rsidDel="00000000" w:rsidR="00000000" w:rsidRPr="00000000">
        <w:rPr>
          <w:vertAlign w:val="subscript"/>
          <w:rtl w:val="0"/>
        </w:rPr>
        <w:t xml:space="preserve">emp</w:t>
      </w:r>
      <w:r w:rsidDel="00000000" w:rsidR="00000000" w:rsidRPr="00000000">
        <w:rPr>
          <w:rtl w:val="0"/>
        </w:rPr>
      </w:r>
    </w:p>
    <w:p w:rsidR="00000000" w:rsidDel="00000000" w:rsidP="00000000" w:rsidRDefault="00000000" w:rsidRPr="00000000" w14:paraId="00000479">
      <w:pPr>
        <w:pageBreakBefore w:val="0"/>
        <w:ind w:left="0" w:firstLine="0"/>
        <w:rPr/>
      </w:pPr>
      <w:r w:rsidDel="00000000" w:rsidR="00000000" w:rsidRPr="00000000">
        <w:rPr>
          <w:rtl w:val="0"/>
        </w:rPr>
        <w:t xml:space="preserve">Perceptron: R</w:t>
      </w:r>
      <w:r w:rsidDel="00000000" w:rsidR="00000000" w:rsidRPr="00000000">
        <w:rPr>
          <w:vertAlign w:val="subscript"/>
          <w:rtl w:val="0"/>
        </w:rPr>
        <w:t xml:space="preserve">emp</w:t>
      </w:r>
      <w:r w:rsidDel="00000000" w:rsidR="00000000" w:rsidRPr="00000000">
        <w:rPr>
          <w:rtl w:val="0"/>
        </w:rPr>
        <w:t xml:space="preserve"> = 1/N Sum</w:t>
      </w:r>
      <w:r w:rsidDel="00000000" w:rsidR="00000000" w:rsidRPr="00000000">
        <w:rPr>
          <w:vertAlign w:val="subscript"/>
          <w:rtl w:val="0"/>
        </w:rPr>
        <w:t xml:space="preserve">1 &lt;= i &lt;= N</w:t>
      </w:r>
      <w:r w:rsidDel="00000000" w:rsidR="00000000" w:rsidRPr="00000000">
        <w:rPr>
          <w:rtl w:val="0"/>
        </w:rPr>
        <w:t xml:space="preserve"> max(</w:t>
      </w:r>
      <w:r w:rsidDel="00000000" w:rsidR="00000000" w:rsidRPr="00000000">
        <w:rPr>
          <w:rtl w:val="0"/>
        </w:rPr>
        <w:t xml:space="preserve">-w</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0)</w:t>
      </w:r>
    </w:p>
    <w:p w:rsidR="00000000" w:rsidDel="00000000" w:rsidP="00000000" w:rsidRDefault="00000000" w:rsidRPr="00000000" w14:paraId="0000047A">
      <w:pPr>
        <w:pageBreakBefore w:val="0"/>
        <w:ind w:left="0" w:firstLine="0"/>
        <w:rPr/>
      </w:pPr>
      <w:r w:rsidDel="00000000" w:rsidR="00000000" w:rsidRPr="00000000">
        <w:rPr>
          <w:rtl w:val="0"/>
        </w:rPr>
        <w:t xml:space="preserve">LogReg: R</w:t>
      </w:r>
      <w:r w:rsidDel="00000000" w:rsidR="00000000" w:rsidRPr="00000000">
        <w:rPr>
          <w:vertAlign w:val="subscript"/>
          <w:rtl w:val="0"/>
        </w:rPr>
        <w:t xml:space="preserve">emp</w:t>
      </w:r>
      <w:r w:rsidDel="00000000" w:rsidR="00000000" w:rsidRPr="00000000">
        <w:rPr>
          <w:rtl w:val="0"/>
        </w:rPr>
        <w:t xml:space="preserve"> = ln(1 + e</w:t>
      </w:r>
      <w:r w:rsidDel="00000000" w:rsidR="00000000" w:rsidRPr="00000000">
        <w:rPr>
          <w:vertAlign w:val="superscript"/>
          <w:rtl w:val="0"/>
        </w:rPr>
        <w:t xml:space="preserve">-ki*w*xi</w:t>
      </w:r>
      <w:r w:rsidDel="00000000" w:rsidR="00000000" w:rsidRPr="00000000">
        <w:rPr>
          <w:rtl w:val="0"/>
        </w:rPr>
        <w:t xml:space="preserve">)</w:t>
      </w:r>
    </w:p>
    <w:p w:rsidR="00000000" w:rsidDel="00000000" w:rsidP="00000000" w:rsidRDefault="00000000" w:rsidRPr="00000000" w14:paraId="0000047B">
      <w:pPr>
        <w:pageBreakBefore w:val="0"/>
        <w:ind w:left="0" w:firstLine="0"/>
        <w:rPr/>
      </w:pPr>
      <w:r w:rsidDel="00000000" w:rsidR="00000000" w:rsidRPr="00000000">
        <w:rPr/>
        <w:drawing>
          <wp:inline distB="114300" distT="114300" distL="114300" distR="114300">
            <wp:extent cx="5133975" cy="2114550"/>
            <wp:effectExtent b="0" l="0" r="0" t="0"/>
            <wp:docPr id="27" name="image12.png"/>
            <a:graphic>
              <a:graphicData uri="http://schemas.openxmlformats.org/drawingml/2006/picture">
                <pic:pic>
                  <pic:nvPicPr>
                    <pic:cNvPr id="0" name="image12.png"/>
                    <pic:cNvPicPr preferRelativeResize="0"/>
                  </pic:nvPicPr>
                  <pic:blipFill>
                    <a:blip r:embed="rId45"/>
                    <a:srcRect b="10121" l="0" r="0" t="0"/>
                    <a:stretch>
                      <a:fillRect/>
                    </a:stretch>
                  </pic:blipFill>
                  <pic:spPr>
                    <a:xfrm>
                      <a:off x="0" y="0"/>
                      <a:ext cx="513397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pageBreakBefore w:val="0"/>
        <w:ind w:left="0" w:firstLine="0"/>
        <w:rPr/>
      </w:pPr>
      <w:r w:rsidDel="00000000" w:rsidR="00000000" w:rsidRPr="00000000">
        <w:rPr>
          <w:rtl w:val="0"/>
        </w:rPr>
      </w:r>
    </w:p>
    <w:p w:rsidR="00000000" w:rsidDel="00000000" w:rsidP="00000000" w:rsidRDefault="00000000" w:rsidRPr="00000000" w14:paraId="0000047D">
      <w:pPr>
        <w:pageBreakBefore w:val="0"/>
        <w:ind w:left="0" w:firstLine="0"/>
        <w:rPr>
          <w:b w:val="1"/>
        </w:rPr>
      </w:pPr>
      <w:r w:rsidDel="00000000" w:rsidR="00000000" w:rsidRPr="00000000">
        <w:rPr>
          <w:b w:val="1"/>
          <w:rtl w:val="0"/>
        </w:rPr>
        <w:t xml:space="preserve">Problem 8.2</w:t>
      </w:r>
    </w:p>
    <w:p w:rsidR="00000000" w:rsidDel="00000000" w:rsidP="00000000" w:rsidRDefault="00000000" w:rsidRPr="00000000" w14:paraId="0000047E">
      <w:pPr>
        <w:pageBreakBefore w:val="0"/>
        <w:rPr>
          <w:b w:val="1"/>
        </w:rPr>
      </w:pPr>
      <w:r w:rsidDel="00000000" w:rsidR="00000000" w:rsidRPr="00000000">
        <w:rPr>
          <w:b w:val="1"/>
          <w:rtl w:val="0"/>
        </w:rPr>
        <w:t xml:space="preserve">a) ?????</w:t>
      </w:r>
    </w:p>
    <w:p w:rsidR="00000000" w:rsidDel="00000000" w:rsidP="00000000" w:rsidRDefault="00000000" w:rsidRPr="00000000" w14:paraId="0000047F">
      <w:pPr>
        <w:pageBreakBefore w:val="0"/>
        <w:ind w:left="0" w:firstLine="0"/>
        <w:rPr/>
      </w:pPr>
      <w:r w:rsidDel="00000000" w:rsidR="00000000" w:rsidRPr="00000000">
        <w:rPr>
          <w:rtl w:val="0"/>
        </w:rPr>
        <w:t xml:space="preserve">R = Sum</w:t>
      </w:r>
      <w:r w:rsidDel="00000000" w:rsidR="00000000" w:rsidRPr="00000000">
        <w:rPr>
          <w:vertAlign w:val="subscript"/>
          <w:rtl w:val="0"/>
        </w:rPr>
        <w:t xml:space="preserve">1 &lt;= i &lt;= N</w:t>
      </w:r>
      <w:r w:rsidDel="00000000" w:rsidR="00000000" w:rsidRPr="00000000">
        <w:rPr>
          <w:rtl w:val="0"/>
        </w:rPr>
        <w:t xml:space="preserve"> e</w:t>
      </w:r>
      <w:r w:rsidDel="00000000" w:rsidR="00000000" w:rsidRPr="00000000">
        <w:rPr>
          <w:vertAlign w:val="superscript"/>
          <w:rtl w:val="0"/>
        </w:rPr>
        <w:t xml:space="preserve">-Sum(1 &lt;= j &lt; t) aj*hj(xi)*yi - at*ht(xi)*yi</w:t>
      </w:r>
      <w:r w:rsidDel="00000000" w:rsidR="00000000" w:rsidRPr="00000000">
        <w:rPr>
          <w:rtl w:val="0"/>
        </w:rPr>
        <w:t xml:space="preserve"> = Sum</w:t>
      </w:r>
      <w:r w:rsidDel="00000000" w:rsidR="00000000" w:rsidRPr="00000000">
        <w:rPr>
          <w:vertAlign w:val="subscript"/>
          <w:rtl w:val="0"/>
        </w:rPr>
        <w:t xml:space="preserve">i</w:t>
      </w:r>
      <w:r w:rsidDel="00000000" w:rsidR="00000000" w:rsidRPr="00000000">
        <w:rPr>
          <w:rtl w:val="0"/>
        </w:rPr>
        <w:t xml:space="preserve"> D</w:t>
      </w:r>
      <w:r w:rsidDel="00000000" w:rsidR="00000000" w:rsidRPr="00000000">
        <w:rPr>
          <w:vertAlign w:val="subscript"/>
          <w:rtl w:val="0"/>
        </w:rPr>
        <w:t xml:space="preserve">t</w:t>
      </w:r>
      <w:r w:rsidDel="00000000" w:rsidR="00000000" w:rsidRPr="00000000">
        <w:rPr>
          <w:rtl w:val="0"/>
        </w:rPr>
        <w:t xml:space="preserve">(i) * </w:t>
      </w:r>
      <w:r w:rsidDel="00000000" w:rsidR="00000000" w:rsidRPr="00000000">
        <w:rPr>
          <w:rtl w:val="0"/>
        </w:rPr>
        <w:t xml:space="preserve">e</w:t>
      </w:r>
      <w:r w:rsidDel="00000000" w:rsidR="00000000" w:rsidRPr="00000000">
        <w:rPr>
          <w:vertAlign w:val="superscript"/>
          <w:rtl w:val="0"/>
        </w:rPr>
        <w:t xml:space="preserve">- at*ht(xi)*yi</w:t>
      </w:r>
      <w:r w:rsidDel="00000000" w:rsidR="00000000" w:rsidRPr="00000000">
        <w:rPr>
          <w:rtl w:val="0"/>
        </w:rPr>
      </w:r>
    </w:p>
    <w:p w:rsidR="00000000" w:rsidDel="00000000" w:rsidP="00000000" w:rsidRDefault="00000000" w:rsidRPr="00000000" w14:paraId="00000480">
      <w:pPr>
        <w:pageBreakBefore w:val="0"/>
        <w:rPr/>
      </w:pPr>
      <w:r w:rsidDel="00000000" w:rsidR="00000000" w:rsidRPr="00000000">
        <w:rPr>
          <w:rtl w:val="0"/>
        </w:rPr>
        <w:t xml:space="preserve">e</w:t>
      </w:r>
      <w:r w:rsidDel="00000000" w:rsidR="00000000" w:rsidRPr="00000000">
        <w:rPr>
          <w:vertAlign w:val="superscript"/>
          <w:rtl w:val="0"/>
        </w:rPr>
        <w:t xml:space="preserve">-Sum(1 &lt;= j &lt; t) aj*hj(xi)*yi</w:t>
      </w:r>
      <w:r w:rsidDel="00000000" w:rsidR="00000000" w:rsidRPr="00000000">
        <w:rPr>
          <w:rtl w:val="0"/>
        </w:rPr>
        <w:t xml:space="preserve"> = </w:t>
      </w:r>
      <w:r w:rsidDel="00000000" w:rsidR="00000000" w:rsidRPr="00000000">
        <w:rPr>
          <w:rtl w:val="0"/>
        </w:rPr>
        <w:t xml:space="preserve">D</w:t>
      </w:r>
      <w:r w:rsidDel="00000000" w:rsidR="00000000" w:rsidRPr="00000000">
        <w:rPr>
          <w:vertAlign w:val="subscript"/>
          <w:rtl w:val="0"/>
        </w:rPr>
        <w:t xml:space="preserve">t</w:t>
      </w:r>
      <w:r w:rsidDel="00000000" w:rsidR="00000000" w:rsidRPr="00000000">
        <w:rPr>
          <w:rtl w:val="0"/>
        </w:rPr>
        <w:t xml:space="preserve">(i</w:t>
      </w:r>
      <w:r w:rsidDel="00000000" w:rsidR="00000000" w:rsidRPr="00000000">
        <w:rPr>
          <w:rtl w:val="0"/>
        </w:rPr>
        <w:t xml:space="preserve">) &gt; 0, ale nevím jak dokázat to sčítání do 1</w:t>
      </w:r>
    </w:p>
    <w:p w:rsidR="00000000" w:rsidDel="00000000" w:rsidP="00000000" w:rsidRDefault="00000000" w:rsidRPr="00000000" w14:paraId="00000481">
      <w:pPr>
        <w:pageBreakBefore w:val="0"/>
        <w:ind w:left="0" w:firstLine="0"/>
        <w:rPr/>
      </w:pPr>
      <w:r w:rsidDel="00000000" w:rsidR="00000000" w:rsidRPr="00000000">
        <w:rPr>
          <w:rtl w:val="0"/>
        </w:rPr>
      </w:r>
    </w:p>
    <w:p w:rsidR="00000000" w:rsidDel="00000000" w:rsidP="00000000" w:rsidRDefault="00000000" w:rsidRPr="00000000" w14:paraId="00000482">
      <w:pPr>
        <w:pageBreakBefore w:val="0"/>
        <w:ind w:left="0" w:firstLine="0"/>
        <w:rPr>
          <w:b w:val="1"/>
        </w:rPr>
      </w:pPr>
      <w:r w:rsidDel="00000000" w:rsidR="00000000" w:rsidRPr="00000000">
        <w:rPr>
          <w:b w:val="1"/>
          <w:rtl w:val="0"/>
        </w:rPr>
        <w:t xml:space="preserve">Problem 8.3</w:t>
      </w:r>
    </w:p>
    <w:p w:rsidR="00000000" w:rsidDel="00000000" w:rsidP="00000000" w:rsidRDefault="00000000" w:rsidRPr="00000000" w14:paraId="00000483">
      <w:pPr>
        <w:pageBreakBefore w:val="0"/>
        <w:ind w:left="0" w:firstLine="0"/>
        <w:rPr>
          <w:b w:val="1"/>
        </w:rPr>
      </w:pPr>
      <w:r w:rsidDel="00000000" w:rsidR="00000000" w:rsidRPr="00000000">
        <w:rPr>
          <w:b w:val="1"/>
          <w:rtl w:val="0"/>
        </w:rPr>
        <w:t xml:space="preserve">a)</w:t>
      </w:r>
    </w:p>
    <w:p w:rsidR="00000000" w:rsidDel="00000000" w:rsidP="00000000" w:rsidRDefault="00000000" w:rsidRPr="00000000" w14:paraId="00000484">
      <w:pPr>
        <w:pageBreakBefore w:val="0"/>
        <w:ind w:left="0" w:firstLine="0"/>
        <w:rPr/>
      </w:pPr>
      <w:r w:rsidDel="00000000" w:rsidR="00000000" w:rsidRPr="00000000">
        <w:rPr>
          <w:rtl w:val="0"/>
        </w:rPr>
        <w:t xml:space="preserve">min</w:t>
      </w:r>
      <w:r w:rsidDel="00000000" w:rsidR="00000000" w:rsidRPr="00000000">
        <w:rPr>
          <w:vertAlign w:val="subscript"/>
          <w:rtl w:val="0"/>
        </w:rPr>
        <w:t xml:space="preserve">at, ht</w:t>
      </w:r>
      <w:r w:rsidDel="00000000" w:rsidR="00000000" w:rsidRPr="00000000">
        <w:rPr>
          <w:rtl w:val="0"/>
        </w:rPr>
        <w:t xml:space="preserve"> </w:t>
      </w:r>
      <w:r w:rsidDel="00000000" w:rsidR="00000000" w:rsidRPr="00000000">
        <w:rPr>
          <w:rtl w:val="0"/>
        </w:rPr>
        <w:t xml:space="preserve">Sum</w:t>
      </w:r>
      <w:r w:rsidDel="00000000" w:rsidR="00000000" w:rsidRPr="00000000">
        <w:rPr>
          <w:vertAlign w:val="subscript"/>
          <w:rtl w:val="0"/>
        </w:rPr>
        <w:t xml:space="preserve">1</w:t>
      </w:r>
      <w:r w:rsidDel="00000000" w:rsidR="00000000" w:rsidRPr="00000000">
        <w:rPr>
          <w:vertAlign w:val="subscript"/>
          <w:rtl w:val="0"/>
        </w:rPr>
        <w:t xml:space="preserve"> &lt;= i &lt;= N</w:t>
      </w:r>
      <w:r w:rsidDel="00000000" w:rsidR="00000000" w:rsidRPr="00000000">
        <w:rPr>
          <w:rtl w:val="0"/>
        </w:rPr>
        <w:t xml:space="preserve"> D</w:t>
      </w:r>
      <w:r w:rsidDel="00000000" w:rsidR="00000000" w:rsidRPr="00000000">
        <w:rPr>
          <w:vertAlign w:val="subscript"/>
          <w:rtl w:val="0"/>
        </w:rPr>
        <w:t xml:space="preserve">t</w:t>
      </w:r>
      <w:r w:rsidDel="00000000" w:rsidR="00000000" w:rsidRPr="00000000">
        <w:rPr>
          <w:rtl w:val="0"/>
        </w:rPr>
        <w:t xml:space="preserve">(i)*e</w:t>
      </w:r>
      <w:r w:rsidDel="00000000" w:rsidR="00000000" w:rsidRPr="00000000">
        <w:rPr>
          <w:vertAlign w:val="superscript"/>
          <w:rtl w:val="0"/>
        </w:rPr>
        <w:t xml:space="preserve">-at*ht(xi)*yi</w:t>
      </w:r>
      <w:r w:rsidDel="00000000" w:rsidR="00000000" w:rsidRPr="00000000">
        <w:rPr>
          <w:rtl w:val="0"/>
        </w:rPr>
        <w:t xml:space="preserve"> = min</w:t>
      </w:r>
      <w:r w:rsidDel="00000000" w:rsidR="00000000" w:rsidRPr="00000000">
        <w:rPr>
          <w:vertAlign w:val="subscript"/>
          <w:rtl w:val="0"/>
        </w:rPr>
        <w:t xml:space="preserve">at, ht</w:t>
      </w:r>
      <w:r w:rsidDel="00000000" w:rsidR="00000000" w:rsidRPr="00000000">
        <w:rPr>
          <w:rtl w:val="0"/>
        </w:rPr>
        <w:t xml:space="preserve"> </w:t>
      </w:r>
      <w:r w:rsidDel="00000000" w:rsidR="00000000" w:rsidRPr="00000000">
        <w:rPr>
          <w:rtl w:val="0"/>
        </w:rPr>
        <w:t xml:space="preserve">Sum</w:t>
      </w:r>
      <w:r w:rsidDel="00000000" w:rsidR="00000000" w:rsidRPr="00000000">
        <w:rPr>
          <w:vertAlign w:val="subscript"/>
          <w:rtl w:val="0"/>
        </w:rPr>
        <w:t xml:space="preserve">i: ht(x) != yi</w:t>
      </w:r>
      <w:r w:rsidDel="00000000" w:rsidR="00000000" w:rsidRPr="00000000">
        <w:rPr>
          <w:rtl w:val="0"/>
        </w:rPr>
        <w:t xml:space="preserve"> D</w:t>
      </w:r>
      <w:r w:rsidDel="00000000" w:rsidR="00000000" w:rsidRPr="00000000">
        <w:rPr>
          <w:vertAlign w:val="subscript"/>
          <w:rtl w:val="0"/>
        </w:rPr>
        <w:t xml:space="preserve">t</w:t>
      </w:r>
      <w:r w:rsidDel="00000000" w:rsidR="00000000" w:rsidRPr="00000000">
        <w:rPr>
          <w:rtl w:val="0"/>
        </w:rPr>
        <w:t xml:space="preserve">(i)*</w:t>
      </w:r>
      <w:r w:rsidDel="00000000" w:rsidR="00000000" w:rsidRPr="00000000">
        <w:rPr>
          <w:rtl w:val="0"/>
        </w:rPr>
        <w:t xml:space="preserve">e</w:t>
      </w:r>
      <w:r w:rsidDel="00000000" w:rsidR="00000000" w:rsidRPr="00000000">
        <w:rPr>
          <w:vertAlign w:val="superscript"/>
          <w:rtl w:val="0"/>
        </w:rPr>
        <w:t xml:space="preserve">at</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i: ht(x) = yi</w:t>
      </w:r>
      <w:r w:rsidDel="00000000" w:rsidR="00000000" w:rsidRPr="00000000">
        <w:rPr>
          <w:rtl w:val="0"/>
        </w:rPr>
        <w:t xml:space="preserve"> D</w:t>
      </w:r>
      <w:r w:rsidDel="00000000" w:rsidR="00000000" w:rsidRPr="00000000">
        <w:rPr>
          <w:vertAlign w:val="subscript"/>
          <w:rtl w:val="0"/>
        </w:rPr>
        <w:t xml:space="preserve">t</w:t>
      </w:r>
      <w:r w:rsidDel="00000000" w:rsidR="00000000" w:rsidRPr="00000000">
        <w:rPr>
          <w:rtl w:val="0"/>
        </w:rPr>
        <w:t xml:space="preserve">(i)</w:t>
      </w:r>
      <w:r w:rsidDel="00000000" w:rsidR="00000000" w:rsidRPr="00000000">
        <w:rPr>
          <w:rtl w:val="0"/>
        </w:rPr>
        <w:t xml:space="preserve">*e</w:t>
      </w:r>
      <w:r w:rsidDel="00000000" w:rsidR="00000000" w:rsidRPr="00000000">
        <w:rPr>
          <w:vertAlign w:val="superscript"/>
          <w:rtl w:val="0"/>
        </w:rPr>
        <w:t xml:space="preserve">-at</w:t>
      </w:r>
      <w:r w:rsidDel="00000000" w:rsidR="00000000" w:rsidRPr="00000000">
        <w:rPr>
          <w:rtl w:val="0"/>
        </w:rPr>
        <w:t xml:space="preserve"> </w:t>
      </w:r>
    </w:p>
    <w:p w:rsidR="00000000" w:rsidDel="00000000" w:rsidP="00000000" w:rsidRDefault="00000000" w:rsidRPr="00000000" w14:paraId="00000485">
      <w:pPr>
        <w:pageBreakBefore w:val="0"/>
        <w:ind w:left="0" w:firstLine="0"/>
        <w:rPr>
          <w:b w:val="1"/>
        </w:rPr>
      </w:pPr>
      <w:r w:rsidDel="00000000" w:rsidR="00000000" w:rsidRPr="00000000">
        <w:rPr>
          <w:b w:val="1"/>
          <w:rtl w:val="0"/>
        </w:rPr>
        <w:t xml:space="preserve">b)</w:t>
      </w:r>
    </w:p>
    <w:p w:rsidR="00000000" w:rsidDel="00000000" w:rsidP="00000000" w:rsidRDefault="00000000" w:rsidRPr="00000000" w14:paraId="00000486">
      <w:pPr>
        <w:pageBreakBefore w:val="0"/>
        <w:rPr/>
      </w:pPr>
      <w:r w:rsidDel="00000000" w:rsidR="00000000" w:rsidRPr="00000000">
        <w:rPr>
          <w:rtl w:val="0"/>
        </w:rPr>
        <w:t xml:space="preserve">Sum</w:t>
      </w:r>
      <w:r w:rsidDel="00000000" w:rsidR="00000000" w:rsidRPr="00000000">
        <w:rPr>
          <w:vertAlign w:val="subscript"/>
          <w:rtl w:val="0"/>
        </w:rPr>
        <w:t xml:space="preserve">špatně</w:t>
      </w:r>
      <w:r w:rsidDel="00000000" w:rsidR="00000000" w:rsidRPr="00000000">
        <w:rPr>
          <w:vertAlign w:val="subscript"/>
          <w:rtl w:val="0"/>
        </w:rPr>
        <w:t xml:space="preserve"> i</w:t>
      </w:r>
      <w:r w:rsidDel="00000000" w:rsidR="00000000" w:rsidRPr="00000000">
        <w:rPr>
          <w:rtl w:val="0"/>
        </w:rPr>
        <w:t xml:space="preserve"> </w:t>
      </w:r>
      <w:r w:rsidDel="00000000" w:rsidR="00000000" w:rsidRPr="00000000">
        <w:rPr>
          <w:rtl w:val="0"/>
        </w:rPr>
        <w:t xml:space="preserve">D</w:t>
      </w:r>
      <w:r w:rsidDel="00000000" w:rsidR="00000000" w:rsidRPr="00000000">
        <w:rPr>
          <w:vertAlign w:val="subscript"/>
          <w:rtl w:val="0"/>
        </w:rPr>
        <w:t xml:space="preserve">t</w:t>
      </w:r>
      <w:r w:rsidDel="00000000" w:rsidR="00000000" w:rsidRPr="00000000">
        <w:rPr>
          <w:rtl w:val="0"/>
        </w:rPr>
        <w:t xml:space="preserve">(i</w:t>
      </w:r>
      <w:r w:rsidDel="00000000" w:rsidR="00000000" w:rsidRPr="00000000">
        <w:rPr>
          <w:rtl w:val="0"/>
        </w:rPr>
        <w:t xml:space="preserve">)*e</w:t>
      </w:r>
      <w:r w:rsidDel="00000000" w:rsidR="00000000" w:rsidRPr="00000000">
        <w:rPr>
          <w:vertAlign w:val="superscript"/>
          <w:rtl w:val="0"/>
        </w:rPr>
        <w:t xml:space="preserve">at</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dobře</w:t>
      </w:r>
      <w:r w:rsidDel="00000000" w:rsidR="00000000" w:rsidRPr="00000000">
        <w:rPr>
          <w:vertAlign w:val="subscript"/>
          <w:rtl w:val="0"/>
        </w:rPr>
        <w:t xml:space="preserve"> </w:t>
      </w:r>
      <w:r w:rsidDel="00000000" w:rsidR="00000000" w:rsidRPr="00000000">
        <w:rPr>
          <w:vertAlign w:val="subscript"/>
          <w:rtl w:val="0"/>
        </w:rPr>
        <w:t xml:space="preserve">i</w:t>
      </w:r>
      <w:r w:rsidDel="00000000" w:rsidR="00000000" w:rsidRPr="00000000">
        <w:rPr>
          <w:rtl w:val="0"/>
        </w:rPr>
        <w:t xml:space="preserve"> D</w:t>
      </w:r>
      <w:r w:rsidDel="00000000" w:rsidR="00000000" w:rsidRPr="00000000">
        <w:rPr>
          <w:vertAlign w:val="subscript"/>
          <w:rtl w:val="0"/>
        </w:rPr>
        <w:t xml:space="preserve">t</w:t>
      </w:r>
      <w:r w:rsidDel="00000000" w:rsidR="00000000" w:rsidRPr="00000000">
        <w:rPr>
          <w:rtl w:val="0"/>
        </w:rPr>
        <w:t xml:space="preserve">(i)*e</w:t>
      </w:r>
      <w:r w:rsidDel="00000000" w:rsidR="00000000" w:rsidRPr="00000000">
        <w:rPr>
          <w:vertAlign w:val="superscript"/>
          <w:rtl w:val="0"/>
        </w:rPr>
        <w:t xml:space="preserve">-at</w:t>
      </w:r>
      <w:r w:rsidDel="00000000" w:rsidR="00000000" w:rsidRPr="00000000">
        <w:rPr>
          <w:rtl w:val="0"/>
        </w:rPr>
        <w:t xml:space="preserve"> =</w:t>
      </w:r>
    </w:p>
    <w:p w:rsidR="00000000" w:rsidDel="00000000" w:rsidP="00000000" w:rsidRDefault="00000000" w:rsidRPr="00000000" w14:paraId="00000487">
      <w:pPr>
        <w:pageBreakBefore w:val="0"/>
        <w:rPr/>
      </w:pPr>
      <w:r w:rsidDel="00000000" w:rsidR="00000000" w:rsidRPr="00000000">
        <w:rPr>
          <w:rtl w:val="0"/>
        </w:rPr>
        <w:t xml:space="preserve">= </w:t>
      </w:r>
      <w:r w:rsidDel="00000000" w:rsidR="00000000" w:rsidRPr="00000000">
        <w:rPr>
          <w:rtl w:val="0"/>
        </w:rPr>
        <w:t xml:space="preserve">Sum</w:t>
      </w:r>
      <w:r w:rsidDel="00000000" w:rsidR="00000000" w:rsidRPr="00000000">
        <w:rPr>
          <w:vertAlign w:val="subscript"/>
          <w:rtl w:val="0"/>
        </w:rPr>
        <w:t xml:space="preserve">špatně</w:t>
      </w:r>
      <w:r w:rsidDel="00000000" w:rsidR="00000000" w:rsidRPr="00000000">
        <w:rPr>
          <w:vertAlign w:val="subscript"/>
          <w:rtl w:val="0"/>
        </w:rPr>
        <w:t xml:space="preserve"> i</w:t>
      </w:r>
      <w:r w:rsidDel="00000000" w:rsidR="00000000" w:rsidRPr="00000000">
        <w:rPr>
          <w:rtl w:val="0"/>
        </w:rPr>
        <w:t xml:space="preserve"> </w:t>
      </w:r>
      <w:r w:rsidDel="00000000" w:rsidR="00000000" w:rsidRPr="00000000">
        <w:rPr>
          <w:rtl w:val="0"/>
        </w:rPr>
        <w:t xml:space="preserve">D</w:t>
      </w:r>
      <w:r w:rsidDel="00000000" w:rsidR="00000000" w:rsidRPr="00000000">
        <w:rPr>
          <w:vertAlign w:val="subscript"/>
          <w:rtl w:val="0"/>
        </w:rPr>
        <w:t xml:space="preserve">t</w:t>
      </w:r>
      <w:r w:rsidDel="00000000" w:rsidR="00000000" w:rsidRPr="00000000">
        <w:rPr>
          <w:rtl w:val="0"/>
        </w:rPr>
        <w:t xml:space="preserve">(i</w:t>
      </w:r>
      <w:r w:rsidDel="00000000" w:rsidR="00000000" w:rsidRPr="00000000">
        <w:rPr>
          <w:rtl w:val="0"/>
        </w:rPr>
        <w:t xml:space="preserve">)*e</w:t>
      </w:r>
      <w:r w:rsidDel="00000000" w:rsidR="00000000" w:rsidRPr="00000000">
        <w:rPr>
          <w:vertAlign w:val="superscript"/>
          <w:rtl w:val="0"/>
        </w:rPr>
        <w:t xml:space="preserve">at</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všechny </w:t>
      </w:r>
      <w:r w:rsidDel="00000000" w:rsidR="00000000" w:rsidRPr="00000000">
        <w:rPr>
          <w:vertAlign w:val="subscript"/>
          <w:rtl w:val="0"/>
        </w:rPr>
        <w:t xml:space="preserve">i</w:t>
      </w:r>
      <w:r w:rsidDel="00000000" w:rsidR="00000000" w:rsidRPr="00000000">
        <w:rPr>
          <w:rtl w:val="0"/>
        </w:rPr>
        <w:t xml:space="preserve"> D</w:t>
      </w:r>
      <w:r w:rsidDel="00000000" w:rsidR="00000000" w:rsidRPr="00000000">
        <w:rPr>
          <w:vertAlign w:val="subscript"/>
          <w:rtl w:val="0"/>
        </w:rPr>
        <w:t xml:space="preserve">t</w:t>
      </w:r>
      <w:r w:rsidDel="00000000" w:rsidR="00000000" w:rsidRPr="00000000">
        <w:rPr>
          <w:rtl w:val="0"/>
        </w:rPr>
        <w:t xml:space="preserve">(i</w:t>
      </w:r>
      <w:r w:rsidDel="00000000" w:rsidR="00000000" w:rsidRPr="00000000">
        <w:rPr>
          <w:rtl w:val="0"/>
        </w:rPr>
        <w:t xml:space="preserve">)*e</w:t>
      </w:r>
      <w:r w:rsidDel="00000000" w:rsidR="00000000" w:rsidRPr="00000000">
        <w:rPr>
          <w:vertAlign w:val="superscript"/>
          <w:rtl w:val="0"/>
        </w:rPr>
        <w:t xml:space="preserve">-at</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špatně </w:t>
      </w:r>
      <w:r w:rsidDel="00000000" w:rsidR="00000000" w:rsidRPr="00000000">
        <w:rPr>
          <w:vertAlign w:val="subscript"/>
          <w:rtl w:val="0"/>
        </w:rPr>
        <w:t xml:space="preserve">i</w:t>
      </w:r>
      <w:r w:rsidDel="00000000" w:rsidR="00000000" w:rsidRPr="00000000">
        <w:rPr>
          <w:rtl w:val="0"/>
        </w:rPr>
        <w:t xml:space="preserve"> D</w:t>
      </w:r>
      <w:r w:rsidDel="00000000" w:rsidR="00000000" w:rsidRPr="00000000">
        <w:rPr>
          <w:vertAlign w:val="subscript"/>
          <w:rtl w:val="0"/>
        </w:rPr>
        <w:t xml:space="preserve">t</w:t>
      </w:r>
      <w:r w:rsidDel="00000000" w:rsidR="00000000" w:rsidRPr="00000000">
        <w:rPr>
          <w:rtl w:val="0"/>
        </w:rPr>
        <w:t xml:space="preserve">(i)*e</w:t>
      </w:r>
      <w:r w:rsidDel="00000000" w:rsidR="00000000" w:rsidRPr="00000000">
        <w:rPr>
          <w:vertAlign w:val="superscript"/>
          <w:rtl w:val="0"/>
        </w:rPr>
        <w:t xml:space="preserve">-at</w:t>
      </w:r>
      <w:r w:rsidDel="00000000" w:rsidR="00000000" w:rsidRPr="00000000">
        <w:rPr>
          <w:rtl w:val="0"/>
        </w:rPr>
        <w:t xml:space="preserve"> = </w:t>
      </w:r>
    </w:p>
    <w:p w:rsidR="00000000" w:rsidDel="00000000" w:rsidP="00000000" w:rsidRDefault="00000000" w:rsidRPr="00000000" w14:paraId="00000488">
      <w:pPr>
        <w:pageBreakBefore w:val="0"/>
        <w:rPr/>
      </w:pPr>
      <w:r w:rsidDel="00000000" w:rsidR="00000000" w:rsidRPr="00000000">
        <w:rPr>
          <w:rtl w:val="0"/>
        </w:rPr>
        <w:t xml:space="preserve">= e</w:t>
      </w:r>
      <w:r w:rsidDel="00000000" w:rsidR="00000000" w:rsidRPr="00000000">
        <w:rPr>
          <w:vertAlign w:val="superscript"/>
          <w:rtl w:val="0"/>
        </w:rPr>
        <w:t xml:space="preserve">-at</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všechny</w:t>
      </w:r>
      <w:r w:rsidDel="00000000" w:rsidR="00000000" w:rsidRPr="00000000">
        <w:rPr>
          <w:vertAlign w:val="subscript"/>
          <w:rtl w:val="0"/>
        </w:rPr>
        <w:t xml:space="preserve"> i</w:t>
      </w:r>
      <w:r w:rsidDel="00000000" w:rsidR="00000000" w:rsidRPr="00000000">
        <w:rPr>
          <w:rtl w:val="0"/>
        </w:rPr>
        <w:t xml:space="preserve"> </w:t>
      </w:r>
      <w:r w:rsidDel="00000000" w:rsidR="00000000" w:rsidRPr="00000000">
        <w:rPr>
          <w:rtl w:val="0"/>
        </w:rPr>
        <w:t xml:space="preserve">D</w:t>
      </w:r>
      <w:r w:rsidDel="00000000" w:rsidR="00000000" w:rsidRPr="00000000">
        <w:rPr>
          <w:vertAlign w:val="subscript"/>
          <w:rtl w:val="0"/>
        </w:rPr>
        <w:t xml:space="preserve">t</w:t>
      </w:r>
      <w:r w:rsidDel="00000000" w:rsidR="00000000" w:rsidRPr="00000000">
        <w:rPr>
          <w:rtl w:val="0"/>
        </w:rPr>
        <w:t xml:space="preserve">(i</w:t>
      </w:r>
      <w:r w:rsidDel="00000000" w:rsidR="00000000" w:rsidRPr="00000000">
        <w:rPr>
          <w:rtl w:val="0"/>
        </w:rPr>
        <w:t xml:space="preserve">) + (e</w:t>
      </w:r>
      <w:r w:rsidDel="00000000" w:rsidR="00000000" w:rsidRPr="00000000">
        <w:rPr>
          <w:vertAlign w:val="superscript"/>
          <w:rtl w:val="0"/>
        </w:rPr>
        <w:t xml:space="preserve">at</w:t>
      </w:r>
      <w:r w:rsidDel="00000000" w:rsidR="00000000" w:rsidRPr="00000000">
        <w:rPr>
          <w:rtl w:val="0"/>
        </w:rPr>
        <w:t xml:space="preserve"> - e</w:t>
      </w:r>
      <w:r w:rsidDel="00000000" w:rsidR="00000000" w:rsidRPr="00000000">
        <w:rPr>
          <w:vertAlign w:val="superscript"/>
          <w:rtl w:val="0"/>
        </w:rPr>
        <w:t xml:space="preserve">-at</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špatně</w:t>
      </w:r>
      <w:r w:rsidDel="00000000" w:rsidR="00000000" w:rsidRPr="00000000">
        <w:rPr>
          <w:vertAlign w:val="subscript"/>
          <w:rtl w:val="0"/>
        </w:rPr>
        <w:t xml:space="preserve"> i</w:t>
      </w:r>
      <w:r w:rsidDel="00000000" w:rsidR="00000000" w:rsidRPr="00000000">
        <w:rPr>
          <w:rtl w:val="0"/>
        </w:rPr>
        <w:t xml:space="preserve"> </w:t>
      </w:r>
      <w:r w:rsidDel="00000000" w:rsidR="00000000" w:rsidRPr="00000000">
        <w:rPr>
          <w:rtl w:val="0"/>
        </w:rPr>
        <w:t xml:space="preserve">D</w:t>
      </w:r>
      <w:r w:rsidDel="00000000" w:rsidR="00000000" w:rsidRPr="00000000">
        <w:rPr>
          <w:vertAlign w:val="subscript"/>
          <w:rtl w:val="0"/>
        </w:rPr>
        <w:t xml:space="preserve">t</w:t>
      </w:r>
      <w:r w:rsidDel="00000000" w:rsidR="00000000" w:rsidRPr="00000000">
        <w:rPr>
          <w:rtl w:val="0"/>
        </w:rPr>
        <w:t xml:space="preserve">(i</w:t>
      </w:r>
      <w:r w:rsidDel="00000000" w:rsidR="00000000" w:rsidRPr="00000000">
        <w:rPr>
          <w:rtl w:val="0"/>
        </w:rPr>
        <w:t xml:space="preserve">)</w:t>
      </w:r>
    </w:p>
    <w:p w:rsidR="00000000" w:rsidDel="00000000" w:rsidP="00000000" w:rsidRDefault="00000000" w:rsidRPr="00000000" w14:paraId="00000489">
      <w:pPr>
        <w:pageBreakBefore w:val="0"/>
        <w:rPr>
          <w:b w:val="1"/>
        </w:rPr>
      </w:pPr>
      <w:r w:rsidDel="00000000" w:rsidR="00000000" w:rsidRPr="00000000">
        <w:rPr>
          <w:b w:val="1"/>
          <w:rtl w:val="0"/>
        </w:rPr>
        <w:t xml:space="preserve">c)</w:t>
      </w:r>
    </w:p>
    <w:p w:rsidR="00000000" w:rsidDel="00000000" w:rsidP="00000000" w:rsidRDefault="00000000" w:rsidRPr="00000000" w14:paraId="0000048A">
      <w:pPr>
        <w:pageBreakBefore w:val="0"/>
        <w:rPr/>
      </w:pPr>
      <w:r w:rsidDel="00000000" w:rsidR="00000000" w:rsidRPr="00000000">
        <w:rPr>
          <w:rtl w:val="0"/>
        </w:rPr>
        <w:t xml:space="preserve">Pro a &gt; 0 je e</w:t>
      </w:r>
      <w:r w:rsidDel="00000000" w:rsidR="00000000" w:rsidRPr="00000000">
        <w:rPr>
          <w:vertAlign w:val="superscript"/>
          <w:rtl w:val="0"/>
        </w:rPr>
        <w:t xml:space="preserve">at</w:t>
      </w:r>
      <w:r w:rsidDel="00000000" w:rsidR="00000000" w:rsidRPr="00000000">
        <w:rPr>
          <w:rtl w:val="0"/>
        </w:rPr>
        <w:t xml:space="preserve"> - e</w:t>
      </w:r>
      <w:r w:rsidDel="00000000" w:rsidR="00000000" w:rsidRPr="00000000">
        <w:rPr>
          <w:vertAlign w:val="superscript"/>
          <w:rtl w:val="0"/>
        </w:rPr>
        <w:t xml:space="preserve">-at</w:t>
      </w:r>
      <w:r w:rsidDel="00000000" w:rsidR="00000000" w:rsidRPr="00000000">
        <w:rPr>
          <w:rtl w:val="0"/>
        </w:rPr>
        <w:t xml:space="preserve"> &gt; 0. Předchozí vyjádření závisí na h</w:t>
      </w:r>
      <w:r w:rsidDel="00000000" w:rsidR="00000000" w:rsidRPr="00000000">
        <w:rPr>
          <w:vertAlign w:val="subscript"/>
          <w:rtl w:val="0"/>
        </w:rPr>
        <w:t xml:space="preserve">t</w:t>
      </w:r>
      <w:r w:rsidDel="00000000" w:rsidR="00000000" w:rsidRPr="00000000">
        <w:rPr>
          <w:rtl w:val="0"/>
        </w:rPr>
        <w:t xml:space="preserve"> pouze ve členu</w:t>
      </w:r>
    </w:p>
    <w:p w:rsidR="00000000" w:rsidDel="00000000" w:rsidP="00000000" w:rsidRDefault="00000000" w:rsidRPr="00000000" w14:paraId="0000048B">
      <w:pPr>
        <w:pageBreakBefore w:val="0"/>
        <w:rPr/>
      </w:pPr>
      <w:r w:rsidDel="00000000" w:rsidR="00000000" w:rsidRPr="00000000">
        <w:rPr>
          <w:rtl w:val="0"/>
        </w:rPr>
        <w:t xml:space="preserve">(e</w:t>
      </w:r>
      <w:r w:rsidDel="00000000" w:rsidR="00000000" w:rsidRPr="00000000">
        <w:rPr>
          <w:vertAlign w:val="superscript"/>
          <w:rtl w:val="0"/>
        </w:rPr>
        <w:t xml:space="preserve">at</w:t>
      </w:r>
      <w:r w:rsidDel="00000000" w:rsidR="00000000" w:rsidRPr="00000000">
        <w:rPr>
          <w:rtl w:val="0"/>
        </w:rPr>
        <w:t xml:space="preserve"> - e</w:t>
      </w:r>
      <w:r w:rsidDel="00000000" w:rsidR="00000000" w:rsidRPr="00000000">
        <w:rPr>
          <w:vertAlign w:val="superscript"/>
          <w:rtl w:val="0"/>
        </w:rPr>
        <w:t xml:space="preserve">-at</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špatně</w:t>
      </w:r>
      <w:r w:rsidDel="00000000" w:rsidR="00000000" w:rsidRPr="00000000">
        <w:rPr>
          <w:vertAlign w:val="subscript"/>
          <w:rtl w:val="0"/>
        </w:rPr>
        <w:t xml:space="preserve"> i</w:t>
      </w:r>
      <w:r w:rsidDel="00000000" w:rsidR="00000000" w:rsidRPr="00000000">
        <w:rPr>
          <w:rtl w:val="0"/>
        </w:rPr>
        <w:t xml:space="preserve"> </w:t>
      </w:r>
      <w:r w:rsidDel="00000000" w:rsidR="00000000" w:rsidRPr="00000000">
        <w:rPr>
          <w:rtl w:val="0"/>
        </w:rPr>
        <w:t xml:space="preserve">D</w:t>
      </w:r>
      <w:r w:rsidDel="00000000" w:rsidR="00000000" w:rsidRPr="00000000">
        <w:rPr>
          <w:vertAlign w:val="subscript"/>
          <w:rtl w:val="0"/>
        </w:rPr>
        <w:t xml:space="preserve">t</w:t>
      </w:r>
      <w:r w:rsidDel="00000000" w:rsidR="00000000" w:rsidRPr="00000000">
        <w:rPr>
          <w:rtl w:val="0"/>
        </w:rPr>
        <w:t xml:space="preserve">(i</w:t>
      </w:r>
      <w:r w:rsidDel="00000000" w:rsidR="00000000" w:rsidRPr="00000000">
        <w:rPr>
          <w:rtl w:val="0"/>
        </w:rPr>
        <w:t xml:space="preserve">), proto pokud chceme výraz minimalizovat přes h</w:t>
      </w:r>
      <w:r w:rsidDel="00000000" w:rsidR="00000000" w:rsidRPr="00000000">
        <w:rPr>
          <w:vertAlign w:val="subscript"/>
          <w:rtl w:val="0"/>
        </w:rPr>
        <w:t xml:space="preserve">t</w:t>
      </w:r>
      <w:r w:rsidDel="00000000" w:rsidR="00000000" w:rsidRPr="00000000">
        <w:rPr>
          <w:rtl w:val="0"/>
        </w:rPr>
        <w:t xml:space="preserve">, musíme minimalizovat </w:t>
      </w:r>
      <w:r w:rsidDel="00000000" w:rsidR="00000000" w:rsidRPr="00000000">
        <w:rPr>
          <w:rtl w:val="0"/>
        </w:rPr>
        <w:t xml:space="preserve">Sum</w:t>
      </w:r>
      <w:r w:rsidDel="00000000" w:rsidR="00000000" w:rsidRPr="00000000">
        <w:rPr>
          <w:vertAlign w:val="subscript"/>
          <w:rtl w:val="0"/>
        </w:rPr>
        <w:t xml:space="preserve">špatně</w:t>
      </w:r>
      <w:r w:rsidDel="00000000" w:rsidR="00000000" w:rsidRPr="00000000">
        <w:rPr>
          <w:vertAlign w:val="subscript"/>
          <w:rtl w:val="0"/>
        </w:rPr>
        <w:t xml:space="preserve"> i</w:t>
      </w:r>
      <w:r w:rsidDel="00000000" w:rsidR="00000000" w:rsidRPr="00000000">
        <w:rPr>
          <w:rtl w:val="0"/>
        </w:rPr>
        <w:t xml:space="preserve"> </w:t>
      </w:r>
      <w:r w:rsidDel="00000000" w:rsidR="00000000" w:rsidRPr="00000000">
        <w:rPr>
          <w:rtl w:val="0"/>
        </w:rPr>
        <w:t xml:space="preserve">D</w:t>
      </w:r>
      <w:r w:rsidDel="00000000" w:rsidR="00000000" w:rsidRPr="00000000">
        <w:rPr>
          <w:vertAlign w:val="subscript"/>
          <w:rtl w:val="0"/>
        </w:rPr>
        <w:t xml:space="preserve">t</w:t>
      </w:r>
      <w:r w:rsidDel="00000000" w:rsidR="00000000" w:rsidRPr="00000000">
        <w:rPr>
          <w:rtl w:val="0"/>
        </w:rPr>
        <w:t xml:space="preserve">(i</w:t>
      </w:r>
      <w:r w:rsidDel="00000000" w:rsidR="00000000" w:rsidRPr="00000000">
        <w:rPr>
          <w:rtl w:val="0"/>
        </w:rPr>
        <w:t xml:space="preserve">) (protože to má kladný koeficient e</w:t>
      </w:r>
      <w:r w:rsidDel="00000000" w:rsidR="00000000" w:rsidRPr="00000000">
        <w:rPr>
          <w:vertAlign w:val="superscript"/>
          <w:rtl w:val="0"/>
        </w:rPr>
        <w:t xml:space="preserve">at</w:t>
      </w:r>
      <w:r w:rsidDel="00000000" w:rsidR="00000000" w:rsidRPr="00000000">
        <w:rPr>
          <w:rtl w:val="0"/>
        </w:rPr>
        <w:t xml:space="preserve"> - e</w:t>
      </w:r>
      <w:r w:rsidDel="00000000" w:rsidR="00000000" w:rsidRPr="00000000">
        <w:rPr>
          <w:vertAlign w:val="superscript"/>
          <w:rtl w:val="0"/>
        </w:rPr>
        <w:t xml:space="preserve">-at</w:t>
      </w:r>
      <w:r w:rsidDel="00000000" w:rsidR="00000000" w:rsidRPr="00000000">
        <w:rPr>
          <w:rtl w:val="0"/>
        </w:rPr>
        <w:t xml:space="preserve">).</w:t>
      </w:r>
    </w:p>
    <w:p w:rsidR="00000000" w:rsidDel="00000000" w:rsidP="00000000" w:rsidRDefault="00000000" w:rsidRPr="00000000" w14:paraId="0000048C">
      <w:pPr>
        <w:pageBreakBefore w:val="0"/>
        <w:rPr>
          <w:b w:val="1"/>
        </w:rPr>
      </w:pPr>
      <w:r w:rsidDel="00000000" w:rsidR="00000000" w:rsidRPr="00000000">
        <w:rPr>
          <w:b w:val="1"/>
          <w:rtl w:val="0"/>
        </w:rPr>
        <w:t xml:space="preserve">d)</w:t>
      </w:r>
    </w:p>
    <w:p w:rsidR="00000000" w:rsidDel="00000000" w:rsidP="00000000" w:rsidRDefault="00000000" w:rsidRPr="00000000" w14:paraId="0000048D">
      <w:pPr>
        <w:pageBreakBefore w:val="0"/>
        <w:rPr/>
      </w:pPr>
      <w:r w:rsidDel="00000000" w:rsidR="00000000" w:rsidRPr="00000000">
        <w:rPr>
          <w:rtl w:val="0"/>
        </w:rPr>
        <w:t xml:space="preserve">Derivace podle a = e</w:t>
      </w:r>
      <w:r w:rsidDel="00000000" w:rsidR="00000000" w:rsidRPr="00000000">
        <w:rPr>
          <w:vertAlign w:val="superscript"/>
          <w:rtl w:val="0"/>
        </w:rPr>
        <w:t xml:space="preserve">-at</w:t>
      </w:r>
      <w:r w:rsidDel="00000000" w:rsidR="00000000" w:rsidRPr="00000000">
        <w:rPr>
          <w:rtl w:val="0"/>
        </w:rPr>
        <w:t xml:space="preserve"> * (-1) * Sum</w:t>
      </w:r>
      <w:r w:rsidDel="00000000" w:rsidR="00000000" w:rsidRPr="00000000">
        <w:rPr>
          <w:vertAlign w:val="subscript"/>
          <w:rtl w:val="0"/>
        </w:rPr>
        <w:t xml:space="preserve">všechny i</w:t>
      </w:r>
      <w:r w:rsidDel="00000000" w:rsidR="00000000" w:rsidRPr="00000000">
        <w:rPr>
          <w:rtl w:val="0"/>
        </w:rPr>
        <w:t xml:space="preserve"> D</w:t>
      </w:r>
      <w:r w:rsidDel="00000000" w:rsidR="00000000" w:rsidRPr="00000000">
        <w:rPr>
          <w:vertAlign w:val="subscript"/>
          <w:rtl w:val="0"/>
        </w:rPr>
        <w:t xml:space="preserve">t</w:t>
      </w:r>
      <w:r w:rsidDel="00000000" w:rsidR="00000000" w:rsidRPr="00000000">
        <w:rPr>
          <w:rtl w:val="0"/>
        </w:rPr>
        <w:t xml:space="preserve">(i) + (e</w:t>
      </w:r>
      <w:r w:rsidDel="00000000" w:rsidR="00000000" w:rsidRPr="00000000">
        <w:rPr>
          <w:vertAlign w:val="superscript"/>
          <w:rtl w:val="0"/>
        </w:rPr>
        <w:t xml:space="preserve">at</w:t>
      </w:r>
      <w:r w:rsidDel="00000000" w:rsidR="00000000" w:rsidRPr="00000000">
        <w:rPr>
          <w:rtl w:val="0"/>
        </w:rPr>
        <w:t xml:space="preserve"> * 1 - e</w:t>
      </w:r>
      <w:r w:rsidDel="00000000" w:rsidR="00000000" w:rsidRPr="00000000">
        <w:rPr>
          <w:vertAlign w:val="superscript"/>
          <w:rtl w:val="0"/>
        </w:rPr>
        <w:t xml:space="preserve">-at</w:t>
      </w:r>
      <w:r w:rsidDel="00000000" w:rsidR="00000000" w:rsidRPr="00000000">
        <w:rPr>
          <w:rtl w:val="0"/>
        </w:rPr>
        <w:t xml:space="preserve"> * (-1)) * </w:t>
      </w:r>
      <w:r w:rsidDel="00000000" w:rsidR="00000000" w:rsidRPr="00000000">
        <w:rPr>
          <w:rtl w:val="0"/>
        </w:rPr>
        <w:t xml:space="preserve">Sum</w:t>
      </w:r>
      <w:r w:rsidDel="00000000" w:rsidR="00000000" w:rsidRPr="00000000">
        <w:rPr>
          <w:vertAlign w:val="subscript"/>
          <w:rtl w:val="0"/>
        </w:rPr>
        <w:t xml:space="preserve">špatně</w:t>
      </w:r>
      <w:r w:rsidDel="00000000" w:rsidR="00000000" w:rsidRPr="00000000">
        <w:rPr>
          <w:vertAlign w:val="subscript"/>
          <w:rtl w:val="0"/>
        </w:rPr>
        <w:t xml:space="preserve"> i</w:t>
      </w:r>
      <w:r w:rsidDel="00000000" w:rsidR="00000000" w:rsidRPr="00000000">
        <w:rPr>
          <w:rtl w:val="0"/>
        </w:rPr>
        <w:t xml:space="preserve"> </w:t>
      </w:r>
      <w:r w:rsidDel="00000000" w:rsidR="00000000" w:rsidRPr="00000000">
        <w:rPr>
          <w:rtl w:val="0"/>
        </w:rPr>
        <w:t xml:space="preserve">D</w:t>
      </w:r>
      <w:r w:rsidDel="00000000" w:rsidR="00000000" w:rsidRPr="00000000">
        <w:rPr>
          <w:vertAlign w:val="subscript"/>
          <w:rtl w:val="0"/>
        </w:rPr>
        <w:t xml:space="preserve">t</w:t>
      </w:r>
      <w:r w:rsidDel="00000000" w:rsidR="00000000" w:rsidRPr="00000000">
        <w:rPr>
          <w:rtl w:val="0"/>
        </w:rPr>
        <w:t xml:space="preserve">(i</w:t>
      </w:r>
      <w:r w:rsidDel="00000000" w:rsidR="00000000" w:rsidRPr="00000000">
        <w:rPr>
          <w:rtl w:val="0"/>
        </w:rPr>
        <w:t xml:space="preserve">) = </w:t>
      </w:r>
    </w:p>
    <w:p w:rsidR="00000000" w:rsidDel="00000000" w:rsidP="00000000" w:rsidRDefault="00000000" w:rsidRPr="00000000" w14:paraId="0000048E">
      <w:pPr>
        <w:pageBreakBefore w:val="0"/>
        <w:ind w:left="0" w:firstLine="0"/>
        <w:rPr/>
      </w:pPr>
      <w:r w:rsidDel="00000000" w:rsidR="00000000" w:rsidRPr="00000000">
        <w:rPr>
          <w:rtl w:val="0"/>
        </w:rPr>
        <w:t xml:space="preserve">-e</w:t>
      </w:r>
      <w:r w:rsidDel="00000000" w:rsidR="00000000" w:rsidRPr="00000000">
        <w:rPr>
          <w:vertAlign w:val="superscript"/>
          <w:rtl w:val="0"/>
        </w:rPr>
        <w:t xml:space="preserve">-at</w:t>
      </w:r>
      <w:r w:rsidDel="00000000" w:rsidR="00000000" w:rsidRPr="00000000">
        <w:rPr>
          <w:rtl w:val="0"/>
        </w:rPr>
        <w:t xml:space="preserve"> * Sum</w:t>
      </w:r>
      <w:r w:rsidDel="00000000" w:rsidR="00000000" w:rsidRPr="00000000">
        <w:rPr>
          <w:vertAlign w:val="subscript"/>
          <w:rtl w:val="0"/>
        </w:rPr>
        <w:t xml:space="preserve">dobře i</w:t>
      </w:r>
      <w:r w:rsidDel="00000000" w:rsidR="00000000" w:rsidRPr="00000000">
        <w:rPr>
          <w:rtl w:val="0"/>
        </w:rPr>
        <w:t xml:space="preserve"> D</w:t>
      </w:r>
      <w:r w:rsidDel="00000000" w:rsidR="00000000" w:rsidRPr="00000000">
        <w:rPr>
          <w:vertAlign w:val="subscript"/>
          <w:rtl w:val="0"/>
        </w:rPr>
        <w:t xml:space="preserve">t</w:t>
      </w:r>
      <w:r w:rsidDel="00000000" w:rsidR="00000000" w:rsidRPr="00000000">
        <w:rPr>
          <w:rtl w:val="0"/>
        </w:rPr>
        <w:t xml:space="preserve">(i) + e</w:t>
      </w:r>
      <w:r w:rsidDel="00000000" w:rsidR="00000000" w:rsidRPr="00000000">
        <w:rPr>
          <w:vertAlign w:val="superscript"/>
          <w:rtl w:val="0"/>
        </w:rPr>
        <w:t xml:space="preserve">at</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špatně</w:t>
      </w:r>
      <w:r w:rsidDel="00000000" w:rsidR="00000000" w:rsidRPr="00000000">
        <w:rPr>
          <w:vertAlign w:val="subscript"/>
          <w:rtl w:val="0"/>
        </w:rPr>
        <w:t xml:space="preserve"> i</w:t>
      </w:r>
      <w:r w:rsidDel="00000000" w:rsidR="00000000" w:rsidRPr="00000000">
        <w:rPr>
          <w:rtl w:val="0"/>
        </w:rPr>
        <w:t xml:space="preserve"> </w:t>
      </w:r>
      <w:r w:rsidDel="00000000" w:rsidR="00000000" w:rsidRPr="00000000">
        <w:rPr>
          <w:rtl w:val="0"/>
        </w:rPr>
        <w:t xml:space="preserve">D</w:t>
      </w:r>
      <w:r w:rsidDel="00000000" w:rsidR="00000000" w:rsidRPr="00000000">
        <w:rPr>
          <w:vertAlign w:val="subscript"/>
          <w:rtl w:val="0"/>
        </w:rPr>
        <w:t xml:space="preserve">t</w:t>
      </w:r>
      <w:r w:rsidDel="00000000" w:rsidR="00000000" w:rsidRPr="00000000">
        <w:rPr>
          <w:rtl w:val="0"/>
        </w:rPr>
        <w:t xml:space="preserve">(i</w:t>
      </w:r>
      <w:r w:rsidDel="00000000" w:rsidR="00000000" w:rsidRPr="00000000">
        <w:rPr>
          <w:rtl w:val="0"/>
        </w:rPr>
        <w:t xml:space="preserve">) = -e</w:t>
      </w:r>
      <w:r w:rsidDel="00000000" w:rsidR="00000000" w:rsidRPr="00000000">
        <w:rPr>
          <w:vertAlign w:val="superscript"/>
          <w:rtl w:val="0"/>
        </w:rPr>
        <w:t xml:space="preserve">-at</w:t>
      </w:r>
      <w:r w:rsidDel="00000000" w:rsidR="00000000" w:rsidRPr="00000000">
        <w:rPr>
          <w:rtl w:val="0"/>
        </w:rPr>
        <w:t xml:space="preserve"> * (1 - ε</w:t>
      </w:r>
      <w:r w:rsidDel="00000000" w:rsidR="00000000" w:rsidRPr="00000000">
        <w:rPr>
          <w:vertAlign w:val="subscript"/>
          <w:rtl w:val="0"/>
        </w:rPr>
        <w:t xml:space="preserve">t</w:t>
      </w:r>
      <w:r w:rsidDel="00000000" w:rsidR="00000000" w:rsidRPr="00000000">
        <w:rPr>
          <w:rtl w:val="0"/>
        </w:rPr>
        <w:t xml:space="preserve">) + e</w:t>
      </w:r>
      <w:r w:rsidDel="00000000" w:rsidR="00000000" w:rsidRPr="00000000">
        <w:rPr>
          <w:vertAlign w:val="superscript"/>
          <w:rtl w:val="0"/>
        </w:rPr>
        <w:t xml:space="preserve">at</w:t>
      </w:r>
      <w:r w:rsidDel="00000000" w:rsidR="00000000" w:rsidRPr="00000000">
        <w:rPr>
          <w:rtl w:val="0"/>
        </w:rPr>
        <w:t xml:space="preserve"> * ε</w:t>
      </w:r>
      <w:r w:rsidDel="00000000" w:rsidR="00000000" w:rsidRPr="00000000">
        <w:rPr>
          <w:vertAlign w:val="subscript"/>
          <w:rtl w:val="0"/>
        </w:rPr>
        <w:t xml:space="preserve">t</w:t>
      </w:r>
      <w:r w:rsidDel="00000000" w:rsidR="00000000" w:rsidRPr="00000000">
        <w:rPr>
          <w:rtl w:val="0"/>
        </w:rPr>
        <w:t xml:space="preserve"> = 0</w:t>
      </w:r>
    </w:p>
    <w:p w:rsidR="00000000" w:rsidDel="00000000" w:rsidP="00000000" w:rsidRDefault="00000000" w:rsidRPr="00000000" w14:paraId="0000048F">
      <w:pPr>
        <w:pageBreakBefore w:val="0"/>
        <w:rPr/>
      </w:pPr>
      <w:r w:rsidDel="00000000" w:rsidR="00000000" w:rsidRPr="00000000">
        <w:rPr>
          <w:rtl w:val="0"/>
        </w:rPr>
        <w:t xml:space="preserve">e</w:t>
      </w:r>
      <w:r w:rsidDel="00000000" w:rsidR="00000000" w:rsidRPr="00000000">
        <w:rPr>
          <w:vertAlign w:val="superscript"/>
          <w:rtl w:val="0"/>
        </w:rPr>
        <w:t xml:space="preserve">-at</w:t>
      </w:r>
      <w:r w:rsidDel="00000000" w:rsidR="00000000" w:rsidRPr="00000000">
        <w:rPr>
          <w:rtl w:val="0"/>
        </w:rPr>
        <w:t xml:space="preserve"> * (1 - ε</w:t>
      </w:r>
      <w:r w:rsidDel="00000000" w:rsidR="00000000" w:rsidRPr="00000000">
        <w:rPr>
          <w:vertAlign w:val="subscript"/>
          <w:rtl w:val="0"/>
        </w:rPr>
        <w:t xml:space="preserve">t</w:t>
      </w:r>
      <w:r w:rsidDel="00000000" w:rsidR="00000000" w:rsidRPr="00000000">
        <w:rPr>
          <w:rtl w:val="0"/>
        </w:rPr>
        <w:t xml:space="preserve">) = e</w:t>
      </w:r>
      <w:r w:rsidDel="00000000" w:rsidR="00000000" w:rsidRPr="00000000">
        <w:rPr>
          <w:vertAlign w:val="superscript"/>
          <w:rtl w:val="0"/>
        </w:rPr>
        <w:t xml:space="preserve">at</w:t>
      </w:r>
      <w:r w:rsidDel="00000000" w:rsidR="00000000" w:rsidRPr="00000000">
        <w:rPr>
          <w:rtl w:val="0"/>
        </w:rPr>
        <w:t xml:space="preserve"> * ε</w:t>
      </w:r>
      <w:r w:rsidDel="00000000" w:rsidR="00000000" w:rsidRPr="00000000">
        <w:rPr>
          <w:vertAlign w:val="subscript"/>
          <w:rtl w:val="0"/>
        </w:rPr>
        <w:t xml:space="preserve">t</w:t>
      </w:r>
      <w:r w:rsidDel="00000000" w:rsidR="00000000" w:rsidRPr="00000000">
        <w:rPr>
          <w:rtl w:val="0"/>
        </w:rPr>
      </w:r>
    </w:p>
    <w:p w:rsidR="00000000" w:rsidDel="00000000" w:rsidP="00000000" w:rsidRDefault="00000000" w:rsidRPr="00000000" w14:paraId="00000490">
      <w:pPr>
        <w:pageBreakBefore w:val="0"/>
        <w:rPr/>
      </w:pPr>
      <w:r w:rsidDel="00000000" w:rsidR="00000000" w:rsidRPr="00000000">
        <w:rPr>
          <w:rtl w:val="0"/>
        </w:rPr>
        <w:t xml:space="preserve">(1 - ε</w:t>
      </w:r>
      <w:r w:rsidDel="00000000" w:rsidR="00000000" w:rsidRPr="00000000">
        <w:rPr>
          <w:vertAlign w:val="subscript"/>
          <w:rtl w:val="0"/>
        </w:rPr>
        <w:t xml:space="preserve">t</w:t>
      </w:r>
      <w:r w:rsidDel="00000000" w:rsidR="00000000" w:rsidRPr="00000000">
        <w:rPr>
          <w:rtl w:val="0"/>
        </w:rPr>
        <w:t xml:space="preserve">) / ε</w:t>
      </w:r>
      <w:r w:rsidDel="00000000" w:rsidR="00000000" w:rsidRPr="00000000">
        <w:rPr>
          <w:vertAlign w:val="subscript"/>
          <w:rtl w:val="0"/>
        </w:rPr>
        <w:t xml:space="preserve">t</w:t>
      </w:r>
      <w:r w:rsidDel="00000000" w:rsidR="00000000" w:rsidRPr="00000000">
        <w:rPr>
          <w:rtl w:val="0"/>
        </w:rPr>
        <w:t xml:space="preserve"> = e</w:t>
      </w:r>
      <w:r w:rsidDel="00000000" w:rsidR="00000000" w:rsidRPr="00000000">
        <w:rPr>
          <w:vertAlign w:val="superscript"/>
          <w:rtl w:val="0"/>
        </w:rPr>
        <w:t xml:space="preserve">2at</w:t>
      </w:r>
      <w:r w:rsidDel="00000000" w:rsidR="00000000" w:rsidRPr="00000000">
        <w:rPr>
          <w:rtl w:val="0"/>
        </w:rPr>
      </w:r>
    </w:p>
    <w:p w:rsidR="00000000" w:rsidDel="00000000" w:rsidP="00000000" w:rsidRDefault="00000000" w:rsidRPr="00000000" w14:paraId="00000491">
      <w:pPr>
        <w:pageBreakBefore w:val="0"/>
        <w:rPr/>
      </w:pPr>
      <w:r w:rsidDel="00000000" w:rsidR="00000000" w:rsidRPr="00000000">
        <w:rPr>
          <w:rtl w:val="0"/>
        </w:rPr>
        <w:t xml:space="preserve">2a</w:t>
      </w:r>
      <w:r w:rsidDel="00000000" w:rsidR="00000000" w:rsidRPr="00000000">
        <w:rPr>
          <w:vertAlign w:val="subscript"/>
          <w:rtl w:val="0"/>
        </w:rPr>
        <w:t xml:space="preserve">t</w:t>
      </w:r>
      <w:r w:rsidDel="00000000" w:rsidR="00000000" w:rsidRPr="00000000">
        <w:rPr>
          <w:rtl w:val="0"/>
        </w:rPr>
        <w:t xml:space="preserve"> = ln((1 - ε</w:t>
      </w:r>
      <w:r w:rsidDel="00000000" w:rsidR="00000000" w:rsidRPr="00000000">
        <w:rPr>
          <w:vertAlign w:val="subscript"/>
          <w:rtl w:val="0"/>
        </w:rPr>
        <w:t xml:space="preserve">t</w:t>
      </w:r>
      <w:r w:rsidDel="00000000" w:rsidR="00000000" w:rsidRPr="00000000">
        <w:rPr>
          <w:rtl w:val="0"/>
        </w:rPr>
        <w:t xml:space="preserve">) / ε</w:t>
      </w:r>
      <w:r w:rsidDel="00000000" w:rsidR="00000000" w:rsidRPr="00000000">
        <w:rPr>
          <w:vertAlign w:val="subscript"/>
          <w:rtl w:val="0"/>
        </w:rPr>
        <w:t xml:space="preserve">t</w:t>
      </w:r>
      <w:r w:rsidDel="00000000" w:rsidR="00000000" w:rsidRPr="00000000">
        <w:rPr>
          <w:rtl w:val="0"/>
        </w:rPr>
        <w:t xml:space="preserve">)</w:t>
      </w:r>
    </w:p>
    <w:p w:rsidR="00000000" w:rsidDel="00000000" w:rsidP="00000000" w:rsidRDefault="00000000" w:rsidRPr="00000000" w14:paraId="00000492">
      <w:pPr>
        <w:pageBreakBefore w:val="0"/>
        <w:rPr/>
      </w:pPr>
      <w:r w:rsidDel="00000000" w:rsidR="00000000" w:rsidRPr="00000000">
        <w:rPr>
          <w:rtl w:val="0"/>
        </w:rPr>
        <w:t xml:space="preserve">a</w:t>
      </w:r>
      <w:r w:rsidDel="00000000" w:rsidR="00000000" w:rsidRPr="00000000">
        <w:rPr>
          <w:vertAlign w:val="subscript"/>
          <w:rtl w:val="0"/>
        </w:rPr>
        <w:t xml:space="preserve">t</w:t>
      </w:r>
      <w:r w:rsidDel="00000000" w:rsidR="00000000" w:rsidRPr="00000000">
        <w:rPr>
          <w:rtl w:val="0"/>
        </w:rPr>
        <w:t xml:space="preserve"> = ½ * ln((1 - ε</w:t>
      </w:r>
      <w:r w:rsidDel="00000000" w:rsidR="00000000" w:rsidRPr="00000000">
        <w:rPr>
          <w:vertAlign w:val="subscript"/>
          <w:rtl w:val="0"/>
        </w:rPr>
        <w:t xml:space="preserve">t</w:t>
      </w:r>
      <w:r w:rsidDel="00000000" w:rsidR="00000000" w:rsidRPr="00000000">
        <w:rPr>
          <w:rtl w:val="0"/>
        </w:rPr>
        <w:t xml:space="preserve">) / ε</w:t>
      </w:r>
      <w:r w:rsidDel="00000000" w:rsidR="00000000" w:rsidRPr="00000000">
        <w:rPr>
          <w:vertAlign w:val="subscript"/>
          <w:rtl w:val="0"/>
        </w:rPr>
        <w:t xml:space="preserve">t</w:t>
      </w:r>
      <w:r w:rsidDel="00000000" w:rsidR="00000000" w:rsidRPr="00000000">
        <w:rPr>
          <w:rtl w:val="0"/>
        </w:rPr>
        <w:t xml:space="preserve">)</w:t>
      </w:r>
    </w:p>
    <w:p w:rsidR="00000000" w:rsidDel="00000000" w:rsidP="00000000" w:rsidRDefault="00000000" w:rsidRPr="00000000" w14:paraId="00000493">
      <w:pPr>
        <w:pageBreakBefore w:val="0"/>
        <w:rPr>
          <w:b w:val="1"/>
        </w:rPr>
      </w:pPr>
      <w:r w:rsidDel="00000000" w:rsidR="00000000" w:rsidRPr="00000000">
        <w:rPr>
          <w:b w:val="1"/>
          <w:rtl w:val="0"/>
        </w:rPr>
        <w:t xml:space="preserve">e)</w:t>
      </w:r>
    </w:p>
    <w:p w:rsidR="00000000" w:rsidDel="00000000" w:rsidP="00000000" w:rsidRDefault="00000000" w:rsidRPr="00000000" w14:paraId="00000494">
      <w:pPr>
        <w:pageBreakBefore w:val="0"/>
        <w:rPr/>
      </w:pPr>
      <w:r w:rsidDel="00000000" w:rsidR="00000000" w:rsidRPr="00000000">
        <w:rPr>
          <w:rtl w:val="0"/>
        </w:rPr>
        <w:t xml:space="preserve">a</w:t>
      </w:r>
      <w:r w:rsidDel="00000000" w:rsidR="00000000" w:rsidRPr="00000000">
        <w:rPr>
          <w:vertAlign w:val="subscript"/>
          <w:rtl w:val="0"/>
        </w:rPr>
        <w:t xml:space="preserve">t</w:t>
      </w:r>
      <w:r w:rsidDel="00000000" w:rsidR="00000000" w:rsidRPr="00000000">
        <w:rPr>
          <w:rtl w:val="0"/>
        </w:rPr>
        <w:t xml:space="preserve"> = ½ * ln((1 - ε</w:t>
      </w:r>
      <w:r w:rsidDel="00000000" w:rsidR="00000000" w:rsidRPr="00000000">
        <w:rPr>
          <w:vertAlign w:val="subscript"/>
          <w:rtl w:val="0"/>
        </w:rPr>
        <w:t xml:space="preserve">t</w:t>
      </w:r>
      <w:r w:rsidDel="00000000" w:rsidR="00000000" w:rsidRPr="00000000">
        <w:rPr>
          <w:rtl w:val="0"/>
        </w:rPr>
        <w:t xml:space="preserve">) / ε</w:t>
      </w:r>
      <w:r w:rsidDel="00000000" w:rsidR="00000000" w:rsidRPr="00000000">
        <w:rPr>
          <w:vertAlign w:val="subscript"/>
          <w:rtl w:val="0"/>
        </w:rPr>
        <w:t xml:space="preserve">t</w:t>
      </w:r>
      <w:r w:rsidDel="00000000" w:rsidR="00000000" w:rsidRPr="00000000">
        <w:rPr>
          <w:rtl w:val="0"/>
        </w:rPr>
        <w:t xml:space="preserve">) &gt; 0 iff  ln((1 - ε</w:t>
      </w:r>
      <w:r w:rsidDel="00000000" w:rsidR="00000000" w:rsidRPr="00000000">
        <w:rPr>
          <w:vertAlign w:val="subscript"/>
          <w:rtl w:val="0"/>
        </w:rPr>
        <w:t xml:space="preserve">t</w:t>
      </w:r>
      <w:r w:rsidDel="00000000" w:rsidR="00000000" w:rsidRPr="00000000">
        <w:rPr>
          <w:rtl w:val="0"/>
        </w:rPr>
        <w:t xml:space="preserve">) / ε</w:t>
      </w:r>
      <w:r w:rsidDel="00000000" w:rsidR="00000000" w:rsidRPr="00000000">
        <w:rPr>
          <w:vertAlign w:val="subscript"/>
          <w:rtl w:val="0"/>
        </w:rPr>
        <w:t xml:space="preserve">t</w:t>
      </w:r>
      <w:r w:rsidDel="00000000" w:rsidR="00000000" w:rsidRPr="00000000">
        <w:rPr>
          <w:rtl w:val="0"/>
        </w:rPr>
        <w:t xml:space="preserve">) &gt; 0 iff (1 - ε</w:t>
      </w:r>
      <w:r w:rsidDel="00000000" w:rsidR="00000000" w:rsidRPr="00000000">
        <w:rPr>
          <w:vertAlign w:val="subscript"/>
          <w:rtl w:val="0"/>
        </w:rPr>
        <w:t xml:space="preserve">t</w:t>
      </w:r>
      <w:r w:rsidDel="00000000" w:rsidR="00000000" w:rsidRPr="00000000">
        <w:rPr>
          <w:rtl w:val="0"/>
        </w:rPr>
        <w:t xml:space="preserve">) / ε</w:t>
      </w:r>
      <w:r w:rsidDel="00000000" w:rsidR="00000000" w:rsidRPr="00000000">
        <w:rPr>
          <w:vertAlign w:val="subscript"/>
          <w:rtl w:val="0"/>
        </w:rPr>
        <w:t xml:space="preserve">t</w:t>
      </w:r>
      <w:r w:rsidDel="00000000" w:rsidR="00000000" w:rsidRPr="00000000">
        <w:rPr>
          <w:rtl w:val="0"/>
        </w:rPr>
        <w:t xml:space="preserve"> &gt; 1 iff ε</w:t>
      </w:r>
      <w:r w:rsidDel="00000000" w:rsidR="00000000" w:rsidRPr="00000000">
        <w:rPr>
          <w:vertAlign w:val="subscript"/>
          <w:rtl w:val="0"/>
        </w:rPr>
        <w:t xml:space="preserve">t</w:t>
      </w:r>
      <w:r w:rsidDel="00000000" w:rsidR="00000000" w:rsidRPr="00000000">
        <w:rPr>
          <w:rtl w:val="0"/>
        </w:rPr>
        <w:t xml:space="preserve"> &lt; ½ </w:t>
      </w:r>
    </w:p>
    <w:p w:rsidR="00000000" w:rsidDel="00000000" w:rsidP="00000000" w:rsidRDefault="00000000" w:rsidRPr="00000000" w14:paraId="00000495">
      <w:pPr>
        <w:pageBreakBefore w:val="0"/>
        <w:rPr/>
      </w:pPr>
      <w:r w:rsidDel="00000000" w:rsidR="00000000" w:rsidRPr="00000000">
        <w:rPr>
          <w:rtl w:val="0"/>
        </w:rPr>
      </w:r>
    </w:p>
    <w:p w:rsidR="00000000" w:rsidDel="00000000" w:rsidP="00000000" w:rsidRDefault="00000000" w:rsidRPr="00000000" w14:paraId="00000496">
      <w:pPr>
        <w:pageBreakBefore w:val="0"/>
        <w:rPr>
          <w:b w:val="1"/>
        </w:rPr>
      </w:pPr>
      <w:r w:rsidDel="00000000" w:rsidR="00000000" w:rsidRPr="00000000">
        <w:rPr>
          <w:b w:val="1"/>
          <w:rtl w:val="0"/>
        </w:rPr>
        <w:t xml:space="preserve">Problem 8.4</w:t>
      </w:r>
    </w:p>
    <w:p w:rsidR="00000000" w:rsidDel="00000000" w:rsidP="00000000" w:rsidRDefault="00000000" w:rsidRPr="00000000" w14:paraId="00000497">
      <w:pPr>
        <w:pageBreakBefore w:val="0"/>
        <w:numPr>
          <w:ilvl w:val="0"/>
          <w:numId w:val="6"/>
        </w:numPr>
        <w:ind w:left="720" w:hanging="360"/>
        <w:rPr>
          <w:u w:val="none"/>
        </w:rPr>
      </w:pPr>
      <w:r w:rsidDel="00000000" w:rsidR="00000000" w:rsidRPr="00000000">
        <w:rPr>
          <w:rtl w:val="0"/>
        </w:rPr>
        <w:t xml:space="preserve">Inicializujeme váhy všech n = 9 bodů na D</w:t>
      </w:r>
      <w:r w:rsidDel="00000000" w:rsidR="00000000" w:rsidRPr="00000000">
        <w:rPr>
          <w:vertAlign w:val="subscript"/>
          <w:rtl w:val="0"/>
        </w:rPr>
        <w:t xml:space="preserve">1</w:t>
      </w:r>
      <w:r w:rsidDel="00000000" w:rsidR="00000000" w:rsidRPr="00000000">
        <w:rPr>
          <w:rtl w:val="0"/>
        </w:rPr>
        <w:t xml:space="preserve">(i) = 1/n = 1/9 pro všechny body</w:t>
      </w:r>
    </w:p>
    <w:p w:rsidR="00000000" w:rsidDel="00000000" w:rsidP="00000000" w:rsidRDefault="00000000" w:rsidRPr="00000000" w14:paraId="00000498">
      <w:pPr>
        <w:pageBreakBefore w:val="0"/>
        <w:numPr>
          <w:ilvl w:val="0"/>
          <w:numId w:val="6"/>
        </w:numPr>
        <w:ind w:left="720" w:hanging="360"/>
        <w:rPr>
          <w:u w:val="none"/>
        </w:rPr>
      </w:pPr>
      <w:r w:rsidDel="00000000" w:rsidR="00000000" w:rsidRPr="00000000">
        <w:rPr>
          <w:rtl w:val="0"/>
        </w:rPr>
        <w:t xml:space="preserve">nalezneme klasifikátor s nejmenší chybou ε</w:t>
      </w:r>
      <w:r w:rsidDel="00000000" w:rsidR="00000000" w:rsidRPr="00000000">
        <w:rPr>
          <w:vertAlign w:val="subscript"/>
          <w:rtl w:val="0"/>
        </w:rPr>
        <w:t xml:space="preserve">1</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špatně</w:t>
      </w:r>
      <w:r w:rsidDel="00000000" w:rsidR="00000000" w:rsidRPr="00000000">
        <w:rPr>
          <w:vertAlign w:val="subscript"/>
          <w:rtl w:val="0"/>
        </w:rPr>
        <w:t xml:space="preserve"> i</w:t>
      </w:r>
      <w:r w:rsidDel="00000000" w:rsidR="00000000" w:rsidRPr="00000000">
        <w:rPr>
          <w:rtl w:val="0"/>
        </w:rPr>
        <w:t xml:space="preserve"> D</w:t>
      </w:r>
      <w:r w:rsidDel="00000000" w:rsidR="00000000" w:rsidRPr="00000000">
        <w:rPr>
          <w:vertAlign w:val="subscript"/>
          <w:rtl w:val="0"/>
        </w:rPr>
        <w:t xml:space="preserve">1</w:t>
      </w:r>
      <w:r w:rsidDel="00000000" w:rsidR="00000000" w:rsidRPr="00000000">
        <w:rPr>
          <w:rtl w:val="0"/>
        </w:rPr>
        <w:t xml:space="preserve">(i)</w:t>
      </w:r>
    </w:p>
    <w:p w:rsidR="00000000" w:rsidDel="00000000" w:rsidP="00000000" w:rsidRDefault="00000000" w:rsidRPr="00000000" w14:paraId="00000499">
      <w:pPr>
        <w:pageBreakBefore w:val="0"/>
        <w:ind w:left="720" w:firstLine="0"/>
        <w:rPr/>
      </w:pPr>
      <w:r w:rsidDel="00000000" w:rsidR="00000000" w:rsidRPr="00000000">
        <w:rPr>
          <w:rtl w:val="0"/>
        </w:rPr>
        <w:t xml:space="preserve">Tipuju, že to bude třeba h</w:t>
      </w:r>
      <w:r w:rsidDel="00000000" w:rsidR="00000000" w:rsidRPr="00000000">
        <w:rPr>
          <w:vertAlign w:val="subscript"/>
          <w:rtl w:val="0"/>
        </w:rPr>
        <w:t xml:space="preserve">1</w:t>
      </w:r>
      <w:r w:rsidDel="00000000" w:rsidR="00000000" w:rsidRPr="00000000">
        <w:rPr>
          <w:rtl w:val="0"/>
        </w:rPr>
        <w:t xml:space="preserve"> = sign(1*x - 3.5), neboli oddělí body mezi 3 a 4, pak ε</w:t>
      </w:r>
      <w:r w:rsidDel="00000000" w:rsidR="00000000" w:rsidRPr="00000000">
        <w:rPr>
          <w:vertAlign w:val="subscript"/>
          <w:rtl w:val="0"/>
        </w:rPr>
        <w:t xml:space="preserve">1</w:t>
      </w:r>
      <w:r w:rsidDel="00000000" w:rsidR="00000000" w:rsidRPr="00000000">
        <w:rPr>
          <w:rtl w:val="0"/>
        </w:rPr>
        <w:t xml:space="preserve"> = 2/9</w:t>
      </w:r>
    </w:p>
    <w:p w:rsidR="00000000" w:rsidDel="00000000" w:rsidP="00000000" w:rsidRDefault="00000000" w:rsidRPr="00000000" w14:paraId="0000049A">
      <w:pPr>
        <w:pageBreakBefore w:val="0"/>
        <w:numPr>
          <w:ilvl w:val="0"/>
          <w:numId w:val="6"/>
        </w:numPr>
        <w:ind w:left="720" w:hanging="360"/>
        <w:rPr>
          <w:u w:val="none"/>
        </w:rPr>
      </w:pPr>
      <w:r w:rsidDel="00000000" w:rsidR="00000000" w:rsidRPr="00000000">
        <w:rPr>
          <w:rtl w:val="0"/>
        </w:rPr>
        <w:t xml:space="preserve">Váha toho klasifikátoru a</w:t>
      </w:r>
      <w:r w:rsidDel="00000000" w:rsidR="00000000" w:rsidRPr="00000000">
        <w:rPr>
          <w:vertAlign w:val="subscript"/>
          <w:rtl w:val="0"/>
        </w:rPr>
        <w:t xml:space="preserve">1</w:t>
      </w:r>
      <w:r w:rsidDel="00000000" w:rsidR="00000000" w:rsidRPr="00000000">
        <w:rPr>
          <w:rtl w:val="0"/>
        </w:rPr>
        <w:t xml:space="preserve"> je ½ * ln((1 - ε</w:t>
      </w:r>
      <w:r w:rsidDel="00000000" w:rsidR="00000000" w:rsidRPr="00000000">
        <w:rPr>
          <w:vertAlign w:val="subscript"/>
          <w:rtl w:val="0"/>
        </w:rPr>
        <w:t xml:space="preserve">1</w:t>
      </w:r>
      <w:r w:rsidDel="00000000" w:rsidR="00000000" w:rsidRPr="00000000">
        <w:rPr>
          <w:rtl w:val="0"/>
        </w:rPr>
        <w:t xml:space="preserve">)/ε</w:t>
      </w:r>
      <w:r w:rsidDel="00000000" w:rsidR="00000000" w:rsidRPr="00000000">
        <w:rPr>
          <w:vertAlign w:val="subscript"/>
          <w:rtl w:val="0"/>
        </w:rPr>
        <w:t xml:space="preserve">1</w:t>
      </w:r>
      <w:r w:rsidDel="00000000" w:rsidR="00000000" w:rsidRPr="00000000">
        <w:rPr>
          <w:rtl w:val="0"/>
        </w:rPr>
        <w:t xml:space="preserve">) = ½ * ln(7/2) = 0,6264 = ln(sqrt(7/2))</w:t>
      </w:r>
    </w:p>
    <w:p w:rsidR="00000000" w:rsidDel="00000000" w:rsidP="00000000" w:rsidRDefault="00000000" w:rsidRPr="00000000" w14:paraId="0000049B">
      <w:pPr>
        <w:pageBreakBefore w:val="0"/>
        <w:numPr>
          <w:ilvl w:val="0"/>
          <w:numId w:val="6"/>
        </w:numPr>
        <w:ind w:left="720" w:hanging="360"/>
        <w:rPr>
          <w:u w:val="none"/>
        </w:rPr>
      </w:pPr>
      <w:r w:rsidDel="00000000" w:rsidR="00000000" w:rsidRPr="00000000">
        <w:rPr>
          <w:rtl w:val="0"/>
        </w:rPr>
        <w:t xml:space="preserve">Přepočítáme váhy D</w:t>
      </w:r>
      <w:r w:rsidDel="00000000" w:rsidR="00000000" w:rsidRPr="00000000">
        <w:rPr>
          <w:vertAlign w:val="subscript"/>
          <w:rtl w:val="0"/>
        </w:rPr>
        <w:t xml:space="preserve">2</w:t>
      </w:r>
      <w:r w:rsidDel="00000000" w:rsidR="00000000" w:rsidRPr="00000000">
        <w:rPr>
          <w:rtl w:val="0"/>
        </w:rPr>
        <w:t xml:space="preserve">(</w:t>
      </w:r>
      <w:r w:rsidDel="00000000" w:rsidR="00000000" w:rsidRPr="00000000">
        <w:rPr>
          <w:rtl w:val="0"/>
        </w:rPr>
        <w:t xml:space="preserve">i</w:t>
      </w:r>
      <w:r w:rsidDel="00000000" w:rsidR="00000000" w:rsidRPr="00000000">
        <w:rPr>
          <w:rtl w:val="0"/>
        </w:rPr>
        <w:t xml:space="preserve">) = D</w:t>
      </w:r>
      <w:r w:rsidDel="00000000" w:rsidR="00000000" w:rsidRPr="00000000">
        <w:rPr>
          <w:vertAlign w:val="subscript"/>
          <w:rtl w:val="0"/>
        </w:rPr>
        <w:t xml:space="preserve">1</w:t>
      </w:r>
      <w:r w:rsidDel="00000000" w:rsidR="00000000" w:rsidRPr="00000000">
        <w:rPr>
          <w:rtl w:val="0"/>
        </w:rPr>
        <w:t xml:space="preserve">(i) * e</w:t>
      </w:r>
      <w:r w:rsidDel="00000000" w:rsidR="00000000" w:rsidRPr="00000000">
        <w:rPr>
          <w:vertAlign w:val="superscript"/>
          <w:rtl w:val="0"/>
        </w:rPr>
        <w:t xml:space="preserve">-a1*h1(xi)*yi</w:t>
      </w:r>
      <w:r w:rsidDel="00000000" w:rsidR="00000000" w:rsidRPr="00000000">
        <w:rPr>
          <w:rtl w:val="0"/>
        </w:rPr>
        <w:t xml:space="preserve"> / Z</w:t>
      </w:r>
      <w:r w:rsidDel="00000000" w:rsidR="00000000" w:rsidRPr="00000000">
        <w:rPr>
          <w:vertAlign w:val="subscript"/>
          <w:rtl w:val="0"/>
        </w:rPr>
        <w:t xml:space="preserve">1</w:t>
      </w:r>
      <w:r w:rsidDel="00000000" w:rsidR="00000000" w:rsidRPr="00000000">
        <w:rPr>
          <w:rtl w:val="0"/>
        </w:rPr>
        <w:t xml:space="preserve">, kde Z</w:t>
      </w:r>
      <w:r w:rsidDel="00000000" w:rsidR="00000000" w:rsidRPr="00000000">
        <w:rPr>
          <w:vertAlign w:val="subscript"/>
          <w:rtl w:val="0"/>
        </w:rPr>
        <w:t xml:space="preserve">1</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1</w:t>
      </w:r>
      <w:r w:rsidDel="00000000" w:rsidR="00000000" w:rsidRPr="00000000">
        <w:rPr>
          <w:vertAlign w:val="subscript"/>
          <w:rtl w:val="0"/>
        </w:rPr>
        <w:t xml:space="preserve"> &lt;= j &lt;= 9</w:t>
      </w:r>
      <w:r w:rsidDel="00000000" w:rsidR="00000000" w:rsidRPr="00000000">
        <w:rPr>
          <w:rtl w:val="0"/>
        </w:rPr>
        <w:t xml:space="preserve"> D</w:t>
      </w:r>
      <w:r w:rsidDel="00000000" w:rsidR="00000000" w:rsidRPr="00000000">
        <w:rPr>
          <w:vertAlign w:val="subscript"/>
          <w:rtl w:val="0"/>
        </w:rPr>
        <w:t xml:space="preserve">1</w:t>
      </w:r>
      <w:r w:rsidDel="00000000" w:rsidR="00000000" w:rsidRPr="00000000">
        <w:rPr>
          <w:rtl w:val="0"/>
        </w:rPr>
        <w:t xml:space="preserve">(j) * e</w:t>
      </w:r>
      <w:r w:rsidDel="00000000" w:rsidR="00000000" w:rsidRPr="00000000">
        <w:rPr>
          <w:vertAlign w:val="superscript"/>
          <w:rtl w:val="0"/>
        </w:rPr>
        <w:t xml:space="preserve">-a1*h1(xj)*yj</w:t>
      </w:r>
      <w:r w:rsidDel="00000000" w:rsidR="00000000" w:rsidRPr="00000000">
        <w:rPr>
          <w:rtl w:val="0"/>
        </w:rPr>
      </w:r>
    </w:p>
    <w:p w:rsidR="00000000" w:rsidDel="00000000" w:rsidP="00000000" w:rsidRDefault="00000000" w:rsidRPr="00000000" w14:paraId="0000049C">
      <w:pPr>
        <w:pageBreakBefore w:val="0"/>
        <w:ind w:left="720" w:firstLine="0"/>
        <w:rPr/>
      </w:pPr>
      <w:r w:rsidDel="00000000" w:rsidR="00000000" w:rsidRPr="00000000">
        <w:rPr>
          <w:rtl w:val="0"/>
        </w:rPr>
        <w:t xml:space="preserve">Tj. pro špatně ohodnocené body 0 a 6:</w:t>
      </w:r>
    </w:p>
    <w:p w:rsidR="00000000" w:rsidDel="00000000" w:rsidP="00000000" w:rsidRDefault="00000000" w:rsidRPr="00000000" w14:paraId="0000049D">
      <w:pPr>
        <w:pageBreakBefore w:val="0"/>
        <w:ind w:left="720" w:firstLine="0"/>
        <w:rPr/>
      </w:pPr>
      <w:r w:rsidDel="00000000" w:rsidR="00000000" w:rsidRPr="00000000">
        <w:rPr>
          <w:rtl w:val="0"/>
        </w:rPr>
        <w:t xml:space="preserve">D</w:t>
      </w:r>
      <w:r w:rsidDel="00000000" w:rsidR="00000000" w:rsidRPr="00000000">
        <w:rPr>
          <w:vertAlign w:val="subscript"/>
          <w:rtl w:val="0"/>
        </w:rPr>
        <w:t xml:space="preserve">1</w:t>
      </w:r>
      <w:r w:rsidDel="00000000" w:rsidR="00000000" w:rsidRPr="00000000">
        <w:rPr>
          <w:rtl w:val="0"/>
        </w:rPr>
        <w:t xml:space="preserve">(j) * e</w:t>
      </w:r>
      <w:r w:rsidDel="00000000" w:rsidR="00000000" w:rsidRPr="00000000">
        <w:rPr>
          <w:vertAlign w:val="superscript"/>
          <w:rtl w:val="0"/>
        </w:rPr>
        <w:t xml:space="preserve">-a1*h1(xj)*yj</w:t>
      </w:r>
      <w:r w:rsidDel="00000000" w:rsidR="00000000" w:rsidRPr="00000000">
        <w:rPr>
          <w:rtl w:val="0"/>
        </w:rPr>
        <w:t xml:space="preserve"> = 1/9 * e</w:t>
      </w:r>
      <w:r w:rsidDel="00000000" w:rsidR="00000000" w:rsidRPr="00000000">
        <w:rPr>
          <w:vertAlign w:val="superscript"/>
          <w:rtl w:val="0"/>
        </w:rPr>
        <w:t xml:space="preserve">0,6264</w:t>
      </w:r>
      <w:r w:rsidDel="00000000" w:rsidR="00000000" w:rsidRPr="00000000">
        <w:rPr>
          <w:rtl w:val="0"/>
        </w:rPr>
        <w:t xml:space="preserve"> = 1/9 * sqrt(7/2) = 0,208</w:t>
      </w:r>
    </w:p>
    <w:p w:rsidR="00000000" w:rsidDel="00000000" w:rsidP="00000000" w:rsidRDefault="00000000" w:rsidRPr="00000000" w14:paraId="0000049E">
      <w:pPr>
        <w:pageBreakBefore w:val="0"/>
        <w:ind w:left="720" w:firstLine="0"/>
        <w:rPr/>
      </w:pPr>
      <w:r w:rsidDel="00000000" w:rsidR="00000000" w:rsidRPr="00000000">
        <w:rPr>
          <w:rtl w:val="0"/>
        </w:rPr>
        <w:t xml:space="preserve">A pro správně ohodnocené body:</w:t>
      </w:r>
    </w:p>
    <w:p w:rsidR="00000000" w:rsidDel="00000000" w:rsidP="00000000" w:rsidRDefault="00000000" w:rsidRPr="00000000" w14:paraId="0000049F">
      <w:pPr>
        <w:pageBreakBefore w:val="0"/>
        <w:ind w:left="720" w:firstLine="0"/>
        <w:rPr/>
      </w:pPr>
      <w:r w:rsidDel="00000000" w:rsidR="00000000" w:rsidRPr="00000000">
        <w:rPr>
          <w:rtl w:val="0"/>
        </w:rPr>
        <w:t xml:space="preserve">D</w:t>
      </w:r>
      <w:r w:rsidDel="00000000" w:rsidR="00000000" w:rsidRPr="00000000">
        <w:rPr>
          <w:vertAlign w:val="subscript"/>
          <w:rtl w:val="0"/>
        </w:rPr>
        <w:t xml:space="preserve">1</w:t>
      </w:r>
      <w:r w:rsidDel="00000000" w:rsidR="00000000" w:rsidRPr="00000000">
        <w:rPr>
          <w:rtl w:val="0"/>
        </w:rPr>
        <w:t xml:space="preserve">(j) * e</w:t>
      </w:r>
      <w:r w:rsidDel="00000000" w:rsidR="00000000" w:rsidRPr="00000000">
        <w:rPr>
          <w:vertAlign w:val="superscript"/>
          <w:rtl w:val="0"/>
        </w:rPr>
        <w:t xml:space="preserve">-a1*h1(xj)*yj</w:t>
      </w:r>
      <w:r w:rsidDel="00000000" w:rsidR="00000000" w:rsidRPr="00000000">
        <w:rPr>
          <w:rtl w:val="0"/>
        </w:rPr>
        <w:t xml:space="preserve"> = 1/9 * e</w:t>
      </w:r>
      <w:r w:rsidDel="00000000" w:rsidR="00000000" w:rsidRPr="00000000">
        <w:rPr>
          <w:vertAlign w:val="superscript"/>
          <w:rtl w:val="0"/>
        </w:rPr>
        <w:t xml:space="preserve">-0,6264</w:t>
      </w:r>
      <w:r w:rsidDel="00000000" w:rsidR="00000000" w:rsidRPr="00000000">
        <w:rPr>
          <w:rtl w:val="0"/>
        </w:rPr>
        <w:t xml:space="preserve"> = 1/9 * sqrt(2/7) = 0,06</w:t>
      </w:r>
    </w:p>
    <w:p w:rsidR="00000000" w:rsidDel="00000000" w:rsidP="00000000" w:rsidRDefault="00000000" w:rsidRPr="00000000" w14:paraId="000004A0">
      <w:pPr>
        <w:pageBreakBefore w:val="0"/>
        <w:ind w:left="720" w:firstLine="0"/>
        <w:rPr/>
      </w:pPr>
      <w:r w:rsidDel="00000000" w:rsidR="00000000" w:rsidRPr="00000000">
        <w:rPr>
          <w:rtl w:val="0"/>
        </w:rPr>
        <w:t xml:space="preserve">=&gt; Z</w:t>
      </w:r>
      <w:r w:rsidDel="00000000" w:rsidR="00000000" w:rsidRPr="00000000">
        <w:rPr>
          <w:vertAlign w:val="subscript"/>
          <w:rtl w:val="0"/>
        </w:rPr>
        <w:t xml:space="preserve">1</w:t>
      </w:r>
      <w:r w:rsidDel="00000000" w:rsidR="00000000" w:rsidRPr="00000000">
        <w:rPr>
          <w:rtl w:val="0"/>
        </w:rPr>
        <w:t xml:space="preserve"> = 2 * 0,208 + 7 * 0,06 = 0,836</w:t>
      </w:r>
    </w:p>
    <w:p w:rsidR="00000000" w:rsidDel="00000000" w:rsidP="00000000" w:rsidRDefault="00000000" w:rsidRPr="00000000" w14:paraId="000004A1">
      <w:pPr>
        <w:pageBreakBefore w:val="0"/>
        <w:ind w:left="720" w:firstLine="0"/>
        <w:rPr/>
      </w:pPr>
      <w:r w:rsidDel="00000000" w:rsidR="00000000" w:rsidRPr="00000000">
        <w:rPr>
          <w:rtl w:val="0"/>
        </w:rPr>
        <w:t xml:space="preserve">A pak pro špatně ohodnocené body 0 a 6: D</w:t>
      </w:r>
      <w:r w:rsidDel="00000000" w:rsidR="00000000" w:rsidRPr="00000000">
        <w:rPr>
          <w:vertAlign w:val="subscript"/>
          <w:rtl w:val="0"/>
        </w:rPr>
        <w:t xml:space="preserve">2</w:t>
      </w:r>
      <w:r w:rsidDel="00000000" w:rsidR="00000000" w:rsidRPr="00000000">
        <w:rPr>
          <w:rtl w:val="0"/>
        </w:rPr>
        <w:t xml:space="preserve">(j) = 0,208 / 0,836 = 0,2488</w:t>
      </w:r>
    </w:p>
    <w:p w:rsidR="00000000" w:rsidDel="00000000" w:rsidP="00000000" w:rsidRDefault="00000000" w:rsidRPr="00000000" w14:paraId="000004A2">
      <w:pPr>
        <w:pageBreakBefore w:val="0"/>
        <w:ind w:left="720" w:firstLine="0"/>
        <w:rPr/>
      </w:pPr>
      <w:r w:rsidDel="00000000" w:rsidR="00000000" w:rsidRPr="00000000">
        <w:rPr>
          <w:rtl w:val="0"/>
        </w:rPr>
        <w:t xml:space="preserve">A pro správně ohodnocené body: D</w:t>
      </w:r>
      <w:r w:rsidDel="00000000" w:rsidR="00000000" w:rsidRPr="00000000">
        <w:rPr>
          <w:vertAlign w:val="subscript"/>
          <w:rtl w:val="0"/>
        </w:rPr>
        <w:t xml:space="preserve">2</w:t>
      </w:r>
      <w:r w:rsidDel="00000000" w:rsidR="00000000" w:rsidRPr="00000000">
        <w:rPr>
          <w:rtl w:val="0"/>
        </w:rPr>
        <w:t xml:space="preserve">(j) = 0,06 / 0,836 = 0,0718</w:t>
      </w:r>
    </w:p>
    <w:p w:rsidR="00000000" w:rsidDel="00000000" w:rsidP="00000000" w:rsidRDefault="00000000" w:rsidRPr="00000000" w14:paraId="000004A3">
      <w:pPr>
        <w:pageBreakBefore w:val="0"/>
        <w:ind w:left="720" w:firstLine="0"/>
        <w:rPr/>
      </w:pPr>
      <w:r w:rsidDel="00000000" w:rsidR="00000000" w:rsidRPr="00000000">
        <w:rPr>
          <w:rtl w:val="0"/>
        </w:rPr>
        <w:t xml:space="preserve">Lze si výpočet zjednodušit rovností Z</w:t>
      </w:r>
      <w:r w:rsidDel="00000000" w:rsidR="00000000" w:rsidRPr="00000000">
        <w:rPr>
          <w:vertAlign w:val="subscript"/>
          <w:rtl w:val="0"/>
        </w:rPr>
        <w:t xml:space="preserve">t</w:t>
      </w:r>
      <w:r w:rsidDel="00000000" w:rsidR="00000000" w:rsidRPr="00000000">
        <w:rPr>
          <w:rFonts w:ascii="Arial Unicode MS" w:cs="Arial Unicode MS" w:eastAsia="Arial Unicode MS" w:hAnsi="Arial Unicode MS"/>
          <w:rtl w:val="0"/>
        </w:rPr>
        <w:t xml:space="preserve"> = 2*√((1 - ε</w:t>
      </w:r>
      <w:r w:rsidDel="00000000" w:rsidR="00000000" w:rsidRPr="00000000">
        <w:rPr>
          <w:vertAlign w:val="subscript"/>
          <w:rtl w:val="0"/>
        </w:rPr>
        <w:t xml:space="preserve">1</w:t>
      </w:r>
      <w:r w:rsidDel="00000000" w:rsidR="00000000" w:rsidRPr="00000000">
        <w:rPr>
          <w:rtl w:val="0"/>
        </w:rPr>
        <w:t xml:space="preserve">)*ε</w:t>
      </w:r>
      <w:r w:rsidDel="00000000" w:rsidR="00000000" w:rsidRPr="00000000">
        <w:rPr>
          <w:vertAlign w:val="subscript"/>
          <w:rtl w:val="0"/>
        </w:rPr>
        <w:t xml:space="preserve">1</w:t>
      </w:r>
      <w:r w:rsidDel="00000000" w:rsidR="00000000" w:rsidRPr="00000000">
        <w:rPr>
          <w:rtl w:val="0"/>
        </w:rPr>
        <w:t xml:space="preserve">)</w:t>
      </w:r>
    </w:p>
    <w:p w:rsidR="00000000" w:rsidDel="00000000" w:rsidP="00000000" w:rsidRDefault="00000000" w:rsidRPr="00000000" w14:paraId="000004A4">
      <w:pPr>
        <w:pageBreakBefore w:val="0"/>
        <w:numPr>
          <w:ilvl w:val="0"/>
          <w:numId w:val="6"/>
        </w:numPr>
        <w:ind w:left="720" w:hanging="360"/>
        <w:rPr>
          <w:u w:val="none"/>
        </w:rPr>
      </w:pPr>
      <w:r w:rsidDel="00000000" w:rsidR="00000000" w:rsidRPr="00000000">
        <w:rPr>
          <w:rtl w:val="0"/>
        </w:rPr>
        <w:t xml:space="preserve">Pokračovalo by se znovu krokem 2)</w:t>
      </w:r>
      <w:r w:rsidDel="00000000" w:rsidR="00000000" w:rsidRPr="00000000">
        <w:br w:type="page"/>
      </w:r>
      <w:r w:rsidDel="00000000" w:rsidR="00000000" w:rsidRPr="00000000">
        <w:rPr>
          <w:rtl w:val="0"/>
        </w:rPr>
      </w:r>
    </w:p>
    <w:p w:rsidR="00000000" w:rsidDel="00000000" w:rsidP="00000000" w:rsidRDefault="00000000" w:rsidRPr="00000000" w14:paraId="000004A5">
      <w:pPr>
        <w:pageBreakBefore w:val="0"/>
        <w:ind w:left="0" w:firstLine="0"/>
        <w:rPr>
          <w:b w:val="1"/>
        </w:rPr>
      </w:pPr>
      <w:r w:rsidDel="00000000" w:rsidR="00000000" w:rsidRPr="00000000">
        <w:rPr>
          <w:b w:val="1"/>
          <w:rtl w:val="0"/>
        </w:rPr>
        <w:t xml:space="preserve">Problem 9.1</w:t>
      </w:r>
    </w:p>
    <w:p w:rsidR="00000000" w:rsidDel="00000000" w:rsidP="00000000" w:rsidRDefault="00000000" w:rsidRPr="00000000" w14:paraId="000004A6">
      <w:pPr>
        <w:pageBreakBefore w:val="0"/>
        <w:numPr>
          <w:ilvl w:val="0"/>
          <w:numId w:val="1"/>
        </w:numPr>
        <w:ind w:left="720" w:hanging="360"/>
        <w:rPr>
          <w:u w:val="none"/>
        </w:rPr>
      </w:pPr>
      <w:r w:rsidDel="00000000" w:rsidR="00000000" w:rsidRPr="00000000">
        <w:rPr>
          <w:rtl w:val="0"/>
        </w:rPr>
        <w:t xml:space="preserve">Backpropagation - 5 - Computationally efficient automatic differentiation for scalar-valued composite functions.</w:t>
      </w:r>
    </w:p>
    <w:p w:rsidR="00000000" w:rsidDel="00000000" w:rsidP="00000000" w:rsidRDefault="00000000" w:rsidRPr="00000000" w14:paraId="000004A7">
      <w:pPr>
        <w:pageBreakBefore w:val="0"/>
        <w:numPr>
          <w:ilvl w:val="0"/>
          <w:numId w:val="1"/>
        </w:numPr>
        <w:ind w:left="720" w:hanging="360"/>
        <w:rPr>
          <w:u w:val="none"/>
        </w:rPr>
      </w:pPr>
      <w:r w:rsidDel="00000000" w:rsidR="00000000" w:rsidRPr="00000000">
        <w:rPr>
          <w:rtl w:val="0"/>
        </w:rPr>
        <w:t xml:space="preserve">Gradient - 3 - Is necessary to find a step direction for gradient descent.</w:t>
      </w:r>
    </w:p>
    <w:p w:rsidR="00000000" w:rsidDel="00000000" w:rsidP="00000000" w:rsidRDefault="00000000" w:rsidRPr="00000000" w14:paraId="000004A8">
      <w:pPr>
        <w:pageBreakBefore w:val="0"/>
        <w:numPr>
          <w:ilvl w:val="0"/>
          <w:numId w:val="1"/>
        </w:numPr>
        <w:ind w:left="720" w:hanging="360"/>
        <w:rPr>
          <w:u w:val="none"/>
        </w:rPr>
      </w:pPr>
      <w:r w:rsidDel="00000000" w:rsidR="00000000" w:rsidRPr="00000000">
        <w:rPr>
          <w:rtl w:val="0"/>
        </w:rPr>
        <w:t xml:space="preserve">Chain rule - 4 - A rule to compute gradient of composite functions.</w:t>
      </w:r>
    </w:p>
    <w:p w:rsidR="00000000" w:rsidDel="00000000" w:rsidP="00000000" w:rsidRDefault="00000000" w:rsidRPr="00000000" w14:paraId="000004A9">
      <w:pPr>
        <w:pageBreakBefore w:val="0"/>
        <w:numPr>
          <w:ilvl w:val="0"/>
          <w:numId w:val="1"/>
        </w:numPr>
        <w:ind w:left="720" w:hanging="360"/>
        <w:rPr>
          <w:u w:val="none"/>
        </w:rPr>
      </w:pPr>
      <w:r w:rsidDel="00000000" w:rsidR="00000000" w:rsidRPr="00000000">
        <w:rPr>
          <w:rtl w:val="0"/>
        </w:rPr>
        <w:t xml:space="preserve">Training loss minimization - 1 - A way to learn neural networks.</w:t>
      </w:r>
    </w:p>
    <w:p w:rsidR="00000000" w:rsidDel="00000000" w:rsidP="00000000" w:rsidRDefault="00000000" w:rsidRPr="00000000" w14:paraId="000004AA">
      <w:pPr>
        <w:pageBreakBefore w:val="0"/>
        <w:numPr>
          <w:ilvl w:val="0"/>
          <w:numId w:val="1"/>
        </w:numPr>
        <w:ind w:left="720" w:hanging="360"/>
        <w:rPr>
          <w:u w:val="none"/>
        </w:rPr>
      </w:pPr>
      <w:r w:rsidDel="00000000" w:rsidR="00000000" w:rsidRPr="00000000">
        <w:rPr>
          <w:rtl w:val="0"/>
        </w:rPr>
        <w:t xml:space="preserve">SGD (stochastic gradient descent) - 2 - Method to optimize training loss.</w:t>
      </w:r>
    </w:p>
    <w:p w:rsidR="00000000" w:rsidDel="00000000" w:rsidP="00000000" w:rsidRDefault="00000000" w:rsidRPr="00000000" w14:paraId="000004AB">
      <w:pPr>
        <w:pageBreakBefore w:val="0"/>
        <w:rPr/>
      </w:pPr>
      <w:r w:rsidDel="00000000" w:rsidR="00000000" w:rsidRPr="00000000">
        <w:rPr>
          <w:rtl w:val="0"/>
        </w:rPr>
      </w:r>
    </w:p>
    <w:p w:rsidR="00000000" w:rsidDel="00000000" w:rsidP="00000000" w:rsidRDefault="00000000" w:rsidRPr="00000000" w14:paraId="000004AC">
      <w:pPr>
        <w:pageBreakBefore w:val="0"/>
        <w:rPr>
          <w:b w:val="1"/>
        </w:rPr>
      </w:pPr>
      <w:r w:rsidDel="00000000" w:rsidR="00000000" w:rsidRPr="00000000">
        <w:rPr>
          <w:b w:val="1"/>
          <w:rtl w:val="0"/>
        </w:rPr>
        <w:t xml:space="preserve">Problem 9.2</w:t>
      </w:r>
    </w:p>
    <w:p w:rsidR="00000000" w:rsidDel="00000000" w:rsidP="00000000" w:rsidRDefault="00000000" w:rsidRPr="00000000" w14:paraId="000004AD">
      <w:pPr>
        <w:pageBreakBefore w:val="0"/>
        <w:numPr>
          <w:ilvl w:val="0"/>
          <w:numId w:val="31"/>
        </w:numPr>
        <w:ind w:left="720" w:hanging="360"/>
        <w:rPr>
          <w:u w:val="none"/>
        </w:rPr>
      </w:pPr>
      <w:r w:rsidDel="00000000" w:rsidR="00000000" w:rsidRPr="00000000">
        <w:rPr>
          <w:rtl w:val="0"/>
        </w:rPr>
        <w:t xml:space="preserve">Gradient of f - 3 - Column vector of partial (or total) derivatives in case f is scalar-valued, i.e. m = 1.</w:t>
      </w:r>
    </w:p>
    <w:p w:rsidR="00000000" w:rsidDel="00000000" w:rsidP="00000000" w:rsidRDefault="00000000" w:rsidRPr="00000000" w14:paraId="000004AE">
      <w:pPr>
        <w:pageBreakBefore w:val="0"/>
        <w:numPr>
          <w:ilvl w:val="0"/>
          <w:numId w:val="31"/>
        </w:numPr>
        <w:ind w:left="720" w:hanging="360"/>
        <w:rPr>
          <w:u w:val="none"/>
        </w:rPr>
      </w:pPr>
      <w:r w:rsidDel="00000000" w:rsidR="00000000" w:rsidRPr="00000000">
        <w:rPr>
          <w:rtl w:val="0"/>
        </w:rPr>
        <w:t xml:space="preserve">Derivative of f - 1 - A linear mapping approximating f locally around a point.</w:t>
      </w:r>
    </w:p>
    <w:p w:rsidR="00000000" w:rsidDel="00000000" w:rsidP="00000000" w:rsidRDefault="00000000" w:rsidRPr="00000000" w14:paraId="000004AF">
      <w:pPr>
        <w:pageBreakBefore w:val="0"/>
        <w:numPr>
          <w:ilvl w:val="0"/>
          <w:numId w:val="31"/>
        </w:numPr>
        <w:ind w:left="720" w:hanging="360"/>
        <w:rPr>
          <w:u w:val="none"/>
        </w:rPr>
      </w:pPr>
      <w:r w:rsidDel="00000000" w:rsidR="00000000" w:rsidRPr="00000000">
        <w:rPr>
          <w:rtl w:val="0"/>
        </w:rPr>
        <w:t xml:space="preserve">Jacobian of f - 2 - Expression of the derivative in coordinates as a matrix.</w:t>
      </w:r>
    </w:p>
    <w:p w:rsidR="00000000" w:rsidDel="00000000" w:rsidP="00000000" w:rsidRDefault="00000000" w:rsidRPr="00000000" w14:paraId="000004B0">
      <w:pPr>
        <w:pageBreakBefore w:val="0"/>
        <w:rPr/>
      </w:pPr>
      <w:r w:rsidDel="00000000" w:rsidR="00000000" w:rsidRPr="00000000">
        <w:rPr>
          <w:rtl w:val="0"/>
        </w:rPr>
      </w:r>
    </w:p>
    <w:p w:rsidR="00000000" w:rsidDel="00000000" w:rsidP="00000000" w:rsidRDefault="00000000" w:rsidRPr="00000000" w14:paraId="000004B1">
      <w:pPr>
        <w:pageBreakBefore w:val="0"/>
        <w:rPr>
          <w:b w:val="1"/>
        </w:rPr>
      </w:pPr>
      <w:r w:rsidDel="00000000" w:rsidR="00000000" w:rsidRPr="00000000">
        <w:rPr>
          <w:b w:val="1"/>
          <w:rtl w:val="0"/>
        </w:rPr>
        <w:t xml:space="preserve">Problem 9.3</w:t>
      </w:r>
    </w:p>
    <w:p w:rsidR="00000000" w:rsidDel="00000000" w:rsidP="00000000" w:rsidRDefault="00000000" w:rsidRPr="00000000" w14:paraId="000004B2">
      <w:pPr>
        <w:pageBreakBefore w:val="0"/>
        <w:rPr/>
      </w:pPr>
      <w:r w:rsidDel="00000000" w:rsidR="00000000" w:rsidRPr="00000000">
        <w:rPr>
          <w:rtl w:val="0"/>
        </w:rPr>
        <w:t xml:space="preserve">Jakože po roce od MA2 si představovat, jak vlastně vypadají derivace ve vyšších dimenzích, je fakt záhul, fuj...</w:t>
      </w:r>
    </w:p>
    <w:p w:rsidR="00000000" w:rsidDel="00000000" w:rsidP="00000000" w:rsidRDefault="00000000" w:rsidRPr="00000000" w14:paraId="000004B3">
      <w:pPr>
        <w:pageBreakBefore w:val="0"/>
        <w:rPr>
          <w:b w:val="1"/>
        </w:rPr>
      </w:pPr>
      <w:r w:rsidDel="00000000" w:rsidR="00000000" w:rsidRPr="00000000">
        <w:rPr>
          <w:b w:val="1"/>
          <w:rtl w:val="0"/>
        </w:rPr>
        <w:t xml:space="preserve">a)</w:t>
      </w:r>
    </w:p>
    <w:p w:rsidR="00000000" w:rsidDel="00000000" w:rsidP="00000000" w:rsidRDefault="00000000" w:rsidRPr="00000000" w14:paraId="000004B4">
      <w:pPr>
        <w:pageBreakBefore w:val="0"/>
        <w:rPr/>
      </w:pPr>
      <w:r w:rsidDel="00000000" w:rsidR="00000000" w:rsidRPr="00000000">
        <w:rPr>
          <w:rtl w:val="0"/>
        </w:rPr>
        <w:t xml:space="preserve">y(x) = Wx: R</w:t>
      </w:r>
      <w:r w:rsidDel="00000000" w:rsidR="00000000" w:rsidRPr="00000000">
        <w:rPr>
          <w:vertAlign w:val="superscript"/>
          <w:rtl w:val="0"/>
        </w:rPr>
        <w:t xml:space="preserve">D</w:t>
      </w:r>
      <w:r w:rsidDel="00000000" w:rsidR="00000000" w:rsidRPr="00000000">
        <w:rPr>
          <w:rtl w:val="0"/>
        </w:rPr>
        <w:t xml:space="preserve"> -&gt; R</w:t>
      </w:r>
      <w:r w:rsidDel="00000000" w:rsidR="00000000" w:rsidRPr="00000000">
        <w:rPr>
          <w:vertAlign w:val="superscript"/>
          <w:rtl w:val="0"/>
        </w:rPr>
        <w:t xml:space="preserve">M</w:t>
      </w:r>
      <w:r w:rsidDel="00000000" w:rsidR="00000000" w:rsidRPr="00000000">
        <w:rPr>
          <w:rtl w:val="0"/>
        </w:rPr>
        <w:t xml:space="preserve">, L(y): R</w:t>
      </w:r>
      <w:r w:rsidDel="00000000" w:rsidR="00000000" w:rsidRPr="00000000">
        <w:rPr>
          <w:vertAlign w:val="superscript"/>
          <w:rtl w:val="0"/>
        </w:rPr>
        <w:t xml:space="preserve">M</w:t>
      </w:r>
      <w:r w:rsidDel="00000000" w:rsidR="00000000" w:rsidRPr="00000000">
        <w:rPr>
          <w:rtl w:val="0"/>
        </w:rPr>
        <w:t xml:space="preserve"> -&gt; R</w:t>
      </w:r>
      <w:r w:rsidDel="00000000" w:rsidR="00000000" w:rsidRPr="00000000">
        <w:rPr>
          <w:vertAlign w:val="superscript"/>
          <w:rtl w:val="0"/>
        </w:rPr>
        <w:t xml:space="preserve">1</w:t>
      </w:r>
      <w:r w:rsidDel="00000000" w:rsidR="00000000" w:rsidRPr="00000000">
        <w:rPr>
          <w:rtl w:val="0"/>
        </w:rPr>
        <w:t xml:space="preserve">, L(y(x)): R</w:t>
      </w:r>
      <w:r w:rsidDel="00000000" w:rsidR="00000000" w:rsidRPr="00000000">
        <w:rPr>
          <w:vertAlign w:val="superscript"/>
          <w:rtl w:val="0"/>
        </w:rPr>
        <w:t xml:space="preserve">D</w:t>
      </w:r>
      <w:r w:rsidDel="00000000" w:rsidR="00000000" w:rsidRPr="00000000">
        <w:rPr>
          <w:rtl w:val="0"/>
        </w:rPr>
        <w:t xml:space="preserve"> -&gt; R</w:t>
      </w:r>
      <w:r w:rsidDel="00000000" w:rsidR="00000000" w:rsidRPr="00000000">
        <w:rPr>
          <w:vertAlign w:val="superscript"/>
          <w:rtl w:val="0"/>
        </w:rPr>
        <w:t xml:space="preserve">1</w:t>
      </w:r>
      <w:r w:rsidDel="00000000" w:rsidR="00000000" w:rsidRPr="00000000">
        <w:rPr>
          <w:rtl w:val="0"/>
        </w:rPr>
        <w:t xml:space="preserve">, takže matice ∂L/∂x bude z R</w:t>
      </w:r>
      <w:r w:rsidDel="00000000" w:rsidR="00000000" w:rsidRPr="00000000">
        <w:rPr>
          <w:vertAlign w:val="superscript"/>
          <w:rtl w:val="0"/>
        </w:rPr>
        <w:t xml:space="preserve">1*D</w:t>
      </w:r>
      <w:r w:rsidDel="00000000" w:rsidR="00000000" w:rsidRPr="00000000">
        <w:rPr>
          <w:rtl w:val="0"/>
        </w:rPr>
      </w:r>
    </w:p>
    <w:p w:rsidR="00000000" w:rsidDel="00000000" w:rsidP="00000000" w:rsidRDefault="00000000" w:rsidRPr="00000000" w14:paraId="000004B5">
      <w:pPr>
        <w:pageBreakBefore w:val="0"/>
        <w:rPr/>
      </w:pPr>
      <w:r w:rsidDel="00000000" w:rsidR="00000000" w:rsidRPr="00000000">
        <w:rPr>
          <w:rFonts w:ascii="Arial Unicode MS" w:cs="Arial Unicode MS" w:eastAsia="Arial Unicode MS" w:hAnsi="Arial Unicode MS"/>
          <w:rtl w:val="0"/>
        </w:rPr>
        <w:t xml:space="preserve">∂L/∂x</w:t>
      </w:r>
      <w:r w:rsidDel="00000000" w:rsidR="00000000" w:rsidRPr="00000000">
        <w:rPr>
          <w:vertAlign w:val="subscript"/>
          <w:rtl w:val="0"/>
        </w:rPr>
        <w:t xml:space="preserve">i</w:t>
      </w:r>
      <w:r w:rsidDel="00000000" w:rsidR="00000000" w:rsidRPr="00000000">
        <w:rPr>
          <w:rtl w:val="0"/>
        </w:rPr>
        <w:t xml:space="preserve"> = Sum</w:t>
      </w:r>
      <w:r w:rsidDel="00000000" w:rsidR="00000000" w:rsidRPr="00000000">
        <w:rPr>
          <w:vertAlign w:val="subscript"/>
          <w:rtl w:val="0"/>
        </w:rPr>
        <w:t xml:space="preserve">j</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∂L/∂y</w:t>
      </w:r>
      <w:r w:rsidDel="00000000" w:rsidR="00000000" w:rsidRPr="00000000">
        <w:rPr>
          <w:vertAlign w:val="subscript"/>
          <w:rtl w:val="0"/>
        </w:rPr>
        <w:t xml:space="preserve">j</w:t>
      </w:r>
      <w:r w:rsidDel="00000000" w:rsidR="00000000" w:rsidRPr="00000000">
        <w:rPr>
          <w:rFonts w:ascii="Arial Unicode MS" w:cs="Arial Unicode MS" w:eastAsia="Arial Unicode MS" w:hAnsi="Arial Unicode MS"/>
          <w:rtl w:val="0"/>
        </w:rPr>
        <w:t xml:space="preserve"> * ∂y</w:t>
      </w:r>
      <w:r w:rsidDel="00000000" w:rsidR="00000000" w:rsidRPr="00000000">
        <w:rPr>
          <w:vertAlign w:val="subscript"/>
          <w:rtl w:val="0"/>
        </w:rPr>
        <w:t xml:space="preserve">j</w:t>
      </w:r>
      <w:r w:rsidDel="00000000" w:rsidR="00000000" w:rsidRPr="00000000">
        <w:rPr>
          <w:rFonts w:ascii="Arial Unicode MS" w:cs="Arial Unicode MS" w:eastAsia="Arial Unicode MS" w:hAnsi="Arial Unicode MS"/>
          <w:rtl w:val="0"/>
        </w:rPr>
        <w:t xml:space="preserve">/∂x</w:t>
      </w:r>
      <w:r w:rsidDel="00000000" w:rsidR="00000000" w:rsidRPr="00000000">
        <w:rPr>
          <w:vertAlign w:val="subscript"/>
          <w:rtl w:val="0"/>
        </w:rPr>
        <w:t xml:space="preserve">i</w:t>
      </w:r>
      <w:r w:rsidDel="00000000" w:rsidR="00000000" w:rsidRPr="00000000">
        <w:rPr>
          <w:rtl w:val="0"/>
        </w:rPr>
        <w:t xml:space="preserve"> = Sum</w:t>
      </w:r>
      <w:r w:rsidDel="00000000" w:rsidR="00000000" w:rsidRPr="00000000">
        <w:rPr>
          <w:vertAlign w:val="subscript"/>
          <w:rtl w:val="0"/>
        </w:rPr>
        <w:t xml:space="preserve">j</w:t>
      </w:r>
      <w:r w:rsidDel="00000000" w:rsidR="00000000" w:rsidRPr="00000000">
        <w:rPr>
          <w:rFonts w:ascii="Arial Unicode MS" w:cs="Arial Unicode MS" w:eastAsia="Arial Unicode MS" w:hAnsi="Arial Unicode MS"/>
          <w:rtl w:val="0"/>
        </w:rPr>
        <w:t xml:space="preserve"> ∂L/∂y</w:t>
      </w:r>
      <w:r w:rsidDel="00000000" w:rsidR="00000000" w:rsidRPr="00000000">
        <w:rPr>
          <w:vertAlign w:val="subscript"/>
          <w:rtl w:val="0"/>
        </w:rPr>
        <w:t xml:space="preserve">j</w:t>
      </w:r>
      <w:r w:rsidDel="00000000" w:rsidR="00000000" w:rsidRPr="00000000">
        <w:rPr>
          <w:rtl w:val="0"/>
        </w:rPr>
        <w:t xml:space="preserve"> * W</w:t>
      </w:r>
      <w:r w:rsidDel="00000000" w:rsidR="00000000" w:rsidRPr="00000000">
        <w:rPr>
          <w:vertAlign w:val="subscript"/>
          <w:rtl w:val="0"/>
        </w:rPr>
        <w:t xml:space="preserve">j,i</w:t>
      </w:r>
      <w:r w:rsidDel="00000000" w:rsidR="00000000" w:rsidRPr="00000000">
        <w:rPr>
          <w:rtl w:val="0"/>
        </w:rPr>
        <w:t xml:space="preserve"> </w:t>
      </w:r>
    </w:p>
    <w:p w:rsidR="00000000" w:rsidDel="00000000" w:rsidP="00000000" w:rsidRDefault="00000000" w:rsidRPr="00000000" w14:paraId="000004B6">
      <w:pPr>
        <w:pageBreakBefore w:val="0"/>
        <w:rPr/>
      </w:pPr>
      <w:r w:rsidDel="00000000" w:rsidR="00000000" w:rsidRPr="00000000">
        <w:rPr>
          <w:rFonts w:ascii="Arial Unicode MS" w:cs="Arial Unicode MS" w:eastAsia="Arial Unicode MS" w:hAnsi="Arial Unicode MS"/>
          <w:rtl w:val="0"/>
        </w:rPr>
        <w:t xml:space="preserve">∂L/∂x = Sum</w:t>
      </w:r>
      <w:r w:rsidDel="00000000" w:rsidR="00000000" w:rsidRPr="00000000">
        <w:rPr>
          <w:vertAlign w:val="subscript"/>
          <w:rtl w:val="0"/>
        </w:rPr>
        <w:t xml:space="preserve">j</w:t>
      </w:r>
      <w:r w:rsidDel="00000000" w:rsidR="00000000" w:rsidRPr="00000000">
        <w:rPr>
          <w:rFonts w:ascii="Arial Unicode MS" w:cs="Arial Unicode MS" w:eastAsia="Arial Unicode MS" w:hAnsi="Arial Unicode MS"/>
          <w:rtl w:val="0"/>
        </w:rPr>
        <w:t xml:space="preserve"> ∂L/∂y</w:t>
      </w:r>
      <w:r w:rsidDel="00000000" w:rsidR="00000000" w:rsidRPr="00000000">
        <w:rPr>
          <w:vertAlign w:val="subscript"/>
          <w:rtl w:val="0"/>
        </w:rPr>
        <w:t xml:space="preserve">j</w:t>
      </w:r>
      <w:r w:rsidDel="00000000" w:rsidR="00000000" w:rsidRPr="00000000">
        <w:rPr>
          <w:rFonts w:ascii="Arial Unicode MS" w:cs="Arial Unicode MS" w:eastAsia="Arial Unicode MS" w:hAnsi="Arial Unicode MS"/>
          <w:rtl w:val="0"/>
        </w:rPr>
        <w:t xml:space="preserve"> * ∂y</w:t>
      </w:r>
      <w:r w:rsidDel="00000000" w:rsidR="00000000" w:rsidRPr="00000000">
        <w:rPr>
          <w:vertAlign w:val="subscript"/>
          <w:rtl w:val="0"/>
        </w:rPr>
        <w:t xml:space="preserve">j</w:t>
      </w:r>
      <w:r w:rsidDel="00000000" w:rsidR="00000000" w:rsidRPr="00000000">
        <w:rPr>
          <w:rFonts w:ascii="Arial Unicode MS" w:cs="Arial Unicode MS" w:eastAsia="Arial Unicode MS" w:hAnsi="Arial Unicode MS"/>
          <w:rtl w:val="0"/>
        </w:rPr>
        <w:t xml:space="preserve">/∂x = Sum</w:t>
      </w:r>
      <w:r w:rsidDel="00000000" w:rsidR="00000000" w:rsidRPr="00000000">
        <w:rPr>
          <w:vertAlign w:val="subscript"/>
          <w:rtl w:val="0"/>
        </w:rPr>
        <w:t xml:space="preserve">j</w:t>
      </w:r>
      <w:r w:rsidDel="00000000" w:rsidR="00000000" w:rsidRPr="00000000">
        <w:rPr>
          <w:rFonts w:ascii="Arial Unicode MS" w:cs="Arial Unicode MS" w:eastAsia="Arial Unicode MS" w:hAnsi="Arial Unicode MS"/>
          <w:rtl w:val="0"/>
        </w:rPr>
        <w:t xml:space="preserve"> ∂L/∂y</w:t>
      </w:r>
      <w:r w:rsidDel="00000000" w:rsidR="00000000" w:rsidRPr="00000000">
        <w:rPr>
          <w:vertAlign w:val="subscript"/>
          <w:rtl w:val="0"/>
        </w:rPr>
        <w:t xml:space="preserve">j</w:t>
      </w:r>
      <w:r w:rsidDel="00000000" w:rsidR="00000000" w:rsidRPr="00000000">
        <w:rPr>
          <w:rtl w:val="0"/>
        </w:rPr>
        <w:t xml:space="preserve"> * W</w:t>
      </w:r>
      <w:r w:rsidDel="00000000" w:rsidR="00000000" w:rsidRPr="00000000">
        <w:rPr>
          <w:vertAlign w:val="subscript"/>
          <w:rtl w:val="0"/>
        </w:rPr>
        <w:t xml:space="preserve">j,:</w:t>
      </w:r>
      <w:r w:rsidDel="00000000" w:rsidR="00000000" w:rsidRPr="00000000">
        <w:rPr>
          <w:rFonts w:ascii="Arial Unicode MS" w:cs="Arial Unicode MS" w:eastAsia="Arial Unicode MS" w:hAnsi="Arial Unicode MS"/>
          <w:rtl w:val="0"/>
        </w:rPr>
        <w:t xml:space="preserve"> = ∂L/∂y * W</w:t>
      </w:r>
      <w:r w:rsidDel="00000000" w:rsidR="00000000" w:rsidRPr="00000000">
        <w:rPr>
          <w:rFonts w:ascii="Arial Unicode MS" w:cs="Arial Unicode MS" w:eastAsia="Arial Unicode MS" w:hAnsi="Arial Unicode MS"/>
          <w:rtl w:val="0"/>
        </w:rPr>
        <w:t xml:space="preserve">, kde ∂L/∂y je z R</w:t>
      </w:r>
      <w:r w:rsidDel="00000000" w:rsidR="00000000" w:rsidRPr="00000000">
        <w:rPr>
          <w:vertAlign w:val="superscript"/>
          <w:rtl w:val="0"/>
        </w:rPr>
        <w:t xml:space="preserve">1*M</w:t>
      </w:r>
      <w:r w:rsidDel="00000000" w:rsidR="00000000" w:rsidRPr="00000000">
        <w:rPr>
          <w:rtl w:val="0"/>
        </w:rPr>
        <w:t xml:space="preserve"> (řádkový vektor) a W je z R</w:t>
      </w:r>
      <w:r w:rsidDel="00000000" w:rsidR="00000000" w:rsidRPr="00000000">
        <w:rPr>
          <w:vertAlign w:val="superscript"/>
          <w:rtl w:val="0"/>
        </w:rPr>
        <w:t xml:space="preserve">M*D</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B7">
      <w:pPr>
        <w:pageBreakBefore w:val="0"/>
        <w:rPr>
          <w:b w:val="1"/>
        </w:rPr>
      </w:pPr>
      <w:r w:rsidDel="00000000" w:rsidR="00000000" w:rsidRPr="00000000">
        <w:rPr>
          <w:b w:val="1"/>
          <w:rtl w:val="0"/>
        </w:rPr>
        <w:t xml:space="preserve">b)</w:t>
      </w:r>
    </w:p>
    <w:p w:rsidR="00000000" w:rsidDel="00000000" w:rsidP="00000000" w:rsidRDefault="00000000" w:rsidRPr="00000000" w14:paraId="000004B8">
      <w:pPr>
        <w:pageBreakBefore w:val="0"/>
        <w:rPr/>
      </w:pPr>
      <w:r w:rsidDel="00000000" w:rsidR="00000000" w:rsidRPr="00000000">
        <w:rPr>
          <w:rtl w:val="0"/>
        </w:rPr>
        <w:t xml:space="preserve">Gradient je D</w:t>
      </w:r>
      <w:r w:rsidDel="00000000" w:rsidR="00000000" w:rsidRPr="00000000">
        <w:rPr>
          <w:vertAlign w:val="superscript"/>
          <w:rtl w:val="0"/>
        </w:rPr>
        <w:t xml:space="preserve">T</w:t>
      </w:r>
      <w:r w:rsidDel="00000000" w:rsidR="00000000" w:rsidRPr="00000000">
        <w:rPr>
          <w:rFonts w:ascii="Arial Unicode MS" w:cs="Arial Unicode MS" w:eastAsia="Arial Unicode MS" w:hAnsi="Arial Unicode MS"/>
          <w:rtl w:val="0"/>
        </w:rPr>
        <w:t xml:space="preserve">. D = ∂L/∂y * W -&gt; D</w:t>
      </w:r>
      <w:r w:rsidDel="00000000" w:rsidR="00000000" w:rsidRPr="00000000">
        <w:rPr>
          <w:vertAlign w:val="superscript"/>
          <w:rtl w:val="0"/>
        </w:rPr>
        <w:t xml:space="preserve">T</w:t>
      </w:r>
      <w:r w:rsidDel="00000000" w:rsidR="00000000" w:rsidRPr="00000000">
        <w:rPr>
          <w:rFonts w:ascii="Arial Unicode MS" w:cs="Arial Unicode MS" w:eastAsia="Arial Unicode MS" w:hAnsi="Arial Unicode MS"/>
          <w:rtl w:val="0"/>
        </w:rPr>
        <w:t xml:space="preserve"> = (∂L/∂y * W)</w:t>
      </w:r>
      <w:r w:rsidDel="00000000" w:rsidR="00000000" w:rsidRPr="00000000">
        <w:rPr>
          <w:vertAlign w:val="superscript"/>
          <w:rtl w:val="0"/>
        </w:rPr>
        <w:t xml:space="preserve">T</w:t>
      </w:r>
      <w:r w:rsidDel="00000000" w:rsidR="00000000" w:rsidRPr="00000000">
        <w:rPr>
          <w:rtl w:val="0"/>
        </w:rPr>
        <w:t xml:space="preserve"> = W</w:t>
      </w:r>
      <w:r w:rsidDel="00000000" w:rsidR="00000000" w:rsidRPr="00000000">
        <w:rPr>
          <w:vertAlign w:val="superscript"/>
          <w:rtl w:val="0"/>
        </w:rPr>
        <w:t xml:space="preserve">T</w:t>
      </w:r>
      <w:r w:rsidDel="00000000" w:rsidR="00000000" w:rsidRPr="00000000">
        <w:rPr>
          <w:rFonts w:ascii="Arial Unicode MS" w:cs="Arial Unicode MS" w:eastAsia="Arial Unicode MS" w:hAnsi="Arial Unicode MS"/>
          <w:rtl w:val="0"/>
        </w:rPr>
        <w:t xml:space="preserve"> * (∂L/∂y)</w:t>
      </w:r>
      <w:r w:rsidDel="00000000" w:rsidR="00000000" w:rsidRPr="00000000">
        <w:rPr>
          <w:vertAlign w:val="superscript"/>
          <w:rtl w:val="0"/>
        </w:rPr>
        <w:t xml:space="preserve">T</w:t>
      </w:r>
      <w:r w:rsidDel="00000000" w:rsidR="00000000" w:rsidRPr="00000000">
        <w:rPr>
          <w:rtl w:val="0"/>
        </w:rPr>
        <w:t xml:space="preserve">= W</w:t>
      </w:r>
      <w:r w:rsidDel="00000000" w:rsidR="00000000" w:rsidRPr="00000000">
        <w:rPr>
          <w:vertAlign w:val="superscript"/>
          <w:rtl w:val="0"/>
        </w:rPr>
        <w:t xml:space="preserve">T</w:t>
      </w:r>
      <w:r w:rsidDel="00000000" w:rsidR="00000000" w:rsidRPr="00000000">
        <w:rPr>
          <w:rtl w:val="0"/>
        </w:rPr>
        <w:t xml:space="preserve"> * Grad</w:t>
      </w:r>
      <w:r w:rsidDel="00000000" w:rsidR="00000000" w:rsidRPr="00000000">
        <w:rPr>
          <w:vertAlign w:val="subscript"/>
          <w:rtl w:val="0"/>
        </w:rPr>
        <w:t xml:space="preserve">y</w:t>
      </w:r>
      <w:r w:rsidDel="00000000" w:rsidR="00000000" w:rsidRPr="00000000">
        <w:rPr>
          <w:rtl w:val="0"/>
        </w:rPr>
        <w:t xml:space="preserve">L</w:t>
      </w:r>
    </w:p>
    <w:p w:rsidR="00000000" w:rsidDel="00000000" w:rsidP="00000000" w:rsidRDefault="00000000" w:rsidRPr="00000000" w14:paraId="000004B9">
      <w:pPr>
        <w:pageBreakBefore w:val="0"/>
        <w:rPr>
          <w:b w:val="1"/>
        </w:rPr>
      </w:pPr>
      <w:r w:rsidDel="00000000" w:rsidR="00000000" w:rsidRPr="00000000">
        <w:rPr>
          <w:b w:val="1"/>
          <w:rtl w:val="0"/>
        </w:rPr>
        <w:t xml:space="preserve">c) ?????</w:t>
      </w:r>
    </w:p>
    <w:p w:rsidR="00000000" w:rsidDel="00000000" w:rsidP="00000000" w:rsidRDefault="00000000" w:rsidRPr="00000000" w14:paraId="000004BA">
      <w:pPr>
        <w:pageBreakBefore w:val="0"/>
        <w:rPr/>
      </w:pPr>
      <w:r w:rsidDel="00000000" w:rsidR="00000000" w:rsidRPr="00000000">
        <w:rPr>
          <w:rtl w:val="0"/>
        </w:rPr>
        <w:t xml:space="preserve">Bereme teď L(W): R</w:t>
      </w:r>
      <w:r w:rsidDel="00000000" w:rsidR="00000000" w:rsidRPr="00000000">
        <w:rPr>
          <w:vertAlign w:val="superscript"/>
          <w:rtl w:val="0"/>
        </w:rPr>
        <w:t xml:space="preserve">M*D</w:t>
      </w:r>
      <w:r w:rsidDel="00000000" w:rsidR="00000000" w:rsidRPr="00000000">
        <w:rPr>
          <w:rtl w:val="0"/>
        </w:rPr>
        <w:t xml:space="preserve"> -&gt; R</w:t>
      </w:r>
      <w:r w:rsidDel="00000000" w:rsidR="00000000" w:rsidRPr="00000000">
        <w:rPr>
          <w:rtl w:val="0"/>
        </w:rPr>
      </w:r>
    </w:p>
    <w:p w:rsidR="00000000" w:rsidDel="00000000" w:rsidP="00000000" w:rsidRDefault="00000000" w:rsidRPr="00000000" w14:paraId="000004BB">
      <w:pPr>
        <w:pageBreakBefore w:val="0"/>
        <w:rPr/>
      </w:pPr>
      <w:r w:rsidDel="00000000" w:rsidR="00000000" w:rsidRPr="00000000">
        <w:rPr>
          <w:rFonts w:ascii="Arial Unicode MS" w:cs="Arial Unicode MS" w:eastAsia="Arial Unicode MS" w:hAnsi="Arial Unicode MS"/>
          <w:rtl w:val="0"/>
        </w:rPr>
        <w:t xml:space="preserve">∂L/∂W</w:t>
      </w:r>
      <w:r w:rsidDel="00000000" w:rsidR="00000000" w:rsidRPr="00000000">
        <w:rPr>
          <w:vertAlign w:val="subscript"/>
          <w:rtl w:val="0"/>
        </w:rPr>
        <w:t xml:space="preserve">i,j</w:t>
      </w:r>
      <w:r w:rsidDel="00000000" w:rsidR="00000000" w:rsidRPr="00000000">
        <w:rPr>
          <w:rFonts w:ascii="Arial Unicode MS" w:cs="Arial Unicode MS" w:eastAsia="Arial Unicode MS" w:hAnsi="Arial Unicode MS"/>
          <w:rtl w:val="0"/>
        </w:rPr>
        <w:t xml:space="preserve"> = ∂L/∂y</w:t>
      </w:r>
      <w:r w:rsidDel="00000000" w:rsidR="00000000" w:rsidRPr="00000000">
        <w:rPr>
          <w:vertAlign w:val="subscript"/>
          <w:rtl w:val="0"/>
        </w:rPr>
        <w:t xml:space="preserve">i</w:t>
      </w:r>
      <w:r w:rsidDel="00000000" w:rsidR="00000000" w:rsidRPr="00000000">
        <w:rPr>
          <w:rFonts w:ascii="Arial Unicode MS" w:cs="Arial Unicode MS" w:eastAsia="Arial Unicode MS" w:hAnsi="Arial Unicode MS"/>
          <w:rtl w:val="0"/>
        </w:rPr>
        <w:t xml:space="preserve"> * ∂y</w:t>
      </w:r>
      <w:r w:rsidDel="00000000" w:rsidR="00000000" w:rsidRPr="00000000">
        <w:rPr>
          <w:vertAlign w:val="subscript"/>
          <w:rtl w:val="0"/>
        </w:rPr>
        <w:t xml:space="preserve">i</w:t>
      </w:r>
      <w:r w:rsidDel="00000000" w:rsidR="00000000" w:rsidRPr="00000000">
        <w:rPr>
          <w:rFonts w:ascii="Arial Unicode MS" w:cs="Arial Unicode MS" w:eastAsia="Arial Unicode MS" w:hAnsi="Arial Unicode MS"/>
          <w:rtl w:val="0"/>
        </w:rPr>
        <w:t xml:space="preserve">/∂W</w:t>
      </w:r>
      <w:r w:rsidDel="00000000" w:rsidR="00000000" w:rsidRPr="00000000">
        <w:rPr>
          <w:vertAlign w:val="subscript"/>
          <w:rtl w:val="0"/>
        </w:rPr>
        <w:t xml:space="preserve">i,j</w:t>
      </w:r>
      <w:r w:rsidDel="00000000" w:rsidR="00000000" w:rsidRPr="00000000">
        <w:rPr>
          <w:rFonts w:ascii="Arial Unicode MS" w:cs="Arial Unicode MS" w:eastAsia="Arial Unicode MS" w:hAnsi="Arial Unicode MS"/>
          <w:rtl w:val="0"/>
        </w:rPr>
        <w:t xml:space="preserve"> = ∂L/∂y</w:t>
      </w:r>
      <w:r w:rsidDel="00000000" w:rsidR="00000000" w:rsidRPr="00000000">
        <w:rPr>
          <w:vertAlign w:val="subscript"/>
          <w:rtl w:val="0"/>
        </w:rPr>
        <w:t xml:space="preserve">i</w:t>
      </w:r>
      <w:r w:rsidDel="00000000" w:rsidR="00000000" w:rsidRPr="00000000">
        <w:rPr>
          <w:rtl w:val="0"/>
        </w:rPr>
        <w:t xml:space="preserve"> * x</w:t>
      </w:r>
      <w:r w:rsidDel="00000000" w:rsidR="00000000" w:rsidRPr="00000000">
        <w:rPr>
          <w:vertAlign w:val="subscript"/>
          <w:rtl w:val="0"/>
        </w:rPr>
        <w:t xml:space="preserve">j</w:t>
      </w:r>
      <w:r w:rsidDel="00000000" w:rsidR="00000000" w:rsidRPr="00000000">
        <w:rPr>
          <w:rtl w:val="0"/>
        </w:rPr>
      </w:r>
    </w:p>
    <w:p w:rsidR="00000000" w:rsidDel="00000000" w:rsidP="00000000" w:rsidRDefault="00000000" w:rsidRPr="00000000" w14:paraId="000004BC">
      <w:pPr>
        <w:pageBreakBefore w:val="0"/>
        <w:rPr/>
      </w:pPr>
      <w:r w:rsidDel="00000000" w:rsidR="00000000" w:rsidRPr="00000000">
        <w:rPr>
          <w:rtl w:val="0"/>
        </w:rPr>
        <w:t xml:space="preserve">Protože je obecně derivace funkce R</w:t>
      </w:r>
      <w:r w:rsidDel="00000000" w:rsidR="00000000" w:rsidRPr="00000000">
        <w:rPr>
          <w:vertAlign w:val="superscript"/>
          <w:rtl w:val="0"/>
        </w:rPr>
        <w:t xml:space="preserve">a</w:t>
      </w:r>
      <w:r w:rsidDel="00000000" w:rsidR="00000000" w:rsidRPr="00000000">
        <w:rPr>
          <w:rtl w:val="0"/>
        </w:rPr>
        <w:t xml:space="preserve"> -&gt; R</w:t>
      </w:r>
      <w:r w:rsidDel="00000000" w:rsidR="00000000" w:rsidRPr="00000000">
        <w:rPr>
          <w:vertAlign w:val="superscript"/>
          <w:rtl w:val="0"/>
        </w:rPr>
        <w:t xml:space="preserve">b</w:t>
      </w:r>
      <w:r w:rsidDel="00000000" w:rsidR="00000000" w:rsidRPr="00000000">
        <w:rPr>
          <w:rtl w:val="0"/>
        </w:rPr>
        <w:t xml:space="preserve"> matice z R</w:t>
      </w:r>
      <w:r w:rsidDel="00000000" w:rsidR="00000000" w:rsidRPr="00000000">
        <w:rPr>
          <w:vertAlign w:val="superscript"/>
          <w:rtl w:val="0"/>
        </w:rPr>
        <w:t xml:space="preserve">a*b</w:t>
      </w:r>
      <w:r w:rsidDel="00000000" w:rsidR="00000000" w:rsidRPr="00000000">
        <w:rPr>
          <w:rtl w:val="0"/>
        </w:rPr>
        <w:t xml:space="preserve"> </w:t>
      </w:r>
      <w:r w:rsidDel="00000000" w:rsidR="00000000" w:rsidRPr="00000000">
        <w:rPr>
          <w:rtl w:val="0"/>
        </w:rPr>
        <w:t xml:space="preserve">(ne R</w:t>
      </w:r>
      <w:r w:rsidDel="00000000" w:rsidR="00000000" w:rsidRPr="00000000">
        <w:rPr>
          <w:vertAlign w:val="superscript"/>
          <w:rtl w:val="0"/>
        </w:rPr>
        <w:t xml:space="preserve">b*a</w:t>
      </w:r>
      <w:r w:rsidDel="00000000" w:rsidR="00000000" w:rsidRPr="00000000">
        <w:rPr>
          <w:rFonts w:ascii="Arial Unicode MS" w:cs="Arial Unicode MS" w:eastAsia="Arial Unicode MS" w:hAnsi="Arial Unicode MS"/>
          <w:rtl w:val="0"/>
        </w:rPr>
        <w:t xml:space="preserve">), tak v matici D = ∂L/∂W bude na pozici D</w:t>
      </w:r>
      <w:r w:rsidDel="00000000" w:rsidR="00000000" w:rsidRPr="00000000">
        <w:rPr>
          <w:vertAlign w:val="subscript"/>
          <w:rtl w:val="0"/>
        </w:rPr>
        <w:t xml:space="preserve">i,j</w:t>
      </w:r>
      <w:r w:rsidDel="00000000" w:rsidR="00000000" w:rsidRPr="00000000">
        <w:rPr>
          <w:rFonts w:ascii="Arial Unicode MS" w:cs="Arial Unicode MS" w:eastAsia="Arial Unicode MS" w:hAnsi="Arial Unicode MS"/>
          <w:rtl w:val="0"/>
        </w:rPr>
        <w:t xml:space="preserve"> hodnota ∂L/∂W</w:t>
      </w:r>
      <w:r w:rsidDel="00000000" w:rsidR="00000000" w:rsidRPr="00000000">
        <w:rPr>
          <w:vertAlign w:val="subscript"/>
          <w:rtl w:val="0"/>
        </w:rPr>
        <w:t xml:space="preserve">j,i</w:t>
      </w:r>
      <w:r w:rsidDel="00000000" w:rsidR="00000000" w:rsidRPr="00000000">
        <w:rPr>
          <w:rtl w:val="0"/>
        </w:rPr>
        <w:t xml:space="preserve">. Získáme: </w:t>
      </w:r>
    </w:p>
    <w:p w:rsidR="00000000" w:rsidDel="00000000" w:rsidP="00000000" w:rsidRDefault="00000000" w:rsidRPr="00000000" w14:paraId="000004BD">
      <w:pPr>
        <w:pageBreakBefore w:val="0"/>
        <w:rPr/>
      </w:pPr>
      <w:r w:rsidDel="00000000" w:rsidR="00000000" w:rsidRPr="00000000">
        <w:rPr>
          <w:rFonts w:ascii="Arial Unicode MS" w:cs="Arial Unicode MS" w:eastAsia="Arial Unicode MS" w:hAnsi="Arial Unicode MS"/>
          <w:rtl w:val="0"/>
        </w:rPr>
        <w:t xml:space="preserve">D = ∂L/∂W = x*∂L/∂y, kde x je z R</w:t>
      </w:r>
      <w:r w:rsidDel="00000000" w:rsidR="00000000" w:rsidRPr="00000000">
        <w:rPr>
          <w:vertAlign w:val="superscript"/>
          <w:rtl w:val="0"/>
        </w:rPr>
        <w:t xml:space="preserve">D*1</w:t>
      </w:r>
      <w:r w:rsidDel="00000000" w:rsidR="00000000" w:rsidRPr="00000000">
        <w:rPr>
          <w:rFonts w:ascii="Arial Unicode MS" w:cs="Arial Unicode MS" w:eastAsia="Arial Unicode MS" w:hAnsi="Arial Unicode MS"/>
          <w:rtl w:val="0"/>
        </w:rPr>
        <w:t xml:space="preserve"> a ∂L/∂y je z R</w:t>
      </w:r>
      <w:r w:rsidDel="00000000" w:rsidR="00000000" w:rsidRPr="00000000">
        <w:rPr>
          <w:vertAlign w:val="superscript"/>
          <w:rtl w:val="0"/>
        </w:rPr>
        <w:t xml:space="preserve">1*M</w:t>
      </w:r>
      <w:r w:rsidDel="00000000" w:rsidR="00000000" w:rsidRPr="00000000">
        <w:rPr>
          <w:rtl w:val="0"/>
        </w:rPr>
        <w:t xml:space="preserve">, tedy D je z R</w:t>
      </w:r>
      <w:r w:rsidDel="00000000" w:rsidR="00000000" w:rsidRPr="00000000">
        <w:rPr>
          <w:vertAlign w:val="superscript"/>
          <w:rtl w:val="0"/>
        </w:rPr>
        <w:t xml:space="preserve">D*M</w:t>
      </w:r>
      <w:r w:rsidDel="00000000" w:rsidR="00000000" w:rsidRPr="00000000">
        <w:rPr>
          <w:rtl w:val="0"/>
        </w:rPr>
        <w:t xml:space="preserve">.</w:t>
      </w:r>
    </w:p>
    <w:p w:rsidR="00000000" w:rsidDel="00000000" w:rsidP="00000000" w:rsidRDefault="00000000" w:rsidRPr="00000000" w14:paraId="000004BE">
      <w:pPr>
        <w:pageBreakBefore w:val="0"/>
        <w:rPr/>
      </w:pPr>
      <w:r w:rsidDel="00000000" w:rsidR="00000000" w:rsidRPr="00000000">
        <w:rPr>
          <w:rtl w:val="0"/>
        </w:rPr>
        <w:t xml:space="preserve">Grad</w:t>
      </w:r>
      <w:r w:rsidDel="00000000" w:rsidR="00000000" w:rsidRPr="00000000">
        <w:rPr>
          <w:vertAlign w:val="subscript"/>
          <w:rtl w:val="0"/>
        </w:rPr>
        <w:t xml:space="preserve">W</w:t>
      </w:r>
      <w:r w:rsidDel="00000000" w:rsidR="00000000" w:rsidRPr="00000000">
        <w:rPr>
          <w:rtl w:val="0"/>
        </w:rPr>
        <w:t xml:space="preserve">L</w:t>
      </w:r>
      <w:r w:rsidDel="00000000" w:rsidR="00000000" w:rsidRPr="00000000">
        <w:rPr>
          <w:rFonts w:ascii="Arial Unicode MS" w:cs="Arial Unicode MS" w:eastAsia="Arial Unicode MS" w:hAnsi="Arial Unicode MS"/>
          <w:rtl w:val="0"/>
        </w:rPr>
        <w:t xml:space="preserve"> = (∂L/∂W)</w:t>
      </w:r>
      <w:r w:rsidDel="00000000" w:rsidR="00000000" w:rsidRPr="00000000">
        <w:rPr>
          <w:vertAlign w:val="superscript"/>
          <w:rtl w:val="0"/>
        </w:rPr>
        <w:t xml:space="preserve">T</w:t>
      </w:r>
      <w:r w:rsidDel="00000000" w:rsidR="00000000" w:rsidRPr="00000000">
        <w:rPr>
          <w:rtl w:val="0"/>
        </w:rPr>
        <w:t xml:space="preserve"> = Grad</w:t>
      </w:r>
      <w:r w:rsidDel="00000000" w:rsidR="00000000" w:rsidRPr="00000000">
        <w:rPr>
          <w:vertAlign w:val="subscript"/>
          <w:rtl w:val="0"/>
        </w:rPr>
        <w:t xml:space="preserve">y</w:t>
      </w:r>
      <w:r w:rsidDel="00000000" w:rsidR="00000000" w:rsidRPr="00000000">
        <w:rPr>
          <w:rtl w:val="0"/>
        </w:rPr>
        <w:t xml:space="preserve">L*x</w:t>
      </w:r>
      <w:r w:rsidDel="00000000" w:rsidR="00000000" w:rsidRPr="00000000">
        <w:rPr>
          <w:vertAlign w:val="superscript"/>
          <w:rtl w:val="0"/>
        </w:rPr>
        <w:t xml:space="preserve">T</w:t>
      </w:r>
      <w:r w:rsidDel="00000000" w:rsidR="00000000" w:rsidRPr="00000000">
        <w:rPr>
          <w:rtl w:val="0"/>
        </w:rPr>
        <w:t xml:space="preserve"> z R</w:t>
      </w:r>
      <w:r w:rsidDel="00000000" w:rsidR="00000000" w:rsidRPr="00000000">
        <w:rPr>
          <w:vertAlign w:val="superscript"/>
          <w:rtl w:val="0"/>
        </w:rPr>
        <w:t xml:space="preserve">M*D</w:t>
      </w:r>
      <w:r w:rsidDel="00000000" w:rsidR="00000000" w:rsidRPr="00000000">
        <w:rPr>
          <w:rtl w:val="0"/>
        </w:rPr>
        <w:t xml:space="preserve">. Snad.</w:t>
      </w:r>
    </w:p>
    <w:p w:rsidR="00000000" w:rsidDel="00000000" w:rsidP="00000000" w:rsidRDefault="00000000" w:rsidRPr="00000000" w14:paraId="000004BF">
      <w:pPr>
        <w:pageBreakBefore w:val="0"/>
        <w:rPr/>
      </w:pPr>
      <w:r w:rsidDel="00000000" w:rsidR="00000000" w:rsidRPr="00000000">
        <w:rPr>
          <w:rtl w:val="0"/>
        </w:rPr>
      </w:r>
    </w:p>
    <w:p w:rsidR="00000000" w:rsidDel="00000000" w:rsidP="00000000" w:rsidRDefault="00000000" w:rsidRPr="00000000" w14:paraId="000004C0">
      <w:pPr>
        <w:pageBreakBefore w:val="0"/>
        <w:rPr>
          <w:color w:val="1155cc"/>
          <w:u w:val="single"/>
        </w:rPr>
      </w:pPr>
      <w:r w:rsidDel="00000000" w:rsidR="00000000" w:rsidRPr="00000000">
        <w:rPr>
          <w:rtl w:val="0"/>
        </w:rPr>
        <w:t xml:space="preserve">Tady je hezky vysvětlené:</w:t>
      </w:r>
      <w:hyperlink r:id="rId46">
        <w:r w:rsidDel="00000000" w:rsidR="00000000" w:rsidRPr="00000000">
          <w:rPr>
            <w:color w:val="1155cc"/>
            <w:u w:val="single"/>
            <w:rtl w:val="0"/>
          </w:rPr>
          <w:t xml:space="preserve"> </w:t>
        </w:r>
      </w:hyperlink>
      <w:hyperlink r:id="rId47">
        <w:r w:rsidDel="00000000" w:rsidR="00000000" w:rsidRPr="00000000">
          <w:rPr>
            <w:color w:val="1155cc"/>
            <w:u w:val="single"/>
            <w:rtl w:val="0"/>
          </w:rPr>
          <w:t xml:space="preserve">http://cs231n.stanford.edu/handouts/linear-backprop.pdf</w:t>
        </w:r>
      </w:hyperlink>
      <w:r w:rsidDel="00000000" w:rsidR="00000000" w:rsidRPr="00000000">
        <w:rPr>
          <w:rtl w:val="0"/>
        </w:rPr>
      </w:r>
    </w:p>
    <w:p w:rsidR="00000000" w:rsidDel="00000000" w:rsidP="00000000" w:rsidRDefault="00000000" w:rsidRPr="00000000" w14:paraId="000004C1">
      <w:pPr>
        <w:pageBreakBefore w:val="0"/>
        <w:rPr>
          <w:color w:val="1155cc"/>
          <w:u w:val="single"/>
        </w:rPr>
      </w:pPr>
      <w:r w:rsidDel="00000000" w:rsidR="00000000" w:rsidRPr="00000000">
        <w:rPr>
          <w:rtl w:val="0"/>
        </w:rPr>
      </w:r>
    </w:p>
    <w:p w:rsidR="00000000" w:rsidDel="00000000" w:rsidP="00000000" w:rsidRDefault="00000000" w:rsidRPr="00000000" w14:paraId="000004C2">
      <w:pPr>
        <w:pageBreakBefore w:val="0"/>
        <w:rPr>
          <w:ins w:author="Kateřina Macková" w:id="50" w:date="2021-01-14T21:19:15Z"/>
          <w:color w:val="1155cc"/>
          <w:u w:val="single"/>
        </w:rPr>
      </w:pPr>
      <w:ins w:author="Kateřina Macková" w:id="50" w:date="2021-01-14T21:19:15Z">
        <w:commentRangeStart w:id="73"/>
        <w:commentRangeStart w:id="74"/>
        <w:commentRangeStart w:id="75"/>
        <w:commentRangeStart w:id="76"/>
        <w:commentRangeStart w:id="77"/>
        <w:commentRangeStart w:id="78"/>
        <w:commentRangeStart w:id="79"/>
        <w:commentRangeStart w:id="80"/>
        <w:r w:rsidDel="00000000" w:rsidR="00000000" w:rsidRPr="00000000">
          <w:rPr>
            <w:color w:val="1155cc"/>
            <w:u w:val="single"/>
            <w:rtl w:val="0"/>
          </w:rPr>
          <w:t xml:space="preserve">Možná edit: Podle mě už </w:t>
        </w:r>
        <w:r w:rsidDel="00000000" w:rsidR="00000000" w:rsidRPr="00000000">
          <w:rPr>
            <w:color w:val="1155cc"/>
            <w:u w:val="single"/>
            <w:rtl w:val="0"/>
          </w:rPr>
          <w:t xml:space="preserve"> ∂y/∂W bude matice o stejných rozměrech jako W. Budou to vlastně x transponované nasázené </w:t>
        </w:r>
        <w:r w:rsidDel="00000000" w:rsidR="00000000" w:rsidRPr="00000000">
          <w:rPr>
            <w:color w:val="1155cc"/>
            <w:u w:val="single"/>
            <w:rtl w:val="0"/>
          </w:rPr>
          <w:t xml:space="preserve">pod</w:t>
        </w:r>
        <w:r w:rsidDel="00000000" w:rsidR="00000000" w:rsidRPr="00000000">
          <w:rPr>
            <w:color w:val="1155cc"/>
            <w:u w:val="single"/>
            <w:rtl w:val="0"/>
          </w:rPr>
          <w:t xml:space="preserve"> sebe jako řádky matice. Gradient by teda měl mít rozměr W transponované. Odpovídalo by to tomu, že když byl v úloze 12 minibatch X, který byl 2D, vyšel nám jako gradient podle W 3D tenzor. Pokud je x 1D, měla by jako gradient vyjít 2D matice.</w:t>
        </w:r>
      </w:ins>
    </w:p>
    <w:p w:rsidR="00000000" w:rsidDel="00000000" w:rsidP="00000000" w:rsidRDefault="00000000" w:rsidRPr="00000000" w14:paraId="000004C3">
      <w:pPr>
        <w:pageBreakBefore w:val="0"/>
        <w:rPr/>
      </w:pPr>
      <w:commentRangeEnd w:id="73"/>
      <w:r w:rsidDel="00000000" w:rsidR="00000000" w:rsidRPr="00000000">
        <w:commentReference w:id="73"/>
      </w:r>
      <w:commentRangeEnd w:id="74"/>
      <w:r w:rsidDel="00000000" w:rsidR="00000000" w:rsidRPr="00000000">
        <w:commentReference w:id="74"/>
      </w:r>
      <w:commentRangeEnd w:id="75"/>
      <w:r w:rsidDel="00000000" w:rsidR="00000000" w:rsidRPr="00000000">
        <w:commentReference w:id="75"/>
      </w:r>
      <w:commentRangeEnd w:id="76"/>
      <w:r w:rsidDel="00000000" w:rsidR="00000000" w:rsidRPr="00000000">
        <w:commentReference w:id="76"/>
      </w:r>
      <w:commentRangeEnd w:id="77"/>
      <w:r w:rsidDel="00000000" w:rsidR="00000000" w:rsidRPr="00000000">
        <w:commentReference w:id="77"/>
      </w:r>
      <w:commentRangeEnd w:id="78"/>
      <w:r w:rsidDel="00000000" w:rsidR="00000000" w:rsidRPr="00000000">
        <w:commentReference w:id="78"/>
      </w:r>
      <w:commentRangeEnd w:id="79"/>
      <w:r w:rsidDel="00000000" w:rsidR="00000000" w:rsidRPr="00000000">
        <w:commentReference w:id="79"/>
      </w:r>
      <w:commentRangeEnd w:id="80"/>
      <w:r w:rsidDel="00000000" w:rsidR="00000000" w:rsidRPr="00000000">
        <w:commentReference w:id="80"/>
      </w:r>
      <w:r w:rsidDel="00000000" w:rsidR="00000000" w:rsidRPr="00000000">
        <w:rPr>
          <w:rtl w:val="0"/>
        </w:rPr>
      </w:r>
    </w:p>
    <w:p w:rsidR="00000000" w:rsidDel="00000000" w:rsidP="00000000" w:rsidRDefault="00000000" w:rsidRPr="00000000" w14:paraId="000004C4">
      <w:pPr>
        <w:pageBreakBefore w:val="0"/>
        <w:ind w:left="0" w:firstLine="0"/>
        <w:rPr>
          <w:b w:val="1"/>
        </w:rPr>
      </w:pPr>
      <w:r w:rsidDel="00000000" w:rsidR="00000000" w:rsidRPr="00000000">
        <w:br w:type="page"/>
      </w:r>
      <w:r w:rsidDel="00000000" w:rsidR="00000000" w:rsidRPr="00000000">
        <w:rPr>
          <w:rtl w:val="0"/>
        </w:rPr>
      </w:r>
    </w:p>
    <w:p w:rsidR="00000000" w:rsidDel="00000000" w:rsidP="00000000" w:rsidRDefault="00000000" w:rsidRPr="00000000" w14:paraId="000004C5">
      <w:pPr>
        <w:pageBreakBefore w:val="0"/>
        <w:ind w:left="0" w:firstLine="0"/>
        <w:rPr>
          <w:b w:val="1"/>
        </w:rPr>
      </w:pPr>
      <w:r w:rsidDel="00000000" w:rsidR="00000000" w:rsidRPr="00000000">
        <w:rPr>
          <w:b w:val="1"/>
          <w:rtl w:val="0"/>
        </w:rPr>
        <w:t xml:space="preserve">Problem 10.1</w:t>
      </w:r>
    </w:p>
    <w:p w:rsidR="00000000" w:rsidDel="00000000" w:rsidP="00000000" w:rsidRDefault="00000000" w:rsidRPr="00000000" w14:paraId="000004C6">
      <w:pPr>
        <w:pageBreakBefore w:val="0"/>
        <w:ind w:left="0" w:firstLine="0"/>
        <w:rPr>
          <w:b w:val="1"/>
        </w:rPr>
      </w:pPr>
      <w:r w:rsidDel="00000000" w:rsidR="00000000" w:rsidRPr="00000000">
        <w:rPr>
          <w:b w:val="1"/>
          <w:rtl w:val="0"/>
        </w:rPr>
        <w:t xml:space="preserve">a)</w:t>
      </w:r>
    </w:p>
    <w:p w:rsidR="00000000" w:rsidDel="00000000" w:rsidP="00000000" w:rsidRDefault="00000000" w:rsidRPr="00000000" w14:paraId="000004C7">
      <w:pPr>
        <w:pageBreakBefore w:val="0"/>
        <w:ind w:left="0" w:firstLine="0"/>
        <w:rPr/>
      </w:pPr>
      <w:r w:rsidDel="00000000" w:rsidR="00000000" w:rsidRPr="00000000">
        <w:rPr>
          <w:rtl w:val="0"/>
        </w:rPr>
        <w:t xml:space="preserve">máme fixní {c</w:t>
      </w:r>
      <w:r w:rsidDel="00000000" w:rsidR="00000000" w:rsidRPr="00000000">
        <w:rPr>
          <w:vertAlign w:val="subscript"/>
          <w:rtl w:val="0"/>
        </w:rPr>
        <w:t xml:space="preserve">k</w:t>
      </w:r>
      <w:r w:rsidDel="00000000" w:rsidR="00000000" w:rsidRPr="00000000">
        <w:rPr>
          <w:rtl w:val="0"/>
        </w:rPr>
        <w:t xml:space="preserve">}</w:t>
      </w:r>
      <w:r w:rsidDel="00000000" w:rsidR="00000000" w:rsidRPr="00000000">
        <w:rPr>
          <w:vertAlign w:val="subscript"/>
          <w:rtl w:val="0"/>
        </w:rPr>
        <w:t xml:space="preserve">k=1,...,K</w:t>
      </w:r>
      <w:r w:rsidDel="00000000" w:rsidR="00000000" w:rsidRPr="00000000">
        <w:rPr>
          <w:rtl w:val="0"/>
        </w:rPr>
        <w:t xml:space="preserve"> =&gt; sumu minimalizujeme minimalizací jejích sčítanců =&gt; pro všechny body x</w:t>
      </w:r>
      <w:r w:rsidDel="00000000" w:rsidR="00000000" w:rsidRPr="00000000">
        <w:rPr>
          <w:vertAlign w:val="subscript"/>
          <w:rtl w:val="0"/>
        </w:rPr>
        <w:t xml:space="preserve">i</w:t>
      </w:r>
      <w:r w:rsidDel="00000000" w:rsidR="00000000" w:rsidRPr="00000000">
        <w:rPr>
          <w:rtl w:val="0"/>
        </w:rPr>
        <w:t xml:space="preserve"> nalezneme nejbližší c</w:t>
      </w:r>
      <w:r w:rsidDel="00000000" w:rsidR="00000000" w:rsidRPr="00000000">
        <w:rPr>
          <w:vertAlign w:val="subscript"/>
          <w:rtl w:val="0"/>
        </w:rPr>
        <w:t xml:space="preserve">k</w:t>
      </w:r>
      <w:r w:rsidDel="00000000" w:rsidR="00000000" w:rsidRPr="00000000">
        <w:rPr>
          <w:rtl w:val="0"/>
        </w:rPr>
        <w:t xml:space="preserve">: r(i) = min</w:t>
      </w:r>
      <w:r w:rsidDel="00000000" w:rsidR="00000000" w:rsidRPr="00000000">
        <w:rPr>
          <w:vertAlign w:val="subscript"/>
          <w:rtl w:val="0"/>
        </w:rPr>
        <w:t xml:space="preserve">k=1,...,K</w:t>
      </w:r>
      <w:r w:rsidDel="00000000" w:rsidR="00000000" w:rsidRPr="00000000">
        <w:rPr>
          <w:rtl w:val="0"/>
        </w:rPr>
        <w:t xml:space="preserve"> ||x</w:t>
      </w:r>
      <w:r w:rsidDel="00000000" w:rsidR="00000000" w:rsidRPr="00000000">
        <w:rPr>
          <w:vertAlign w:val="subscript"/>
          <w:rtl w:val="0"/>
        </w:rPr>
        <w:t xml:space="preserve">i</w:t>
      </w:r>
      <w:r w:rsidDel="00000000" w:rsidR="00000000" w:rsidRPr="00000000">
        <w:rPr>
          <w:rtl w:val="0"/>
        </w:rPr>
        <w:t xml:space="preserve"> - c</w:t>
      </w:r>
      <w:r w:rsidDel="00000000" w:rsidR="00000000" w:rsidRPr="00000000">
        <w:rPr>
          <w:vertAlign w:val="subscript"/>
          <w:rtl w:val="0"/>
        </w:rPr>
        <w:t xml:space="preserve">k</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04C8">
      <w:pPr>
        <w:pageBreakBefore w:val="0"/>
        <w:ind w:left="0" w:firstLine="0"/>
        <w:rPr>
          <w:b w:val="1"/>
        </w:rPr>
      </w:pPr>
      <w:r w:rsidDel="00000000" w:rsidR="00000000" w:rsidRPr="00000000">
        <w:rPr>
          <w:b w:val="1"/>
          <w:rtl w:val="0"/>
        </w:rPr>
        <w:t xml:space="preserve">b)</w:t>
      </w:r>
    </w:p>
    <w:p w:rsidR="00000000" w:rsidDel="00000000" w:rsidP="00000000" w:rsidRDefault="00000000" w:rsidRPr="00000000" w14:paraId="000004C9">
      <w:pPr>
        <w:pageBreakBefore w:val="0"/>
        <w:ind w:left="0" w:firstLine="0"/>
        <w:rPr/>
      </w:pPr>
      <w:r w:rsidDel="00000000" w:rsidR="00000000" w:rsidRPr="00000000">
        <w:rPr>
          <w:rtl w:val="0"/>
        </w:rPr>
        <w:t xml:space="preserve">máme fixní dělení na clustery =&gt; sumu vzdáleností od center ve všech clusterech minimalizujeme minimalizací vzdáleností od centra v jednotlivých clusterech =&gt; v každém clusteru k uděláme: c</w:t>
      </w:r>
      <w:r w:rsidDel="00000000" w:rsidR="00000000" w:rsidRPr="00000000">
        <w:rPr>
          <w:vertAlign w:val="subscript"/>
          <w:rtl w:val="0"/>
        </w:rPr>
        <w:t xml:space="preserve">k</w:t>
      </w:r>
      <w:r w:rsidDel="00000000" w:rsidR="00000000" w:rsidRPr="00000000">
        <w:rPr>
          <w:rtl w:val="0"/>
        </w:rPr>
        <w:t xml:space="preserve"> = </w:t>
      </w:r>
      <w:r w:rsidDel="00000000" w:rsidR="00000000" w:rsidRPr="00000000">
        <w:rPr>
          <w:rtl w:val="0"/>
        </w:rPr>
        <w:t xml:space="preserve">argmin</w:t>
      </w:r>
      <w:r w:rsidDel="00000000" w:rsidR="00000000" w:rsidRPr="00000000">
        <w:rPr>
          <w:vertAlign w:val="subscript"/>
          <w:rtl w:val="0"/>
        </w:rPr>
        <w:t xml:space="preserve">c z</w:t>
      </w:r>
      <w:r w:rsidDel="00000000" w:rsidR="00000000" w:rsidRPr="00000000">
        <w:rPr>
          <w:vertAlign w:val="subscript"/>
          <w:rtl w:val="0"/>
        </w:rPr>
        <w:t xml:space="preserve"> R^D</w:t>
      </w:r>
      <w:r w:rsidDel="00000000" w:rsidR="00000000" w:rsidRPr="00000000">
        <w:rPr>
          <w:rtl w:val="0"/>
        </w:rPr>
        <w:t xml:space="preserve"> Sum</w:t>
      </w:r>
      <w:r w:rsidDel="00000000" w:rsidR="00000000" w:rsidRPr="00000000">
        <w:rPr>
          <w:vertAlign w:val="subscript"/>
          <w:rtl w:val="0"/>
        </w:rPr>
        <w:t xml:space="preserve">i: r(i) = k</w:t>
      </w:r>
      <w:r w:rsidDel="00000000" w:rsidR="00000000" w:rsidRPr="00000000">
        <w:rPr>
          <w:rtl w:val="0"/>
        </w:rPr>
        <w:t xml:space="preserve"> ||x</w:t>
      </w:r>
      <w:r w:rsidDel="00000000" w:rsidR="00000000" w:rsidRPr="00000000">
        <w:rPr>
          <w:vertAlign w:val="subscript"/>
          <w:rtl w:val="0"/>
        </w:rPr>
        <w:t xml:space="preserve">i</w:t>
      </w:r>
      <w:r w:rsidDel="00000000" w:rsidR="00000000" w:rsidRPr="00000000">
        <w:rPr>
          <w:rtl w:val="0"/>
        </w:rPr>
        <w:t xml:space="preserve"> - c</w:t>
      </w:r>
      <w:r w:rsidDel="00000000" w:rsidR="00000000" w:rsidRPr="00000000">
        <w:rPr>
          <w:vertAlign w:val="subscript"/>
          <w:rtl w:val="0"/>
        </w:rPr>
        <w:t xml:space="preserve">k</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derivací získáme</w:t>
      </w:r>
    </w:p>
    <w:p w:rsidR="00000000" w:rsidDel="00000000" w:rsidP="00000000" w:rsidRDefault="00000000" w:rsidRPr="00000000" w14:paraId="000004CA">
      <w:pPr>
        <w:pageBreakBefore w:val="0"/>
        <w:ind w:left="0" w:firstLine="0"/>
        <w:rPr/>
      </w:pPr>
      <w:r w:rsidDel="00000000" w:rsidR="00000000" w:rsidRPr="00000000">
        <w:rPr>
          <w:rtl w:val="0"/>
        </w:rPr>
        <w:t xml:space="preserve">c</w:t>
      </w:r>
      <w:r w:rsidDel="00000000" w:rsidR="00000000" w:rsidRPr="00000000">
        <w:rPr>
          <w:vertAlign w:val="subscript"/>
          <w:rtl w:val="0"/>
        </w:rPr>
        <w:t xml:space="preserve">k</w:t>
      </w:r>
      <w:r w:rsidDel="00000000" w:rsidR="00000000" w:rsidRPr="00000000">
        <w:rPr>
          <w:rtl w:val="0"/>
        </w:rPr>
        <w:t xml:space="preserve"> = (Sum</w:t>
      </w:r>
      <w:r w:rsidDel="00000000" w:rsidR="00000000" w:rsidRPr="00000000">
        <w:rPr>
          <w:vertAlign w:val="subscript"/>
          <w:rtl w:val="0"/>
        </w:rPr>
        <w:t xml:space="preserve">i: r(i) = k</w:t>
      </w:r>
      <w:r w:rsidDel="00000000" w:rsidR="00000000" w:rsidRPr="00000000">
        <w:rPr>
          <w:rtl w:val="0"/>
        </w:rPr>
        <w:t xml:space="preserve"> x</w:t>
      </w:r>
      <w:r w:rsidDel="00000000" w:rsidR="00000000" w:rsidRPr="00000000">
        <w:rPr>
          <w:vertAlign w:val="subscript"/>
          <w:rtl w:val="0"/>
        </w:rPr>
        <w:t xml:space="preserve">i</w:t>
      </w:r>
      <w:r w:rsidDel="00000000" w:rsidR="00000000" w:rsidRPr="00000000">
        <w:rPr>
          <w:rtl w:val="0"/>
        </w:rPr>
        <w:t xml:space="preserve">) / (Sum</w:t>
      </w:r>
      <w:r w:rsidDel="00000000" w:rsidR="00000000" w:rsidRPr="00000000">
        <w:rPr>
          <w:vertAlign w:val="subscript"/>
          <w:rtl w:val="0"/>
        </w:rPr>
        <w:t xml:space="preserve">i: r(i) = k</w:t>
      </w:r>
      <w:r w:rsidDel="00000000" w:rsidR="00000000" w:rsidRPr="00000000">
        <w:rPr>
          <w:rtl w:val="0"/>
        </w:rPr>
        <w:t xml:space="preserve"> 1), což je těžiště clusteru</w:t>
      </w:r>
    </w:p>
    <w:p w:rsidR="00000000" w:rsidDel="00000000" w:rsidP="00000000" w:rsidRDefault="00000000" w:rsidRPr="00000000" w14:paraId="000004CB">
      <w:pPr>
        <w:pageBreakBefore w:val="0"/>
        <w:ind w:left="0" w:firstLine="0"/>
        <w:rPr/>
      </w:pPr>
      <w:r w:rsidDel="00000000" w:rsidR="00000000" w:rsidRPr="00000000">
        <w:rPr>
          <w:rtl w:val="0"/>
        </w:rPr>
        <w:t xml:space="preserve">Existuje-li centrum k takové, že r(i) != k pro žádné i (neboli není mu přidělen žádný bod), pro jeho vrácení do koloběhu minimalizace ho reinicializujeme </w:t>
      </w:r>
    </w:p>
    <w:p w:rsidR="00000000" w:rsidDel="00000000" w:rsidP="00000000" w:rsidRDefault="00000000" w:rsidRPr="00000000" w14:paraId="000004CC">
      <w:pPr>
        <w:pageBreakBefore w:val="0"/>
        <w:ind w:left="0" w:firstLine="0"/>
        <w:rPr>
          <w:b w:val="1"/>
        </w:rPr>
      </w:pPr>
      <w:r w:rsidDel="00000000" w:rsidR="00000000" w:rsidRPr="00000000">
        <w:rPr>
          <w:b w:val="1"/>
          <w:rtl w:val="0"/>
        </w:rPr>
        <w:t xml:space="preserve">c)</w:t>
      </w:r>
    </w:p>
    <w:p w:rsidR="00000000" w:rsidDel="00000000" w:rsidP="00000000" w:rsidRDefault="00000000" w:rsidRPr="00000000" w14:paraId="000004CD">
      <w:pPr>
        <w:pageBreakBefore w:val="0"/>
        <w:ind w:left="0" w:firstLine="0"/>
        <w:rPr/>
      </w:pPr>
      <w:r w:rsidDel="00000000" w:rsidR="00000000" w:rsidRPr="00000000">
        <w:rPr>
          <w:rtl w:val="0"/>
        </w:rPr>
        <w:t xml:space="preserve">V K-means se střídají tyto dva kroky.</w:t>
      </w:r>
    </w:p>
    <w:p w:rsidR="00000000" w:rsidDel="00000000" w:rsidP="00000000" w:rsidRDefault="00000000" w:rsidRPr="00000000" w14:paraId="000004CE">
      <w:pPr>
        <w:pageBreakBefore w:val="0"/>
        <w:ind w:left="0" w:firstLine="0"/>
        <w:rPr/>
      </w:pPr>
      <w:r w:rsidDel="00000000" w:rsidR="00000000" w:rsidRPr="00000000">
        <w:rPr>
          <w:rtl w:val="0"/>
        </w:rPr>
        <w:t xml:space="preserve">V prvním kroku si žádný bod nemůže pohoršit (zvětšit svou vzdálenost od nejbližšího centra vzhledem ke stavu před tímto krokem), tedy se nemůže zhoršit ani celková suma.</w:t>
      </w:r>
    </w:p>
    <w:p w:rsidR="00000000" w:rsidDel="00000000" w:rsidP="00000000" w:rsidRDefault="00000000" w:rsidRPr="00000000" w14:paraId="000004CF">
      <w:pPr>
        <w:pageBreakBefore w:val="0"/>
        <w:ind w:left="0" w:firstLine="0"/>
        <w:rPr/>
      </w:pPr>
      <w:r w:rsidDel="00000000" w:rsidR="00000000" w:rsidRPr="00000000">
        <w:rPr>
          <w:rtl w:val="0"/>
        </w:rPr>
        <w:t xml:space="preserve">V druhém kroku se nemůže zhoršit součet vzdáleností v žádném clusteru, tedy se nemůže zhoršit ani celková suma (jednotlivé konkrétní body si pohoršit můžou, ale globálně ne).</w:t>
      </w:r>
    </w:p>
    <w:p w:rsidR="00000000" w:rsidDel="00000000" w:rsidP="00000000" w:rsidRDefault="00000000" w:rsidRPr="00000000" w14:paraId="000004D0">
      <w:pPr>
        <w:pageBreakBefore w:val="0"/>
        <w:ind w:left="0" w:firstLine="0"/>
        <w:rPr/>
      </w:pPr>
      <w:r w:rsidDel="00000000" w:rsidR="00000000" w:rsidRPr="00000000">
        <w:rPr>
          <w:rtl w:val="0"/>
        </w:rPr>
        <w:t xml:space="preserve">Následující krok K-means tedy nemůže mít horší sumu, než předchozí. Pokud je lepší, pokračujeme, pokud je stejná, nic se nezměnilo (pokud je konzistentní rozhodování v případě rovnosti) a algoritmus končí v (lokálním) minimu =&gt; nejde se zacyklit.</w:t>
      </w:r>
    </w:p>
    <w:p w:rsidR="00000000" w:rsidDel="00000000" w:rsidP="00000000" w:rsidRDefault="00000000" w:rsidRPr="00000000" w14:paraId="000004D1">
      <w:pPr>
        <w:pageBreakBefore w:val="0"/>
        <w:ind w:left="0" w:firstLine="0"/>
        <w:rPr/>
      </w:pPr>
      <w:r w:rsidDel="00000000" w:rsidR="00000000" w:rsidRPr="00000000">
        <w:rPr>
          <w:rtl w:val="0"/>
        </w:rPr>
        <w:t xml:space="preserve">Celkových možných stavů je N</w:t>
      </w:r>
      <w:r w:rsidDel="00000000" w:rsidR="00000000" w:rsidRPr="00000000">
        <w:rPr>
          <w:vertAlign w:val="superscript"/>
          <w:rtl w:val="0"/>
        </w:rPr>
        <w:t xml:space="preserve">K</w:t>
      </w:r>
      <w:r w:rsidDel="00000000" w:rsidR="00000000" w:rsidRPr="00000000">
        <w:rPr>
          <w:rtl w:val="0"/>
        </w:rPr>
        <w:t xml:space="preserve">, kde N i K jsou konečné, tedy algoritmus musí skončit v konečném počtu kroků.</w:t>
      </w:r>
    </w:p>
    <w:p w:rsidR="00000000" w:rsidDel="00000000" w:rsidP="00000000" w:rsidRDefault="00000000" w:rsidRPr="00000000" w14:paraId="000004D2">
      <w:pPr>
        <w:pageBreakBefore w:val="0"/>
        <w:ind w:left="0" w:firstLine="0"/>
        <w:rPr/>
      </w:pPr>
      <w:r w:rsidDel="00000000" w:rsidR="00000000" w:rsidRPr="00000000">
        <w:rPr>
          <w:rtl w:val="0"/>
        </w:rPr>
      </w:r>
    </w:p>
    <w:p w:rsidR="00000000" w:rsidDel="00000000" w:rsidP="00000000" w:rsidRDefault="00000000" w:rsidRPr="00000000" w14:paraId="000004D3">
      <w:pPr>
        <w:pageBreakBefore w:val="0"/>
        <w:ind w:left="0" w:firstLine="0"/>
        <w:rPr>
          <w:b w:val="1"/>
        </w:rPr>
      </w:pPr>
      <w:r w:rsidDel="00000000" w:rsidR="00000000" w:rsidRPr="00000000">
        <w:rPr>
          <w:b w:val="1"/>
          <w:rtl w:val="0"/>
        </w:rPr>
        <w:t xml:space="preserve">Problem 10.2 ?????</w:t>
      </w:r>
    </w:p>
    <w:p w:rsidR="00000000" w:rsidDel="00000000" w:rsidP="00000000" w:rsidRDefault="00000000" w:rsidRPr="00000000" w14:paraId="000004D4">
      <w:pPr>
        <w:pageBreakBefore w:val="0"/>
        <w:ind w:left="0" w:firstLine="0"/>
        <w:rPr/>
      </w:pPr>
      <w:r w:rsidDel="00000000" w:rsidR="00000000" w:rsidRPr="00000000">
        <w:rPr>
          <w:rtl w:val="0"/>
        </w:rPr>
        <w:t xml:space="preserve">Intuice říká, že čím menší je suma vzdáleností mezi dvojicemi bodů, tím menší je suma vzdáleností od těžiště (body jsou prostě “blíž” u sebe). Ale jak to matematicky ukázat na tom vzorci nevím.</w:t>
      </w:r>
    </w:p>
    <w:p w:rsidR="00000000" w:rsidDel="00000000" w:rsidP="00000000" w:rsidRDefault="00000000" w:rsidRPr="00000000" w14:paraId="000004D5">
      <w:pPr>
        <w:pageBreakBefore w:val="0"/>
        <w:ind w:left="0" w:firstLine="0"/>
        <w:rPr/>
      </w:pPr>
      <w:r w:rsidDel="00000000" w:rsidR="00000000" w:rsidRPr="00000000">
        <w:rPr>
          <w:rtl w:val="0"/>
        </w:rPr>
      </w:r>
    </w:p>
    <w:p w:rsidR="00000000" w:rsidDel="00000000" w:rsidP="00000000" w:rsidRDefault="00000000" w:rsidRPr="00000000" w14:paraId="000004D6">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D7">
      <w:pPr>
        <w:pageBreakBefore w:val="0"/>
        <w:ind w:left="0" w:firstLine="0"/>
        <w:rPr>
          <w:b w:val="1"/>
        </w:rPr>
      </w:pPr>
      <w:r w:rsidDel="00000000" w:rsidR="00000000" w:rsidRPr="00000000">
        <w:rPr>
          <w:b w:val="1"/>
          <w:rtl w:val="0"/>
        </w:rPr>
        <w:t xml:space="preserve">Problem 10.3</w:t>
      </w:r>
    </w:p>
    <w:p w:rsidR="00000000" w:rsidDel="00000000" w:rsidP="00000000" w:rsidRDefault="00000000" w:rsidRPr="00000000" w14:paraId="000004D8">
      <w:pPr>
        <w:pageBreakBefore w:val="0"/>
        <w:ind w:left="0" w:firstLine="0"/>
        <w:rPr>
          <w:b w:val="1"/>
        </w:rPr>
      </w:pPr>
      <w:r w:rsidDel="00000000" w:rsidR="00000000" w:rsidRPr="00000000">
        <w:rPr>
          <w:b w:val="1"/>
          <w:rtl w:val="0"/>
        </w:rPr>
        <w:t xml:space="preserve">a)</w:t>
      </w:r>
    </w:p>
    <w:p w:rsidR="00000000" w:rsidDel="00000000" w:rsidP="00000000" w:rsidRDefault="00000000" w:rsidRPr="00000000" w14:paraId="000004D9">
      <w:pPr>
        <w:pageBreakBefore w:val="0"/>
        <w:ind w:left="0" w:firstLine="0"/>
        <w:rPr/>
      </w:pPr>
      <w:r w:rsidDel="00000000" w:rsidR="00000000" w:rsidRPr="00000000">
        <w:rPr>
          <w:rtl w:val="0"/>
        </w:rPr>
        <w:t xml:space="preserve">Hledáme pozice studní c</w:t>
      </w:r>
      <w:r w:rsidDel="00000000" w:rsidR="00000000" w:rsidRPr="00000000">
        <w:rPr>
          <w:vertAlign w:val="subscript"/>
          <w:rtl w:val="0"/>
        </w:rPr>
        <w:t xml:space="preserve">k</w:t>
      </w:r>
      <w:r w:rsidDel="00000000" w:rsidR="00000000" w:rsidRPr="00000000">
        <w:rPr>
          <w:rtl w:val="0"/>
        </w:rPr>
        <w:t xml:space="preserve"> = (x</w:t>
      </w:r>
      <w:r w:rsidDel="00000000" w:rsidR="00000000" w:rsidRPr="00000000">
        <w:rPr>
          <w:vertAlign w:val="subscript"/>
          <w:rtl w:val="0"/>
        </w:rPr>
        <w:t xml:space="preserve">k</w:t>
      </w:r>
      <w:r w:rsidDel="00000000" w:rsidR="00000000" w:rsidRPr="00000000">
        <w:rPr>
          <w:rtl w:val="0"/>
        </w:rPr>
        <w:t xml:space="preserve">, y</w:t>
      </w:r>
      <w:r w:rsidDel="00000000" w:rsidR="00000000" w:rsidRPr="00000000">
        <w:rPr>
          <w:vertAlign w:val="subscript"/>
          <w:rtl w:val="0"/>
        </w:rPr>
        <w:t xml:space="preserve">k</w:t>
      </w:r>
      <w:r w:rsidDel="00000000" w:rsidR="00000000" w:rsidRPr="00000000">
        <w:rPr>
          <w:rtl w:val="0"/>
        </w:rPr>
        <w:t xml:space="preserve">), k = 1,...,K. Jako d(x, y) použijeme euklidovskou vzdálenost (L2 normu bez kvadrátu):</w:t>
      </w:r>
    </w:p>
    <w:p w:rsidR="00000000" w:rsidDel="00000000" w:rsidP="00000000" w:rsidRDefault="00000000" w:rsidRPr="00000000" w14:paraId="000004DA">
      <w:pPr>
        <w:pageBreakBefore w:val="0"/>
        <w:ind w:left="0" w:firstLine="0"/>
        <w:rPr/>
      </w:pPr>
      <w:r w:rsidDel="00000000" w:rsidR="00000000" w:rsidRPr="00000000">
        <w:rPr>
          <w:rtl w:val="0"/>
        </w:rPr>
        <w:t xml:space="preserve">{c</w:t>
      </w:r>
      <w:r w:rsidDel="00000000" w:rsidR="00000000" w:rsidRPr="00000000">
        <w:rPr>
          <w:vertAlign w:val="subscript"/>
          <w:rtl w:val="0"/>
        </w:rPr>
        <w:t xml:space="preserve">k</w:t>
      </w:r>
      <w:r w:rsidDel="00000000" w:rsidR="00000000" w:rsidRPr="00000000">
        <w:rPr>
          <w:rtl w:val="0"/>
        </w:rPr>
        <w:t xml:space="preserve">*} = argmin</w:t>
      </w:r>
      <w:r w:rsidDel="00000000" w:rsidR="00000000" w:rsidRPr="00000000">
        <w:rPr>
          <w:vertAlign w:val="subscript"/>
          <w:rtl w:val="0"/>
        </w:rPr>
        <w:t xml:space="preserve">{ck} z R^K*2</w:t>
      </w:r>
      <w:r w:rsidDel="00000000" w:rsidR="00000000" w:rsidRPr="00000000">
        <w:rPr>
          <w:rtl w:val="0"/>
        </w:rPr>
        <w:t xml:space="preserve"> </w:t>
      </w:r>
      <w:r w:rsidDel="00000000" w:rsidR="00000000" w:rsidRPr="00000000">
        <w:rPr>
          <w:rtl w:val="0"/>
        </w:rPr>
        <w:t xml:space="preserve">Sum</w:t>
      </w:r>
      <w:r w:rsidDel="00000000" w:rsidR="00000000" w:rsidRPr="00000000">
        <w:rPr>
          <w:vertAlign w:val="subscript"/>
          <w:rtl w:val="0"/>
        </w:rPr>
        <w:t xml:space="preserve">i</w:t>
      </w:r>
      <w:r w:rsidDel="00000000" w:rsidR="00000000" w:rsidRPr="00000000">
        <w:rPr>
          <w:vertAlign w:val="subscript"/>
          <w:rtl w:val="0"/>
        </w:rPr>
        <w:t xml:space="preserve"> = 1,...,N</w:t>
      </w:r>
      <w:r w:rsidDel="00000000" w:rsidR="00000000" w:rsidRPr="00000000">
        <w:rPr>
          <w:rtl w:val="0"/>
        </w:rPr>
        <w:t xml:space="preserve"> min</w:t>
      </w:r>
      <w:r w:rsidDel="00000000" w:rsidR="00000000" w:rsidRPr="00000000">
        <w:rPr>
          <w:vertAlign w:val="subscript"/>
          <w:rtl w:val="0"/>
        </w:rPr>
        <w:t xml:space="preserve">k</w:t>
      </w:r>
      <w:r w:rsidDel="00000000" w:rsidR="00000000" w:rsidRPr="00000000">
        <w:rPr>
          <w:rtl w:val="0"/>
        </w:rPr>
        <w:t xml:space="preserve"> ||</w:t>
      </w:r>
      <w:r w:rsidDel="00000000" w:rsidR="00000000" w:rsidRPr="00000000">
        <w:rPr>
          <w:rtl w:val="0"/>
        </w:rPr>
        <w:t xml:space="preserve">p</w:t>
      </w:r>
      <w:r w:rsidDel="00000000" w:rsidR="00000000" w:rsidRPr="00000000">
        <w:rPr>
          <w:vertAlign w:val="subscript"/>
          <w:rtl w:val="0"/>
        </w:rPr>
        <w:t xml:space="preserve">i</w:t>
      </w:r>
      <w:r w:rsidDel="00000000" w:rsidR="00000000" w:rsidRPr="00000000">
        <w:rPr>
          <w:rtl w:val="0"/>
        </w:rPr>
        <w:t xml:space="preserve"> - c</w:t>
      </w:r>
      <w:r w:rsidDel="00000000" w:rsidR="00000000" w:rsidRPr="00000000">
        <w:rPr>
          <w:vertAlign w:val="subscript"/>
          <w:rtl w:val="0"/>
        </w:rPr>
        <w:t xml:space="preserve">k</w:t>
      </w:r>
      <w:r w:rsidDel="00000000" w:rsidR="00000000" w:rsidRPr="00000000">
        <w:rPr>
          <w:rtl w:val="0"/>
        </w:rPr>
        <w:t xml:space="preserve">||</w:t>
      </w:r>
    </w:p>
    <w:p w:rsidR="00000000" w:rsidDel="00000000" w:rsidP="00000000" w:rsidRDefault="00000000" w:rsidRPr="00000000" w14:paraId="000004DB">
      <w:pPr>
        <w:pageBreakBefore w:val="0"/>
        <w:ind w:left="0" w:firstLine="0"/>
        <w:rPr/>
      </w:pPr>
      <w:r w:rsidDel="00000000" w:rsidR="00000000" w:rsidRPr="00000000">
        <w:rPr>
          <w:rtl w:val="0"/>
        </w:rPr>
        <w:t xml:space="preserve">K-medians by používaly Manhattanskou L1 normu:</w:t>
      </w:r>
    </w:p>
    <w:p w:rsidR="00000000" w:rsidDel="00000000" w:rsidP="00000000" w:rsidRDefault="00000000" w:rsidRPr="00000000" w14:paraId="000004DC">
      <w:pPr>
        <w:pageBreakBefore w:val="0"/>
        <w:rPr/>
      </w:pPr>
      <w:r w:rsidDel="00000000" w:rsidR="00000000" w:rsidRPr="00000000">
        <w:rPr>
          <w:rtl w:val="0"/>
        </w:rPr>
        <w:t xml:space="preserve">{c</w:t>
      </w:r>
      <w:r w:rsidDel="00000000" w:rsidR="00000000" w:rsidRPr="00000000">
        <w:rPr>
          <w:vertAlign w:val="subscript"/>
          <w:rtl w:val="0"/>
        </w:rPr>
        <w:t xml:space="preserve">k</w:t>
      </w:r>
      <w:r w:rsidDel="00000000" w:rsidR="00000000" w:rsidRPr="00000000">
        <w:rPr>
          <w:rtl w:val="0"/>
        </w:rPr>
        <w:t xml:space="preserve">*} =  argmin</w:t>
      </w:r>
      <w:r w:rsidDel="00000000" w:rsidR="00000000" w:rsidRPr="00000000">
        <w:rPr>
          <w:vertAlign w:val="subscript"/>
          <w:rtl w:val="0"/>
        </w:rPr>
        <w:t xml:space="preserve">{ck} z R^K*2</w:t>
      </w:r>
      <w:r w:rsidDel="00000000" w:rsidR="00000000" w:rsidRPr="00000000">
        <w:rPr>
          <w:rtl w:val="0"/>
        </w:rPr>
        <w:t xml:space="preserve"> </w:t>
      </w:r>
      <w:r w:rsidDel="00000000" w:rsidR="00000000" w:rsidRPr="00000000">
        <w:rPr>
          <w:rtl w:val="0"/>
        </w:rPr>
        <w:t xml:space="preserve">Sum</w:t>
      </w:r>
      <w:r w:rsidDel="00000000" w:rsidR="00000000" w:rsidRPr="00000000">
        <w:rPr>
          <w:vertAlign w:val="subscript"/>
          <w:rtl w:val="0"/>
        </w:rPr>
        <w:t xml:space="preserve">i</w:t>
      </w:r>
      <w:r w:rsidDel="00000000" w:rsidR="00000000" w:rsidRPr="00000000">
        <w:rPr>
          <w:vertAlign w:val="subscript"/>
          <w:rtl w:val="0"/>
        </w:rPr>
        <w:t xml:space="preserve"> = 1,...,N</w:t>
      </w:r>
      <w:r w:rsidDel="00000000" w:rsidR="00000000" w:rsidRPr="00000000">
        <w:rPr>
          <w:rtl w:val="0"/>
        </w:rPr>
        <w:t xml:space="preserve"> min</w:t>
      </w:r>
      <w:r w:rsidDel="00000000" w:rsidR="00000000" w:rsidRPr="00000000">
        <w:rPr>
          <w:vertAlign w:val="subscript"/>
          <w:rtl w:val="0"/>
        </w:rPr>
        <w:t xml:space="preserve">k </w:t>
      </w:r>
      <w:r w:rsidDel="00000000" w:rsidR="00000000" w:rsidRPr="00000000">
        <w:rPr>
          <w:rtl w:val="0"/>
        </w:rPr>
        <w:t xml:space="preserve">||</w:t>
      </w:r>
      <w:r w:rsidDel="00000000" w:rsidR="00000000" w:rsidRPr="00000000">
        <w:rPr>
          <w:rtl w:val="0"/>
        </w:rPr>
        <w:t xml:space="preserve">p</w:t>
      </w:r>
      <w:r w:rsidDel="00000000" w:rsidR="00000000" w:rsidRPr="00000000">
        <w:rPr>
          <w:vertAlign w:val="subscript"/>
          <w:rtl w:val="0"/>
        </w:rPr>
        <w:t xml:space="preserve">i</w:t>
      </w:r>
      <w:r w:rsidDel="00000000" w:rsidR="00000000" w:rsidRPr="00000000">
        <w:rPr>
          <w:rtl w:val="0"/>
        </w:rPr>
        <w:t xml:space="preserve"> - c</w:t>
      </w:r>
      <w:r w:rsidDel="00000000" w:rsidR="00000000" w:rsidRPr="00000000">
        <w:rPr>
          <w:vertAlign w:val="subscript"/>
          <w:rtl w:val="0"/>
        </w:rPr>
        <w:t xml:space="preserve">k</w:t>
      </w:r>
      <w:r w:rsidDel="00000000" w:rsidR="00000000" w:rsidRPr="00000000">
        <w:rPr>
          <w:rtl w:val="0"/>
        </w:rPr>
        <w:t xml:space="preserve">||</w:t>
      </w:r>
      <w:r w:rsidDel="00000000" w:rsidR="00000000" w:rsidRPr="00000000">
        <w:rPr>
          <w:vertAlign w:val="subscript"/>
          <w:rtl w:val="0"/>
        </w:rPr>
        <w:t xml:space="preserve">1</w:t>
      </w:r>
      <w:r w:rsidDel="00000000" w:rsidR="00000000" w:rsidRPr="00000000">
        <w:rPr>
          <w:rtl w:val="0"/>
        </w:rPr>
        <w:t xml:space="preserve"> =</w:t>
      </w:r>
    </w:p>
    <w:p w:rsidR="00000000" w:rsidDel="00000000" w:rsidP="00000000" w:rsidRDefault="00000000" w:rsidRPr="00000000" w14:paraId="000004DD">
      <w:pPr>
        <w:pageBreakBefore w:val="0"/>
        <w:ind w:firstLine="720"/>
        <w:rPr/>
      </w:pPr>
      <w:r w:rsidDel="00000000" w:rsidR="00000000" w:rsidRPr="00000000">
        <w:rPr>
          <w:rtl w:val="0"/>
        </w:rPr>
        <w:t xml:space="preserve">argmin</w:t>
      </w:r>
      <w:r w:rsidDel="00000000" w:rsidR="00000000" w:rsidRPr="00000000">
        <w:rPr>
          <w:vertAlign w:val="subscript"/>
          <w:rtl w:val="0"/>
        </w:rPr>
        <w:t xml:space="preserve">{ck} z R^K*2</w:t>
      </w:r>
      <w:r w:rsidDel="00000000" w:rsidR="00000000" w:rsidRPr="00000000">
        <w:rPr>
          <w:rtl w:val="0"/>
        </w:rPr>
        <w:t xml:space="preserve"> </w:t>
      </w:r>
      <w:r w:rsidDel="00000000" w:rsidR="00000000" w:rsidRPr="00000000">
        <w:rPr>
          <w:rtl w:val="0"/>
        </w:rPr>
        <w:t xml:space="preserve">Sum</w:t>
      </w:r>
      <w:r w:rsidDel="00000000" w:rsidR="00000000" w:rsidRPr="00000000">
        <w:rPr>
          <w:vertAlign w:val="subscript"/>
          <w:rtl w:val="0"/>
        </w:rPr>
        <w:t xml:space="preserve">i</w:t>
      </w:r>
      <w:r w:rsidDel="00000000" w:rsidR="00000000" w:rsidRPr="00000000">
        <w:rPr>
          <w:vertAlign w:val="subscript"/>
          <w:rtl w:val="0"/>
        </w:rPr>
        <w:t xml:space="preserve"> = 1,...,N</w:t>
      </w:r>
      <w:r w:rsidDel="00000000" w:rsidR="00000000" w:rsidRPr="00000000">
        <w:rPr>
          <w:rtl w:val="0"/>
        </w:rPr>
        <w:t xml:space="preserve"> min</w:t>
      </w:r>
      <w:r w:rsidDel="00000000" w:rsidR="00000000" w:rsidRPr="00000000">
        <w:rPr>
          <w:vertAlign w:val="subscript"/>
          <w:rtl w:val="0"/>
        </w:rPr>
        <w:t xml:space="preserve">k </w:t>
      </w:r>
      <w:r w:rsidDel="00000000" w:rsidR="00000000" w:rsidRPr="00000000">
        <w:rPr>
          <w:rtl w:val="0"/>
        </w:rPr>
        <w:t xml:space="preserve">(|</w:t>
      </w:r>
      <w:r w:rsidDel="00000000" w:rsidR="00000000" w:rsidRPr="00000000">
        <w:rPr>
          <w:rtl w:val="0"/>
        </w:rPr>
        <w:t xml:space="preserve">p</w:t>
      </w:r>
      <w:r w:rsidDel="00000000" w:rsidR="00000000" w:rsidRPr="00000000">
        <w:rPr>
          <w:vertAlign w:val="subscript"/>
          <w:rtl w:val="0"/>
        </w:rPr>
        <w:t xml:space="preserve">i1</w:t>
      </w:r>
      <w:r w:rsidDel="00000000" w:rsidR="00000000" w:rsidRPr="00000000">
        <w:rPr>
          <w:rtl w:val="0"/>
        </w:rPr>
        <w:t xml:space="preserve"> - c</w:t>
      </w:r>
      <w:r w:rsidDel="00000000" w:rsidR="00000000" w:rsidRPr="00000000">
        <w:rPr>
          <w:vertAlign w:val="subscript"/>
          <w:rtl w:val="0"/>
        </w:rPr>
        <w:t xml:space="preserve">k</w:t>
      </w:r>
      <w:r w:rsidDel="00000000" w:rsidR="00000000" w:rsidRPr="00000000">
        <w:rPr>
          <w:vertAlign w:val="subscript"/>
          <w:rtl w:val="0"/>
        </w:rPr>
        <w:t xml:space="preserve">1</w:t>
      </w:r>
      <w:r w:rsidDel="00000000" w:rsidR="00000000" w:rsidRPr="00000000">
        <w:rPr>
          <w:rtl w:val="0"/>
        </w:rPr>
        <w:t xml:space="preserve">| + |</w:t>
      </w:r>
      <w:r w:rsidDel="00000000" w:rsidR="00000000" w:rsidRPr="00000000">
        <w:rPr>
          <w:rtl w:val="0"/>
        </w:rPr>
        <w:t xml:space="preserve">p</w:t>
      </w:r>
      <w:r w:rsidDel="00000000" w:rsidR="00000000" w:rsidRPr="00000000">
        <w:rPr>
          <w:vertAlign w:val="subscript"/>
          <w:rtl w:val="0"/>
        </w:rPr>
        <w:t xml:space="preserve">i2</w:t>
      </w:r>
      <w:r w:rsidDel="00000000" w:rsidR="00000000" w:rsidRPr="00000000">
        <w:rPr>
          <w:rtl w:val="0"/>
        </w:rPr>
        <w:t xml:space="preserve"> - c</w:t>
      </w:r>
      <w:r w:rsidDel="00000000" w:rsidR="00000000" w:rsidRPr="00000000">
        <w:rPr>
          <w:vertAlign w:val="subscript"/>
          <w:rtl w:val="0"/>
        </w:rPr>
        <w:t xml:space="preserve">k</w:t>
      </w:r>
      <w:r w:rsidDel="00000000" w:rsidR="00000000" w:rsidRPr="00000000">
        <w:rPr>
          <w:vertAlign w:val="subscript"/>
          <w:rtl w:val="0"/>
        </w:rPr>
        <w:t xml:space="preserve">12</w:t>
      </w:r>
      <w:r w:rsidDel="00000000" w:rsidR="00000000" w:rsidRPr="00000000">
        <w:rPr>
          <w:rtl w:val="0"/>
        </w:rPr>
        <w:t xml:space="preserve">|)</w:t>
      </w:r>
    </w:p>
    <w:p w:rsidR="00000000" w:rsidDel="00000000" w:rsidP="00000000" w:rsidRDefault="00000000" w:rsidRPr="00000000" w14:paraId="000004DE">
      <w:pPr>
        <w:pageBreakBefore w:val="0"/>
        <w:ind w:left="0" w:firstLine="0"/>
        <w:rPr>
          <w:b w:val="1"/>
        </w:rPr>
      </w:pPr>
      <w:r w:rsidDel="00000000" w:rsidR="00000000" w:rsidRPr="00000000">
        <w:rPr>
          <w:b w:val="1"/>
          <w:rtl w:val="0"/>
        </w:rPr>
        <w:t xml:space="preserve">b)</w:t>
      </w:r>
    </w:p>
    <w:p w:rsidR="00000000" w:rsidDel="00000000" w:rsidP="00000000" w:rsidRDefault="00000000" w:rsidRPr="00000000" w14:paraId="000004DF">
      <w:pPr>
        <w:pageBreakBefore w:val="0"/>
        <w:ind w:left="0" w:firstLine="0"/>
        <w:rPr/>
      </w:pPr>
      <w:r w:rsidDel="00000000" w:rsidR="00000000" w:rsidRPr="00000000">
        <w:rPr>
          <w:rtl w:val="0"/>
        </w:rPr>
        <w:t xml:space="preserve">Nyní musíme brát v potaz kombinaci klesající ceny za potrubí a rostoucí ceny za studně.</w:t>
      </w:r>
    </w:p>
    <w:p w:rsidR="00000000" w:rsidDel="00000000" w:rsidP="00000000" w:rsidRDefault="00000000" w:rsidRPr="00000000" w14:paraId="000004E0">
      <w:pPr>
        <w:pageBreakBefore w:val="0"/>
        <w:ind w:left="0" w:firstLine="0"/>
        <w:rPr/>
      </w:pPr>
      <w:r w:rsidDel="00000000" w:rsidR="00000000" w:rsidRPr="00000000">
        <w:rPr>
          <w:rtl w:val="0"/>
        </w:rPr>
        <w:t xml:space="preserve">Formálně: K* = </w:t>
      </w:r>
      <w:r w:rsidDel="00000000" w:rsidR="00000000" w:rsidRPr="00000000">
        <w:rPr>
          <w:rtl w:val="0"/>
        </w:rPr>
        <w:t xml:space="preserve">argmin</w:t>
      </w:r>
      <w:r w:rsidDel="00000000" w:rsidR="00000000" w:rsidRPr="00000000">
        <w:rPr>
          <w:vertAlign w:val="subscript"/>
          <w:rtl w:val="0"/>
        </w:rPr>
        <w:t xml:space="preserve">K</w:t>
      </w:r>
      <w:r w:rsidDel="00000000" w:rsidR="00000000" w:rsidRPr="00000000">
        <w:rPr>
          <w:vertAlign w:val="subscript"/>
          <w:rtl w:val="0"/>
        </w:rPr>
        <w:t xml:space="preserve"> z {1,2,..}.</w:t>
      </w:r>
      <w:r w:rsidDel="00000000" w:rsidR="00000000" w:rsidRPr="00000000">
        <w:rPr>
          <w:rtl w:val="0"/>
        </w:rPr>
        <w:t xml:space="preserve"> (K*c</w:t>
      </w:r>
      <w:r w:rsidDel="00000000" w:rsidR="00000000" w:rsidRPr="00000000">
        <w:rPr>
          <w:vertAlign w:val="subscript"/>
          <w:rtl w:val="0"/>
        </w:rPr>
        <w:t xml:space="preserve">w</w:t>
      </w:r>
      <w:r w:rsidDel="00000000" w:rsidR="00000000" w:rsidRPr="00000000">
        <w:rPr>
          <w:rtl w:val="0"/>
        </w:rPr>
        <w:t xml:space="preserve"> + argmin</w:t>
      </w:r>
      <w:r w:rsidDel="00000000" w:rsidR="00000000" w:rsidRPr="00000000">
        <w:rPr>
          <w:vertAlign w:val="subscript"/>
          <w:rtl w:val="0"/>
        </w:rPr>
        <w:t xml:space="preserve">{c1, …, cK}</w:t>
      </w:r>
      <w:r w:rsidDel="00000000" w:rsidR="00000000" w:rsidRPr="00000000">
        <w:rPr>
          <w:rtl w:val="0"/>
        </w:rPr>
        <w:t xml:space="preserve"> </w:t>
      </w:r>
      <w:r w:rsidDel="00000000" w:rsidR="00000000" w:rsidRPr="00000000">
        <w:rPr>
          <w:rtl w:val="0"/>
        </w:rPr>
        <w:t xml:space="preserve">Sum</w:t>
      </w:r>
      <w:r w:rsidDel="00000000" w:rsidR="00000000" w:rsidRPr="00000000">
        <w:rPr>
          <w:vertAlign w:val="subscript"/>
          <w:rtl w:val="0"/>
        </w:rPr>
        <w:t xml:space="preserve">i</w:t>
      </w:r>
      <w:r w:rsidDel="00000000" w:rsidR="00000000" w:rsidRPr="00000000">
        <w:rPr>
          <w:vertAlign w:val="subscript"/>
          <w:rtl w:val="0"/>
        </w:rPr>
        <w:t xml:space="preserve"> = 1..N</w:t>
      </w:r>
      <w:r w:rsidDel="00000000" w:rsidR="00000000" w:rsidRPr="00000000">
        <w:rPr>
          <w:rtl w:val="0"/>
        </w:rPr>
        <w:t xml:space="preserve"> </w:t>
      </w:r>
      <w:r w:rsidDel="00000000" w:rsidR="00000000" w:rsidRPr="00000000">
        <w:rPr>
          <w:rtl w:val="0"/>
        </w:rPr>
        <w:t xml:space="preserve">min</w:t>
      </w:r>
      <w:r w:rsidDel="00000000" w:rsidR="00000000" w:rsidRPr="00000000">
        <w:rPr>
          <w:vertAlign w:val="subscript"/>
          <w:rtl w:val="0"/>
        </w:rPr>
        <w:t xml:space="preserve">j</w:t>
      </w:r>
      <w:r w:rsidDel="00000000" w:rsidR="00000000" w:rsidRPr="00000000">
        <w:rPr>
          <w:vertAlign w:val="subscript"/>
          <w:rtl w:val="0"/>
        </w:rPr>
        <w:t xml:space="preserve"> z {1, …, K}</w:t>
      </w:r>
      <w:r w:rsidDel="00000000" w:rsidR="00000000" w:rsidRPr="00000000">
        <w:rPr>
          <w:rtl w:val="0"/>
        </w:rPr>
        <w:t xml:space="preserve"> </w:t>
      </w:r>
      <w:r w:rsidDel="00000000" w:rsidR="00000000" w:rsidRPr="00000000">
        <w:rPr>
          <w:rtl w:val="0"/>
        </w:rPr>
        <w:t xml:space="preserve">d(p</w:t>
      </w:r>
      <w:r w:rsidDel="00000000" w:rsidR="00000000" w:rsidRPr="00000000">
        <w:rPr>
          <w:vertAlign w:val="subscript"/>
          <w:rtl w:val="0"/>
        </w:rPr>
        <w:t xml:space="preserve">i</w:t>
      </w:r>
      <w:r w:rsidDel="00000000" w:rsidR="00000000" w:rsidRPr="00000000">
        <w:rPr>
          <w:rtl w:val="0"/>
        </w:rPr>
        <w:t xml:space="preserve">, c</w:t>
      </w:r>
      <w:r w:rsidDel="00000000" w:rsidR="00000000" w:rsidRPr="00000000">
        <w:rPr>
          <w:vertAlign w:val="subscript"/>
          <w:rtl w:val="0"/>
        </w:rPr>
        <w:t xml:space="preserve">j</w:t>
      </w:r>
      <w:r w:rsidDel="00000000" w:rsidR="00000000" w:rsidRPr="00000000">
        <w:rPr>
          <w:rtl w:val="0"/>
        </w:rPr>
        <w:t xml:space="preserve">)*c</w:t>
      </w:r>
      <w:r w:rsidDel="00000000" w:rsidR="00000000" w:rsidRPr="00000000">
        <w:rPr>
          <w:vertAlign w:val="subscript"/>
          <w:rtl w:val="0"/>
        </w:rPr>
        <w:t xml:space="preserve">p</w:t>
      </w:r>
      <w:r w:rsidDel="00000000" w:rsidR="00000000" w:rsidRPr="00000000">
        <w:rPr>
          <w:rtl w:val="0"/>
        </w:rPr>
        <w:t xml:space="preserve">)</w:t>
      </w:r>
    </w:p>
    <w:p w:rsidR="00000000" w:rsidDel="00000000" w:rsidP="00000000" w:rsidRDefault="00000000" w:rsidRPr="00000000" w14:paraId="000004E1">
      <w:pPr>
        <w:pageBreakBefore w:val="0"/>
        <w:ind w:left="0" w:firstLine="0"/>
        <w:rPr/>
      </w:pPr>
      <w:r w:rsidDel="00000000" w:rsidR="00000000" w:rsidRPr="00000000">
        <w:rPr/>
        <w:drawing>
          <wp:inline distB="114300" distT="114300" distL="114300" distR="114300">
            <wp:extent cx="3805238" cy="2735525"/>
            <wp:effectExtent b="0" l="0" r="0" t="0"/>
            <wp:docPr id="9"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805238" cy="2735525"/>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pageBreakBefore w:val="0"/>
        <w:ind w:left="0" w:firstLine="0"/>
        <w:rPr/>
      </w:pPr>
      <w:r w:rsidDel="00000000" w:rsidR="00000000" w:rsidRPr="00000000">
        <w:rPr>
          <w:rtl w:val="0"/>
        </w:rPr>
        <w:t xml:space="preserve">Vztah c</w:t>
      </w:r>
      <w:r w:rsidDel="00000000" w:rsidR="00000000" w:rsidRPr="00000000">
        <w:rPr>
          <w:vertAlign w:val="subscript"/>
          <w:rtl w:val="0"/>
        </w:rPr>
        <w:t xml:space="preserve">w</w:t>
      </w:r>
      <w:r w:rsidDel="00000000" w:rsidR="00000000" w:rsidRPr="00000000">
        <w:rPr>
          <w:rtl w:val="0"/>
        </w:rPr>
        <w:t xml:space="preserve"> vzhledem ke k je lineární. Vztah c</w:t>
      </w:r>
      <w:r w:rsidDel="00000000" w:rsidR="00000000" w:rsidRPr="00000000">
        <w:rPr>
          <w:vertAlign w:val="subscript"/>
          <w:rtl w:val="0"/>
        </w:rPr>
        <w:t xml:space="preserve">p</w:t>
      </w:r>
      <w:r w:rsidDel="00000000" w:rsidR="00000000" w:rsidRPr="00000000">
        <w:rPr>
          <w:rtl w:val="0"/>
        </w:rPr>
        <w:t xml:space="preserve"> není lineární, přijde mi, že platí, že každé další zlepšení hodnoty c</w:t>
      </w:r>
      <w:r w:rsidDel="00000000" w:rsidR="00000000" w:rsidRPr="00000000">
        <w:rPr>
          <w:vertAlign w:val="subscript"/>
          <w:rtl w:val="0"/>
        </w:rPr>
        <w:t xml:space="preserve">p</w:t>
      </w:r>
      <w:r w:rsidDel="00000000" w:rsidR="00000000" w:rsidRPr="00000000">
        <w:rPr>
          <w:rtl w:val="0"/>
        </w:rPr>
        <w:t xml:space="preserve"> s rostoucím k je menší než předchozí zlepšení (pokud by i+1. iterace našla bod X, který oproti i. iteraci udělá lepší změnu, než udělal bod Y nalezený v i. iteraci oproti i-1. iteraci, tak tento bod X mohl být nalezen již v i. iteraci místo bodu Y a udělat větší zlepšení, tedy neplatí, že Y je optimální řešení v i. iteraci, což je spor, mi přijde, ale případně mě vyveďte z omylu). Proto jakmile poprvé narazíme na iteraci m, ve které se součet c</w:t>
      </w:r>
      <w:r w:rsidDel="00000000" w:rsidR="00000000" w:rsidRPr="00000000">
        <w:rPr>
          <w:vertAlign w:val="subscript"/>
          <w:rtl w:val="0"/>
        </w:rPr>
        <w:t xml:space="preserve">w</w:t>
      </w:r>
      <w:r w:rsidDel="00000000" w:rsidR="00000000" w:rsidRPr="00000000">
        <w:rPr>
          <w:rtl w:val="0"/>
        </w:rPr>
        <w:t xml:space="preserve"> + c</w:t>
      </w:r>
      <w:r w:rsidDel="00000000" w:rsidR="00000000" w:rsidRPr="00000000">
        <w:rPr>
          <w:vertAlign w:val="subscript"/>
          <w:rtl w:val="0"/>
        </w:rPr>
        <w:t xml:space="preserve">p</w:t>
      </w:r>
      <w:r w:rsidDel="00000000" w:rsidR="00000000" w:rsidRPr="00000000">
        <w:rPr>
          <w:rtl w:val="0"/>
        </w:rPr>
        <w:t xml:space="preserve"> zvětší, předchozí počet studní je ten optimální, tj. k = m - 1.</w:t>
      </w:r>
    </w:p>
    <w:p w:rsidR="00000000" w:rsidDel="00000000" w:rsidP="00000000" w:rsidRDefault="00000000" w:rsidRPr="00000000" w14:paraId="000004E3">
      <w:pPr>
        <w:pageBreakBefore w:val="0"/>
        <w:ind w:left="0" w:firstLine="0"/>
        <w:rPr>
          <w:b w:val="1"/>
        </w:rPr>
      </w:pPr>
      <w:r w:rsidDel="00000000" w:rsidR="00000000" w:rsidRPr="00000000">
        <w:rPr>
          <w:b w:val="1"/>
          <w:rtl w:val="0"/>
        </w:rPr>
        <w:t xml:space="preserve">c)</w:t>
      </w:r>
    </w:p>
    <w:p w:rsidR="00000000" w:rsidDel="00000000" w:rsidP="00000000" w:rsidRDefault="00000000" w:rsidRPr="00000000" w14:paraId="000004E4">
      <w:pPr>
        <w:pageBreakBefore w:val="0"/>
        <w:ind w:left="0" w:firstLine="0"/>
        <w:rPr/>
      </w:pPr>
      <w:r w:rsidDel="00000000" w:rsidR="00000000" w:rsidRPr="00000000">
        <w:rPr>
          <w:rtl w:val="0"/>
        </w:rPr>
        <w:t xml:space="preserve">Algoritmus pouze přijme jinou formu vzdálenosti - Manhattanskou vzdálenost (L1 normu):</w:t>
      </w:r>
    </w:p>
    <w:p w:rsidR="00000000" w:rsidDel="00000000" w:rsidP="00000000" w:rsidRDefault="00000000" w:rsidRPr="00000000" w14:paraId="000004E5">
      <w:pPr>
        <w:pageBreakBefore w:val="0"/>
        <w:rPr/>
      </w:pPr>
      <w:r w:rsidDel="00000000" w:rsidR="00000000" w:rsidRPr="00000000">
        <w:rPr>
          <w:rtl w:val="0"/>
        </w:rPr>
        <w:t xml:space="preserve">{c</w:t>
      </w:r>
      <w:r w:rsidDel="00000000" w:rsidR="00000000" w:rsidRPr="00000000">
        <w:rPr>
          <w:vertAlign w:val="subscript"/>
          <w:rtl w:val="0"/>
        </w:rPr>
        <w:t xml:space="preserve">k</w:t>
      </w:r>
      <w:r w:rsidDel="00000000" w:rsidR="00000000" w:rsidRPr="00000000">
        <w:rPr>
          <w:rtl w:val="0"/>
        </w:rPr>
        <w:t xml:space="preserve">*} =  argmin</w:t>
      </w:r>
      <w:r w:rsidDel="00000000" w:rsidR="00000000" w:rsidRPr="00000000">
        <w:rPr>
          <w:vertAlign w:val="subscript"/>
          <w:rtl w:val="0"/>
        </w:rPr>
        <w:t xml:space="preserve">{ck} z R^K*2</w:t>
      </w:r>
      <w:r w:rsidDel="00000000" w:rsidR="00000000" w:rsidRPr="00000000">
        <w:rPr>
          <w:rtl w:val="0"/>
        </w:rPr>
        <w:t xml:space="preserve"> Sum</w:t>
      </w:r>
      <w:r w:rsidDel="00000000" w:rsidR="00000000" w:rsidRPr="00000000">
        <w:rPr>
          <w:vertAlign w:val="subscript"/>
          <w:rtl w:val="0"/>
        </w:rPr>
        <w:t xml:space="preserve">i = 1,...,N</w:t>
      </w:r>
      <w:r w:rsidDel="00000000" w:rsidR="00000000" w:rsidRPr="00000000">
        <w:rPr>
          <w:rtl w:val="0"/>
        </w:rPr>
        <w:t xml:space="preserve"> min</w:t>
      </w:r>
      <w:r w:rsidDel="00000000" w:rsidR="00000000" w:rsidRPr="00000000">
        <w:rPr>
          <w:vertAlign w:val="subscript"/>
          <w:rtl w:val="0"/>
        </w:rPr>
        <w:t xml:space="preserve">k</w:t>
      </w:r>
      <w:r w:rsidDel="00000000" w:rsidR="00000000" w:rsidRPr="00000000">
        <w:rPr>
          <w:rtl w:val="0"/>
        </w:rPr>
        <w:t xml:space="preserve"> ||p</w:t>
      </w:r>
      <w:r w:rsidDel="00000000" w:rsidR="00000000" w:rsidRPr="00000000">
        <w:rPr>
          <w:vertAlign w:val="subscript"/>
          <w:rtl w:val="0"/>
        </w:rPr>
        <w:t xml:space="preserve">i</w:t>
      </w:r>
      <w:r w:rsidDel="00000000" w:rsidR="00000000" w:rsidRPr="00000000">
        <w:rPr>
          <w:rtl w:val="0"/>
        </w:rPr>
        <w:t xml:space="preserve"> - c</w:t>
      </w:r>
      <w:r w:rsidDel="00000000" w:rsidR="00000000" w:rsidRPr="00000000">
        <w:rPr>
          <w:vertAlign w:val="subscript"/>
          <w:rtl w:val="0"/>
        </w:rPr>
        <w:t xml:space="preserve">k</w:t>
      </w:r>
      <w:r w:rsidDel="00000000" w:rsidR="00000000" w:rsidRPr="00000000">
        <w:rPr>
          <w:rtl w:val="0"/>
        </w:rPr>
        <w:t xml:space="preserve">||</w:t>
      </w:r>
      <w:r w:rsidDel="00000000" w:rsidR="00000000" w:rsidRPr="00000000">
        <w:rPr>
          <w:vertAlign w:val="subscript"/>
          <w:rtl w:val="0"/>
        </w:rPr>
        <w:t xml:space="preserve">1</w:t>
      </w:r>
      <w:r w:rsidDel="00000000" w:rsidR="00000000" w:rsidRPr="00000000">
        <w:rPr>
          <w:rtl w:val="0"/>
        </w:rPr>
        <w:t xml:space="preserve"> =</w:t>
      </w:r>
    </w:p>
    <w:p w:rsidR="00000000" w:rsidDel="00000000" w:rsidP="00000000" w:rsidRDefault="00000000" w:rsidRPr="00000000" w14:paraId="000004E6">
      <w:pPr>
        <w:pageBreakBefore w:val="0"/>
        <w:ind w:firstLine="720"/>
        <w:rPr/>
      </w:pPr>
      <w:r w:rsidDel="00000000" w:rsidR="00000000" w:rsidRPr="00000000">
        <w:rPr>
          <w:rtl w:val="0"/>
        </w:rPr>
        <w:t xml:space="preserve">argmin</w:t>
      </w:r>
      <w:r w:rsidDel="00000000" w:rsidR="00000000" w:rsidRPr="00000000">
        <w:rPr>
          <w:vertAlign w:val="subscript"/>
          <w:rtl w:val="0"/>
        </w:rPr>
        <w:t xml:space="preserve">{ck} z R^K*2</w:t>
      </w:r>
      <w:r w:rsidDel="00000000" w:rsidR="00000000" w:rsidRPr="00000000">
        <w:rPr>
          <w:rtl w:val="0"/>
        </w:rPr>
        <w:t xml:space="preserve"> </w:t>
      </w:r>
      <w:r w:rsidDel="00000000" w:rsidR="00000000" w:rsidRPr="00000000">
        <w:rPr>
          <w:rtl w:val="0"/>
        </w:rPr>
        <w:t xml:space="preserve">Sum</w:t>
      </w:r>
      <w:r w:rsidDel="00000000" w:rsidR="00000000" w:rsidRPr="00000000">
        <w:rPr>
          <w:vertAlign w:val="subscript"/>
          <w:rtl w:val="0"/>
        </w:rPr>
        <w:t xml:space="preserve">i</w:t>
      </w:r>
      <w:r w:rsidDel="00000000" w:rsidR="00000000" w:rsidRPr="00000000">
        <w:rPr>
          <w:vertAlign w:val="subscript"/>
          <w:rtl w:val="0"/>
        </w:rPr>
        <w:t xml:space="preserve"> = 1,...,N</w:t>
      </w:r>
      <w:r w:rsidDel="00000000" w:rsidR="00000000" w:rsidRPr="00000000">
        <w:rPr>
          <w:rtl w:val="0"/>
        </w:rPr>
        <w:t xml:space="preserve"> min</w:t>
      </w:r>
      <w:r w:rsidDel="00000000" w:rsidR="00000000" w:rsidRPr="00000000">
        <w:rPr>
          <w:vertAlign w:val="subscript"/>
          <w:rtl w:val="0"/>
        </w:rPr>
        <w:t xml:space="preserve">k</w:t>
      </w:r>
      <w:r w:rsidDel="00000000" w:rsidR="00000000" w:rsidRPr="00000000">
        <w:rPr>
          <w:rtl w:val="0"/>
        </w:rPr>
        <w:t xml:space="preserve"> (|</w:t>
      </w:r>
      <w:r w:rsidDel="00000000" w:rsidR="00000000" w:rsidRPr="00000000">
        <w:rPr>
          <w:rtl w:val="0"/>
        </w:rPr>
        <w:t xml:space="preserve">p</w:t>
      </w:r>
      <w:r w:rsidDel="00000000" w:rsidR="00000000" w:rsidRPr="00000000">
        <w:rPr>
          <w:vertAlign w:val="subscript"/>
          <w:rtl w:val="0"/>
        </w:rPr>
        <w:t xml:space="preserve">i1</w:t>
      </w:r>
      <w:r w:rsidDel="00000000" w:rsidR="00000000" w:rsidRPr="00000000">
        <w:rPr>
          <w:rtl w:val="0"/>
        </w:rPr>
        <w:t xml:space="preserve"> - c</w:t>
      </w:r>
      <w:r w:rsidDel="00000000" w:rsidR="00000000" w:rsidRPr="00000000">
        <w:rPr>
          <w:vertAlign w:val="subscript"/>
          <w:rtl w:val="0"/>
        </w:rPr>
        <w:t xml:space="preserve">k</w:t>
      </w:r>
      <w:r w:rsidDel="00000000" w:rsidR="00000000" w:rsidRPr="00000000">
        <w:rPr>
          <w:vertAlign w:val="subscript"/>
          <w:rtl w:val="0"/>
        </w:rPr>
        <w:t xml:space="preserve">1</w:t>
      </w:r>
      <w:r w:rsidDel="00000000" w:rsidR="00000000" w:rsidRPr="00000000">
        <w:rPr>
          <w:rtl w:val="0"/>
        </w:rPr>
        <w:t xml:space="preserve">| + |</w:t>
      </w:r>
      <w:r w:rsidDel="00000000" w:rsidR="00000000" w:rsidRPr="00000000">
        <w:rPr>
          <w:rtl w:val="0"/>
        </w:rPr>
        <w:t xml:space="preserve">p</w:t>
      </w:r>
      <w:r w:rsidDel="00000000" w:rsidR="00000000" w:rsidRPr="00000000">
        <w:rPr>
          <w:vertAlign w:val="subscript"/>
          <w:rtl w:val="0"/>
        </w:rPr>
        <w:t xml:space="preserve">i2</w:t>
      </w:r>
      <w:r w:rsidDel="00000000" w:rsidR="00000000" w:rsidRPr="00000000">
        <w:rPr>
          <w:rtl w:val="0"/>
        </w:rPr>
        <w:t xml:space="preserve"> - c</w:t>
      </w:r>
      <w:r w:rsidDel="00000000" w:rsidR="00000000" w:rsidRPr="00000000">
        <w:rPr>
          <w:vertAlign w:val="subscript"/>
          <w:rtl w:val="0"/>
        </w:rPr>
        <w:t xml:space="preserve">k</w:t>
      </w:r>
      <w:r w:rsidDel="00000000" w:rsidR="00000000" w:rsidRPr="00000000">
        <w:rPr>
          <w:vertAlign w:val="subscript"/>
          <w:rtl w:val="0"/>
        </w:rPr>
        <w:t xml:space="preserve">12</w:t>
      </w:r>
      <w:r w:rsidDel="00000000" w:rsidR="00000000" w:rsidRPr="00000000">
        <w:rPr>
          <w:rtl w:val="0"/>
        </w:rPr>
        <w:t xml:space="preserve">|)</w:t>
      </w:r>
    </w:p>
    <w:p w:rsidR="00000000" w:rsidDel="00000000" w:rsidP="00000000" w:rsidRDefault="00000000" w:rsidRPr="00000000" w14:paraId="000004E7">
      <w:pPr>
        <w:pageBreakBefore w:val="0"/>
        <w:ind w:left="0" w:firstLine="0"/>
        <w:rPr/>
      </w:pPr>
      <w:r w:rsidDel="00000000" w:rsidR="00000000" w:rsidRPr="00000000">
        <w:rPr>
          <w:rtl w:val="0"/>
        </w:rPr>
      </w:r>
    </w:p>
    <w:p w:rsidR="00000000" w:rsidDel="00000000" w:rsidP="00000000" w:rsidRDefault="00000000" w:rsidRPr="00000000" w14:paraId="000004E8">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4E9">
      <w:pPr>
        <w:pageBreakBefore w:val="0"/>
        <w:ind w:left="0" w:firstLine="0"/>
        <w:rPr>
          <w:b w:val="1"/>
        </w:rPr>
      </w:pPr>
      <w:r w:rsidDel="00000000" w:rsidR="00000000" w:rsidRPr="00000000">
        <w:rPr>
          <w:b w:val="1"/>
          <w:rtl w:val="0"/>
        </w:rPr>
        <w:t xml:space="preserve">Problem 11.1</w:t>
      </w:r>
    </w:p>
    <w:p w:rsidR="00000000" w:rsidDel="00000000" w:rsidP="00000000" w:rsidRDefault="00000000" w:rsidRPr="00000000" w14:paraId="000004EA">
      <w:pPr>
        <w:pageBreakBefore w:val="0"/>
        <w:rPr>
          <w:b w:val="1"/>
        </w:rPr>
      </w:pPr>
      <w:r w:rsidDel="00000000" w:rsidR="00000000" w:rsidRPr="00000000">
        <w:rPr>
          <w:rtl w:val="0"/>
        </w:rPr>
        <w:t xml:space="preserve">Máme T = {x</w:t>
      </w:r>
      <w:r w:rsidDel="00000000" w:rsidR="00000000" w:rsidRPr="00000000">
        <w:rPr>
          <w:vertAlign w:val="subscript"/>
          <w:rtl w:val="0"/>
        </w:rPr>
        <w:t xml:space="preserve">i</w:t>
      </w:r>
      <w:r w:rsidDel="00000000" w:rsidR="00000000" w:rsidRPr="00000000">
        <w:rPr>
          <w:rtl w:val="0"/>
        </w:rPr>
        <w:t xml:space="preserve">}</w:t>
      </w:r>
      <w:r w:rsidDel="00000000" w:rsidR="00000000" w:rsidRPr="00000000">
        <w:rPr>
          <w:vertAlign w:val="subscript"/>
          <w:rtl w:val="0"/>
        </w:rPr>
        <w:t xml:space="preserve">i=1..N</w:t>
      </w:r>
      <w:r w:rsidDel="00000000" w:rsidR="00000000" w:rsidRPr="00000000">
        <w:rPr>
          <w:rtl w:val="0"/>
        </w:rPr>
        <w:t xml:space="preserve">, p(x|k) = N(μ</w:t>
      </w:r>
      <w:r w:rsidDel="00000000" w:rsidR="00000000" w:rsidRPr="00000000">
        <w:rPr>
          <w:vertAlign w:val="subscript"/>
          <w:rtl w:val="0"/>
        </w:rPr>
        <w:t xml:space="preserve">k</w:t>
      </w:r>
      <w:r w:rsidDel="00000000" w:rsidR="00000000" w:rsidRPr="00000000">
        <w:rPr>
          <w:rtl w:val="0"/>
        </w:rPr>
        <w:t xml:space="preserve">, I), p(k) = 1/K, p(x, k) = p(x|k)p(k) = N(μ</w:t>
      </w:r>
      <w:r w:rsidDel="00000000" w:rsidR="00000000" w:rsidRPr="00000000">
        <w:rPr>
          <w:vertAlign w:val="subscript"/>
          <w:rtl w:val="0"/>
        </w:rPr>
        <w:t xml:space="preserve">k</w:t>
      </w:r>
      <w:r w:rsidDel="00000000" w:rsidR="00000000" w:rsidRPr="00000000">
        <w:rPr>
          <w:rtl w:val="0"/>
        </w:rPr>
        <w:t xml:space="preserve">, I)/K, kde K je konstantní, proto ji můžeme v optimalizaci vynechat a brát p(x, k) = N(μ</w:t>
      </w:r>
      <w:r w:rsidDel="00000000" w:rsidR="00000000" w:rsidRPr="00000000">
        <w:rPr>
          <w:vertAlign w:val="subscript"/>
          <w:rtl w:val="0"/>
        </w:rPr>
        <w:t xml:space="preserve">k</w:t>
      </w:r>
      <w:r w:rsidDel="00000000" w:rsidR="00000000" w:rsidRPr="00000000">
        <w:rPr>
          <w:rtl w:val="0"/>
        </w:rPr>
        <w:t xml:space="preserve">, I)</w:t>
      </w:r>
      <w:r w:rsidDel="00000000" w:rsidR="00000000" w:rsidRPr="00000000">
        <w:rPr>
          <w:rtl w:val="0"/>
        </w:rPr>
      </w:r>
    </w:p>
    <w:p w:rsidR="00000000" w:rsidDel="00000000" w:rsidP="00000000" w:rsidRDefault="00000000" w:rsidRPr="00000000" w14:paraId="000004EB">
      <w:pPr>
        <w:pageBreakBefore w:val="0"/>
        <w:ind w:left="0" w:firstLine="0"/>
        <w:rPr>
          <w:b w:val="1"/>
        </w:rPr>
      </w:pPr>
      <w:r w:rsidDel="00000000" w:rsidR="00000000" w:rsidRPr="00000000">
        <w:rPr>
          <w:b w:val="1"/>
          <w:rtl w:val="0"/>
        </w:rPr>
        <w:t xml:space="preserve">a)</w:t>
      </w:r>
    </w:p>
    <w:p w:rsidR="00000000" w:rsidDel="00000000" w:rsidP="00000000" w:rsidRDefault="00000000" w:rsidRPr="00000000" w14:paraId="000004EC">
      <w:pPr>
        <w:pageBreakBefore w:val="0"/>
        <w:ind w:left="0" w:firstLine="0"/>
        <w:rPr/>
      </w:pPr>
      <w:r w:rsidDel="00000000" w:rsidR="00000000" w:rsidRPr="00000000">
        <w:rPr>
          <w:rtl w:val="0"/>
        </w:rPr>
        <w:t xml:space="preserve">Nejdříve nalezneme pro každý bod x</w:t>
      </w:r>
      <w:r w:rsidDel="00000000" w:rsidR="00000000" w:rsidRPr="00000000">
        <w:rPr>
          <w:vertAlign w:val="subscript"/>
          <w:rtl w:val="0"/>
        </w:rPr>
        <w:t xml:space="preserve">i</w:t>
      </w:r>
      <w:r w:rsidDel="00000000" w:rsidR="00000000" w:rsidRPr="00000000">
        <w:rPr>
          <w:rtl w:val="0"/>
        </w:rPr>
        <w:t xml:space="preserve"> jeho odhadovanou třídu k</w:t>
      </w:r>
      <w:r w:rsidDel="00000000" w:rsidR="00000000" w:rsidRPr="00000000">
        <w:rPr>
          <w:vertAlign w:val="subscript"/>
          <w:rtl w:val="0"/>
        </w:rPr>
        <w:t xml:space="preserve">i</w:t>
      </w:r>
      <w:r w:rsidDel="00000000" w:rsidR="00000000" w:rsidRPr="00000000">
        <w:rPr>
          <w:rtl w:val="0"/>
        </w:rPr>
        <w:t xml:space="preserve">:</w:t>
      </w:r>
    </w:p>
    <w:p w:rsidR="00000000" w:rsidDel="00000000" w:rsidP="00000000" w:rsidRDefault="00000000" w:rsidRPr="00000000" w14:paraId="000004ED">
      <w:pPr>
        <w:pageBreakBefore w:val="0"/>
        <w:ind w:left="0" w:firstLine="0"/>
        <w:rPr/>
      </w:pPr>
      <w:r w:rsidDel="00000000" w:rsidR="00000000" w:rsidRPr="00000000">
        <w:rPr>
          <w:rtl w:val="0"/>
        </w:rPr>
        <w:t xml:space="preserve">k</w:t>
      </w:r>
      <w:r w:rsidDel="00000000" w:rsidR="00000000" w:rsidRPr="00000000">
        <w:rPr>
          <w:vertAlign w:val="subscript"/>
          <w:rtl w:val="0"/>
        </w:rPr>
        <w:t xml:space="preserve">i</w:t>
      </w:r>
      <w:r w:rsidDel="00000000" w:rsidR="00000000" w:rsidRPr="00000000">
        <w:rPr>
          <w:rtl w:val="0"/>
        </w:rPr>
        <w:t xml:space="preserve"> = </w:t>
      </w:r>
      <w:r w:rsidDel="00000000" w:rsidR="00000000" w:rsidRPr="00000000">
        <w:rPr>
          <w:rtl w:val="0"/>
        </w:rPr>
        <w:t xml:space="preserve">argmax</w:t>
      </w:r>
      <w:r w:rsidDel="00000000" w:rsidR="00000000" w:rsidRPr="00000000">
        <w:rPr>
          <w:vertAlign w:val="subscript"/>
          <w:rtl w:val="0"/>
        </w:rPr>
        <w:t xml:space="preserve">k</w:t>
      </w:r>
      <w:r w:rsidDel="00000000" w:rsidR="00000000" w:rsidRPr="00000000">
        <w:rPr>
          <w:rtl w:val="0"/>
        </w:rPr>
        <w:t xml:space="preserve"> p(x</w:t>
      </w:r>
      <w:r w:rsidDel="00000000" w:rsidR="00000000" w:rsidRPr="00000000">
        <w:rPr>
          <w:vertAlign w:val="subscript"/>
          <w:rtl w:val="0"/>
        </w:rPr>
        <w:t xml:space="preserve">i</w:t>
      </w:r>
      <w:r w:rsidDel="00000000" w:rsidR="00000000" w:rsidRPr="00000000">
        <w:rPr>
          <w:rtl w:val="0"/>
        </w:rPr>
        <w:t xml:space="preserve">|k)p(k)/(</w:t>
      </w:r>
      <w:r w:rsidDel="00000000" w:rsidR="00000000" w:rsidRPr="00000000">
        <w:rPr>
          <w:rtl w:val="0"/>
        </w:rPr>
        <w:t xml:space="preserve">Sum</w:t>
      </w:r>
      <w:r w:rsidDel="00000000" w:rsidR="00000000" w:rsidRPr="00000000">
        <w:rPr>
          <w:vertAlign w:val="subscript"/>
          <w:rtl w:val="0"/>
        </w:rPr>
        <w:t xml:space="preserve">k</w:t>
      </w:r>
      <w:r w:rsidDel="00000000" w:rsidR="00000000" w:rsidRPr="00000000">
        <w:rPr>
          <w:vertAlign w:val="subscript"/>
          <w:rtl w:val="0"/>
        </w:rPr>
        <w:t xml:space="preserve">’</w:t>
      </w:r>
      <w:r w:rsidDel="00000000" w:rsidR="00000000" w:rsidRPr="00000000">
        <w:rPr>
          <w:rtl w:val="0"/>
        </w:rPr>
        <w:t xml:space="preserve"> p(x</w:t>
      </w:r>
      <w:r w:rsidDel="00000000" w:rsidR="00000000" w:rsidRPr="00000000">
        <w:rPr>
          <w:vertAlign w:val="subscript"/>
          <w:rtl w:val="0"/>
        </w:rPr>
        <w:t xml:space="preserve">i</w:t>
      </w:r>
      <w:r w:rsidDel="00000000" w:rsidR="00000000" w:rsidRPr="00000000">
        <w:rPr>
          <w:rtl w:val="0"/>
        </w:rPr>
        <w:t xml:space="preserve">|k’)p(k’)) = </w:t>
      </w:r>
      <w:r w:rsidDel="00000000" w:rsidR="00000000" w:rsidRPr="00000000">
        <w:rPr>
          <w:rtl w:val="0"/>
        </w:rPr>
        <w:t xml:space="preserve">argmax</w:t>
      </w:r>
      <w:r w:rsidDel="00000000" w:rsidR="00000000" w:rsidRPr="00000000">
        <w:rPr>
          <w:vertAlign w:val="subscript"/>
          <w:rtl w:val="0"/>
        </w:rPr>
        <w:t xml:space="preserve">k</w:t>
      </w:r>
      <w:r w:rsidDel="00000000" w:rsidR="00000000" w:rsidRPr="00000000">
        <w:rPr>
          <w:rtl w:val="0"/>
        </w:rPr>
        <w:t xml:space="preserve"> p(x</w:t>
      </w:r>
      <w:r w:rsidDel="00000000" w:rsidR="00000000" w:rsidRPr="00000000">
        <w:rPr>
          <w:vertAlign w:val="subscript"/>
          <w:rtl w:val="0"/>
        </w:rPr>
        <w:t xml:space="preserve">i</w:t>
      </w:r>
      <w:r w:rsidDel="00000000" w:rsidR="00000000" w:rsidRPr="00000000">
        <w:rPr>
          <w:rtl w:val="0"/>
        </w:rPr>
        <w:t xml:space="preserve">|k) = </w:t>
      </w:r>
      <w:r w:rsidDel="00000000" w:rsidR="00000000" w:rsidRPr="00000000">
        <w:rPr>
          <w:rtl w:val="0"/>
        </w:rPr>
        <w:t xml:space="preserve">argmax</w:t>
      </w:r>
      <w:r w:rsidDel="00000000" w:rsidR="00000000" w:rsidRPr="00000000">
        <w:rPr>
          <w:vertAlign w:val="subscript"/>
          <w:rtl w:val="0"/>
        </w:rPr>
        <w:t xml:space="preserve">k</w:t>
      </w:r>
      <w:r w:rsidDel="00000000" w:rsidR="00000000" w:rsidRPr="00000000">
        <w:rPr>
          <w:rtl w:val="0"/>
        </w:rPr>
        <w:t xml:space="preserve"> N(x</w:t>
      </w:r>
      <w:r w:rsidDel="00000000" w:rsidR="00000000" w:rsidRPr="00000000">
        <w:rPr>
          <w:vertAlign w:val="subscript"/>
          <w:rtl w:val="0"/>
        </w:rPr>
        <w:t xml:space="preserve">i</w:t>
      </w:r>
      <w:r w:rsidDel="00000000" w:rsidR="00000000" w:rsidRPr="00000000">
        <w:rPr>
          <w:rtl w:val="0"/>
        </w:rPr>
        <w:t xml:space="preserve"> | μ</w:t>
      </w:r>
      <w:r w:rsidDel="00000000" w:rsidR="00000000" w:rsidRPr="00000000">
        <w:rPr>
          <w:vertAlign w:val="subscript"/>
          <w:rtl w:val="0"/>
        </w:rPr>
        <w:t xml:space="preserve">k</w:t>
      </w:r>
      <w:r w:rsidDel="00000000" w:rsidR="00000000" w:rsidRPr="00000000">
        <w:rPr>
          <w:rtl w:val="0"/>
        </w:rPr>
        <w:t xml:space="preserve">, I)</w:t>
      </w:r>
    </w:p>
    <w:p w:rsidR="00000000" w:rsidDel="00000000" w:rsidP="00000000" w:rsidRDefault="00000000" w:rsidRPr="00000000" w14:paraId="000004EE">
      <w:pPr>
        <w:pageBreakBefore w:val="0"/>
        <w:ind w:left="0" w:firstLine="0"/>
        <w:rPr/>
      </w:pPr>
      <w:r w:rsidDel="00000000" w:rsidR="00000000" w:rsidRPr="00000000">
        <w:rPr>
          <w:rtl w:val="0"/>
        </w:rPr>
        <w:t xml:space="preserve">Poté pro každou třídu zvlášť upravíme její μ</w:t>
      </w:r>
      <w:r w:rsidDel="00000000" w:rsidR="00000000" w:rsidRPr="00000000">
        <w:rPr>
          <w:vertAlign w:val="subscript"/>
          <w:rtl w:val="0"/>
        </w:rPr>
        <w:t xml:space="preserve">k</w:t>
      </w:r>
      <w:r w:rsidDel="00000000" w:rsidR="00000000" w:rsidRPr="00000000">
        <w:rPr>
          <w:rtl w:val="0"/>
        </w:rPr>
        <w:t xml:space="preserve">:</w:t>
      </w:r>
    </w:p>
    <w:p w:rsidR="00000000" w:rsidDel="00000000" w:rsidP="00000000" w:rsidRDefault="00000000" w:rsidRPr="00000000" w14:paraId="000004EF">
      <w:pPr>
        <w:pageBreakBefore w:val="0"/>
        <w:rPr/>
      </w:pPr>
      <w:r w:rsidDel="00000000" w:rsidR="00000000" w:rsidRPr="00000000">
        <w:rPr>
          <w:rtl w:val="0"/>
        </w:rPr>
        <w:t xml:space="preserve">μ</w:t>
      </w:r>
      <w:r w:rsidDel="00000000" w:rsidR="00000000" w:rsidRPr="00000000">
        <w:rPr>
          <w:vertAlign w:val="subscript"/>
          <w:rtl w:val="0"/>
        </w:rPr>
        <w:t xml:space="preserve">k</w:t>
      </w:r>
      <w:r w:rsidDel="00000000" w:rsidR="00000000" w:rsidRPr="00000000">
        <w:rPr>
          <w:rtl w:val="0"/>
        </w:rPr>
        <w:t xml:space="preserve"> = </w:t>
      </w:r>
      <w:r w:rsidDel="00000000" w:rsidR="00000000" w:rsidRPr="00000000">
        <w:rPr>
          <w:rtl w:val="0"/>
        </w:rPr>
        <w:t xml:space="preserve">argmax</w:t>
      </w:r>
      <w:r w:rsidDel="00000000" w:rsidR="00000000" w:rsidRPr="00000000">
        <w:rPr>
          <w:vertAlign w:val="subscript"/>
          <w:rtl w:val="0"/>
        </w:rPr>
        <w:t xml:space="preserve">μ</w:t>
      </w:r>
      <w:r w:rsidDel="00000000" w:rsidR="00000000" w:rsidRPr="00000000">
        <w:rPr>
          <w:rtl w:val="0"/>
        </w:rPr>
        <w:t xml:space="preserve"> (Prod</w:t>
      </w:r>
      <w:r w:rsidDel="00000000" w:rsidR="00000000" w:rsidRPr="00000000">
        <w:rPr>
          <w:vertAlign w:val="subscript"/>
          <w:rtl w:val="0"/>
        </w:rPr>
        <w:t xml:space="preserve">i: ki = k</w:t>
      </w:r>
      <w:r w:rsidDel="00000000" w:rsidR="00000000" w:rsidRPr="00000000">
        <w:rPr>
          <w:rFonts w:ascii="Arial Unicode MS" w:cs="Arial Unicode MS" w:eastAsia="Arial Unicode MS" w:hAnsi="Arial Unicode MS"/>
          <w:rtl w:val="0"/>
        </w:rPr>
        <w:t xml:space="preserve"> 1/√(2π)</w:t>
      </w:r>
      <w:r w:rsidDel="00000000" w:rsidR="00000000" w:rsidRPr="00000000">
        <w:rPr>
          <w:vertAlign w:val="superscript"/>
          <w:rtl w:val="0"/>
        </w:rPr>
        <w:t xml:space="preserve">D</w:t>
      </w:r>
      <w:r w:rsidDel="00000000" w:rsidR="00000000" w:rsidRPr="00000000">
        <w:rPr>
          <w:rtl w:val="0"/>
        </w:rPr>
        <w:t xml:space="preserve"> * exp(-½ (x</w:t>
      </w:r>
      <w:r w:rsidDel="00000000" w:rsidR="00000000" w:rsidRPr="00000000">
        <w:rPr>
          <w:vertAlign w:val="subscript"/>
          <w:rtl w:val="0"/>
        </w:rPr>
        <w:t xml:space="preserve">i</w:t>
      </w:r>
      <w:r w:rsidDel="00000000" w:rsidR="00000000" w:rsidRPr="00000000">
        <w:rPr>
          <w:rtl w:val="0"/>
        </w:rPr>
        <w:t xml:space="preserve"> - μ)</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μ)))</w:t>
      </w:r>
    </w:p>
    <w:p w:rsidR="00000000" w:rsidDel="00000000" w:rsidP="00000000" w:rsidRDefault="00000000" w:rsidRPr="00000000" w14:paraId="000004F0">
      <w:pPr>
        <w:pageBreakBefore w:val="0"/>
        <w:rPr/>
      </w:pPr>
      <w:r w:rsidDel="00000000" w:rsidR="00000000" w:rsidRPr="00000000">
        <w:rPr>
          <w:rtl w:val="0"/>
        </w:rPr>
        <w:t xml:space="preserve">l</w:t>
      </w:r>
      <w:r w:rsidDel="00000000" w:rsidR="00000000" w:rsidRPr="00000000">
        <w:rPr>
          <w:vertAlign w:val="subscript"/>
          <w:rtl w:val="0"/>
        </w:rPr>
        <w:t xml:space="preserve">k</w:t>
      </w:r>
      <w:r w:rsidDel="00000000" w:rsidR="00000000" w:rsidRPr="00000000">
        <w:rPr>
          <w:rtl w:val="0"/>
        </w:rPr>
        <w:t xml:space="preserve">(μ) = Sum</w:t>
      </w:r>
      <w:r w:rsidDel="00000000" w:rsidR="00000000" w:rsidRPr="00000000">
        <w:rPr>
          <w:vertAlign w:val="subscript"/>
          <w:rtl w:val="0"/>
        </w:rPr>
        <w:t xml:space="preserve">i: ki = k</w:t>
      </w:r>
      <w:r w:rsidDel="00000000" w:rsidR="00000000" w:rsidRPr="00000000">
        <w:rPr>
          <w:rtl w:val="0"/>
        </w:rPr>
        <w:t xml:space="preserve"> (ln(1/(2π)</w:t>
      </w:r>
      <w:r w:rsidDel="00000000" w:rsidR="00000000" w:rsidRPr="00000000">
        <w:rPr>
          <w:vertAlign w:val="superscript"/>
          <w:rtl w:val="0"/>
        </w:rPr>
        <w:t xml:space="preserve">D/2</w:t>
      </w:r>
      <w:r w:rsidDel="00000000" w:rsidR="00000000" w:rsidRPr="00000000">
        <w:rPr>
          <w:rtl w:val="0"/>
        </w:rPr>
        <w:t xml:space="preserve">) - ½ (</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- 2μ</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μ</w:t>
      </w:r>
      <w:r w:rsidDel="00000000" w:rsidR="00000000" w:rsidRPr="00000000">
        <w:rPr>
          <w:vertAlign w:val="superscript"/>
          <w:rtl w:val="0"/>
        </w:rPr>
        <w:t xml:space="preserve">T</w:t>
      </w:r>
      <w:r w:rsidDel="00000000" w:rsidR="00000000" w:rsidRPr="00000000">
        <w:rPr>
          <w:rtl w:val="0"/>
        </w:rPr>
        <w:t xml:space="preserve">μ))</w:t>
      </w:r>
    </w:p>
    <w:p w:rsidR="00000000" w:rsidDel="00000000" w:rsidP="00000000" w:rsidRDefault="00000000" w:rsidRPr="00000000" w14:paraId="000004F1">
      <w:pPr>
        <w:pageBreakBefore w:val="0"/>
        <w:rPr/>
      </w:pPr>
      <w:r w:rsidDel="00000000" w:rsidR="00000000" w:rsidRPr="00000000">
        <w:rPr>
          <w:rFonts w:ascii="Arial Unicode MS" w:cs="Arial Unicode MS" w:eastAsia="Arial Unicode MS" w:hAnsi="Arial Unicode MS"/>
          <w:rtl w:val="0"/>
        </w:rPr>
        <w:t xml:space="preserve">∂l</w:t>
      </w:r>
      <w:r w:rsidDel="00000000" w:rsidR="00000000" w:rsidRPr="00000000">
        <w:rPr>
          <w:vertAlign w:val="subscript"/>
          <w:rtl w:val="0"/>
        </w:rPr>
        <w:t xml:space="preserve">k</w:t>
      </w:r>
      <w:r w:rsidDel="00000000" w:rsidR="00000000" w:rsidRPr="00000000">
        <w:rPr>
          <w:rFonts w:ascii="Arial Unicode MS" w:cs="Arial Unicode MS" w:eastAsia="Arial Unicode MS" w:hAnsi="Arial Unicode MS"/>
          <w:rtl w:val="0"/>
        </w:rPr>
        <w:t xml:space="preserve">(μ)/∂μ = Sum</w:t>
      </w:r>
      <w:r w:rsidDel="00000000" w:rsidR="00000000" w:rsidRPr="00000000">
        <w:rPr>
          <w:vertAlign w:val="subscript"/>
          <w:rtl w:val="0"/>
        </w:rPr>
        <w:t xml:space="preserve">i: ki = k</w:t>
      </w:r>
      <w:r w:rsidDel="00000000" w:rsidR="00000000" w:rsidRPr="00000000">
        <w:rPr>
          <w:rtl w:val="0"/>
        </w:rPr>
        <w:t xml:space="preserve"> (- </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vertAlign w:val="superscript"/>
          <w:rtl w:val="0"/>
        </w:rPr>
        <w:t xml:space="preserve">T</w:t>
      </w:r>
      <w:r w:rsidDel="00000000" w:rsidR="00000000" w:rsidRPr="00000000">
        <w:rPr>
          <w:rtl w:val="0"/>
        </w:rPr>
        <w:t xml:space="preserve"> + </w:t>
      </w:r>
      <w:r w:rsidDel="00000000" w:rsidR="00000000" w:rsidRPr="00000000">
        <w:rPr>
          <w:rtl w:val="0"/>
        </w:rPr>
        <w:t xml:space="preserve">μ</w:t>
      </w:r>
      <w:r w:rsidDel="00000000" w:rsidR="00000000" w:rsidRPr="00000000">
        <w:rPr>
          <w:vertAlign w:val="superscript"/>
          <w:rtl w:val="0"/>
        </w:rPr>
        <w:t xml:space="preserve">T</w:t>
      </w:r>
      <w:r w:rsidDel="00000000" w:rsidR="00000000" w:rsidRPr="00000000">
        <w:rPr>
          <w:rtl w:val="0"/>
        </w:rPr>
        <w:t xml:space="preserve">) = 0, odtud: μ</w:t>
      </w:r>
      <w:r w:rsidDel="00000000" w:rsidR="00000000" w:rsidRPr="00000000">
        <w:rPr>
          <w:vertAlign w:val="subscript"/>
          <w:rtl w:val="0"/>
        </w:rPr>
        <w:t xml:space="preserve">k</w:t>
      </w:r>
      <w:r w:rsidDel="00000000" w:rsidR="00000000" w:rsidRPr="00000000">
        <w:rPr>
          <w:rtl w:val="0"/>
        </w:rPr>
        <w:t xml:space="preserve"> = (Sum</w:t>
      </w:r>
      <w:r w:rsidDel="00000000" w:rsidR="00000000" w:rsidRPr="00000000">
        <w:rPr>
          <w:vertAlign w:val="subscript"/>
          <w:rtl w:val="0"/>
        </w:rPr>
        <w:t xml:space="preserve">i: ki = k</w:t>
      </w:r>
      <w:r w:rsidDel="00000000" w:rsidR="00000000" w:rsidRPr="00000000">
        <w:rPr>
          <w:rtl w:val="0"/>
        </w:rPr>
        <w:t xml:space="preserve"> </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vertAlign w:val="superscript"/>
          <w:rtl w:val="0"/>
        </w:rPr>
        <w:t xml:space="preserve">T</w:t>
      </w:r>
      <w:r w:rsidDel="00000000" w:rsidR="00000000" w:rsidRPr="00000000">
        <w:rPr>
          <w:rtl w:val="0"/>
        </w:rPr>
        <w:t xml:space="preserve">)/(Sum</w:t>
      </w:r>
      <w:r w:rsidDel="00000000" w:rsidR="00000000" w:rsidRPr="00000000">
        <w:rPr>
          <w:vertAlign w:val="subscript"/>
          <w:rtl w:val="0"/>
        </w:rPr>
        <w:t xml:space="preserve">i: ki = k</w:t>
      </w:r>
      <w:r w:rsidDel="00000000" w:rsidR="00000000" w:rsidRPr="00000000">
        <w:rPr>
          <w:rtl w:val="0"/>
        </w:rPr>
        <w:t xml:space="preserve"> 1)</w:t>
      </w:r>
    </w:p>
    <w:p w:rsidR="00000000" w:rsidDel="00000000" w:rsidP="00000000" w:rsidRDefault="00000000" w:rsidRPr="00000000" w14:paraId="000004F2">
      <w:pPr>
        <w:pageBreakBefore w:val="0"/>
        <w:rPr>
          <w:b w:val="1"/>
        </w:rPr>
      </w:pPr>
      <w:r w:rsidDel="00000000" w:rsidR="00000000" w:rsidRPr="00000000">
        <w:rPr>
          <w:b w:val="1"/>
          <w:rtl w:val="0"/>
        </w:rPr>
        <w:t xml:space="preserve">b)</w:t>
      </w:r>
    </w:p>
    <w:p w:rsidR="00000000" w:rsidDel="00000000" w:rsidP="00000000" w:rsidRDefault="00000000" w:rsidRPr="00000000" w14:paraId="000004F3">
      <w:pPr>
        <w:pageBreakBefore w:val="0"/>
        <w:rPr/>
      </w:pPr>
      <w:r w:rsidDel="00000000" w:rsidR="00000000" w:rsidRPr="00000000">
        <w:rPr>
          <w:rtl w:val="0"/>
        </w:rPr>
        <w:t xml:space="preserve">Nyní budeme mít pro každý bod váhy α</w:t>
      </w:r>
      <w:r w:rsidDel="00000000" w:rsidR="00000000" w:rsidRPr="00000000">
        <w:rPr>
          <w:vertAlign w:val="subscript"/>
          <w:rtl w:val="0"/>
        </w:rPr>
        <w:t xml:space="preserve">i</w:t>
      </w:r>
      <w:r w:rsidDel="00000000" w:rsidR="00000000" w:rsidRPr="00000000">
        <w:rPr>
          <w:rtl w:val="0"/>
        </w:rPr>
        <w:t xml:space="preserve">(k) = p(k|x</w:t>
      </w:r>
      <w:r w:rsidDel="00000000" w:rsidR="00000000" w:rsidRPr="00000000">
        <w:rPr>
          <w:vertAlign w:val="subscript"/>
          <w:rtl w:val="0"/>
        </w:rPr>
        <w:t xml:space="preserve">i</w:t>
      </w:r>
      <w:r w:rsidDel="00000000" w:rsidR="00000000" w:rsidRPr="00000000">
        <w:rPr>
          <w:rtl w:val="0"/>
        </w:rPr>
        <w:t xml:space="preserve">) pro všechny k.</w:t>
      </w:r>
    </w:p>
    <w:p w:rsidR="00000000" w:rsidDel="00000000" w:rsidP="00000000" w:rsidRDefault="00000000" w:rsidRPr="00000000" w14:paraId="000004F4">
      <w:pPr>
        <w:pageBreakBefore w:val="0"/>
        <w:rPr/>
      </w:pPr>
      <w:r w:rsidDel="00000000" w:rsidR="00000000" w:rsidRPr="00000000">
        <w:rPr>
          <w:rtl w:val="0"/>
        </w:rPr>
        <w:t xml:space="preserve">α</w:t>
      </w:r>
      <w:r w:rsidDel="00000000" w:rsidR="00000000" w:rsidRPr="00000000">
        <w:rPr>
          <w:vertAlign w:val="subscript"/>
          <w:rtl w:val="0"/>
        </w:rPr>
        <w:t xml:space="preserve">i</w:t>
      </w:r>
      <w:r w:rsidDel="00000000" w:rsidR="00000000" w:rsidRPr="00000000">
        <w:rPr>
          <w:rtl w:val="0"/>
        </w:rPr>
        <w:t xml:space="preserve">(k) = p(x</w:t>
      </w:r>
      <w:r w:rsidDel="00000000" w:rsidR="00000000" w:rsidRPr="00000000">
        <w:rPr>
          <w:vertAlign w:val="subscript"/>
          <w:rtl w:val="0"/>
        </w:rPr>
        <w:t xml:space="preserve">i</w:t>
      </w:r>
      <w:r w:rsidDel="00000000" w:rsidR="00000000" w:rsidRPr="00000000">
        <w:rPr>
          <w:rtl w:val="0"/>
        </w:rPr>
        <w:t xml:space="preserve">|k)p(k)/(</w:t>
      </w:r>
      <w:r w:rsidDel="00000000" w:rsidR="00000000" w:rsidRPr="00000000">
        <w:rPr>
          <w:rtl w:val="0"/>
        </w:rPr>
        <w:t xml:space="preserve">Sum</w:t>
      </w:r>
      <w:r w:rsidDel="00000000" w:rsidR="00000000" w:rsidRPr="00000000">
        <w:rPr>
          <w:vertAlign w:val="subscript"/>
          <w:rtl w:val="0"/>
        </w:rPr>
        <w:t xml:space="preserve">k</w:t>
      </w:r>
      <w:r w:rsidDel="00000000" w:rsidR="00000000" w:rsidRPr="00000000">
        <w:rPr>
          <w:vertAlign w:val="subscript"/>
          <w:rtl w:val="0"/>
        </w:rPr>
        <w:t xml:space="preserve">’</w:t>
      </w:r>
      <w:r w:rsidDel="00000000" w:rsidR="00000000" w:rsidRPr="00000000">
        <w:rPr>
          <w:rtl w:val="0"/>
        </w:rPr>
        <w:t xml:space="preserve"> p(x</w:t>
      </w:r>
      <w:r w:rsidDel="00000000" w:rsidR="00000000" w:rsidRPr="00000000">
        <w:rPr>
          <w:vertAlign w:val="subscript"/>
          <w:rtl w:val="0"/>
        </w:rPr>
        <w:t xml:space="preserve">i</w:t>
      </w:r>
      <w:r w:rsidDel="00000000" w:rsidR="00000000" w:rsidRPr="00000000">
        <w:rPr>
          <w:rtl w:val="0"/>
        </w:rPr>
        <w:t xml:space="preserve">|k’)p(k’)) = p(x</w:t>
      </w:r>
      <w:r w:rsidDel="00000000" w:rsidR="00000000" w:rsidRPr="00000000">
        <w:rPr>
          <w:vertAlign w:val="subscript"/>
          <w:rtl w:val="0"/>
        </w:rPr>
        <w:t xml:space="preserve">i</w:t>
      </w:r>
      <w:r w:rsidDel="00000000" w:rsidR="00000000" w:rsidRPr="00000000">
        <w:rPr>
          <w:rtl w:val="0"/>
        </w:rPr>
        <w:t xml:space="preserve">|k)/(</w:t>
      </w:r>
      <w:r w:rsidDel="00000000" w:rsidR="00000000" w:rsidRPr="00000000">
        <w:rPr>
          <w:rtl w:val="0"/>
        </w:rPr>
        <w:t xml:space="preserve">Sum</w:t>
      </w:r>
      <w:r w:rsidDel="00000000" w:rsidR="00000000" w:rsidRPr="00000000">
        <w:rPr>
          <w:vertAlign w:val="subscript"/>
          <w:rtl w:val="0"/>
        </w:rPr>
        <w:t xml:space="preserve">k</w:t>
      </w:r>
      <w:r w:rsidDel="00000000" w:rsidR="00000000" w:rsidRPr="00000000">
        <w:rPr>
          <w:vertAlign w:val="subscript"/>
          <w:rtl w:val="0"/>
        </w:rPr>
        <w:t xml:space="preserve">’</w:t>
      </w:r>
      <w:r w:rsidDel="00000000" w:rsidR="00000000" w:rsidRPr="00000000">
        <w:rPr>
          <w:rtl w:val="0"/>
        </w:rPr>
        <w:t xml:space="preserve"> p(x</w:t>
      </w:r>
      <w:r w:rsidDel="00000000" w:rsidR="00000000" w:rsidRPr="00000000">
        <w:rPr>
          <w:vertAlign w:val="subscript"/>
          <w:rtl w:val="0"/>
        </w:rPr>
        <w:t xml:space="preserve">i</w:t>
      </w:r>
      <w:r w:rsidDel="00000000" w:rsidR="00000000" w:rsidRPr="00000000">
        <w:rPr>
          <w:rtl w:val="0"/>
        </w:rPr>
        <w:t xml:space="preserve">|k’))</w:t>
      </w:r>
    </w:p>
    <w:p w:rsidR="00000000" w:rsidDel="00000000" w:rsidP="00000000" w:rsidRDefault="00000000" w:rsidRPr="00000000" w14:paraId="000004F5">
      <w:pPr>
        <w:pageBreakBefore w:val="0"/>
        <w:rPr/>
      </w:pPr>
      <w:r w:rsidDel="00000000" w:rsidR="00000000" w:rsidRPr="00000000">
        <w:rPr>
          <w:rtl w:val="0"/>
        </w:rPr>
        <w:t xml:space="preserve">Parametry μ</w:t>
      </w:r>
      <w:r w:rsidDel="00000000" w:rsidR="00000000" w:rsidRPr="00000000">
        <w:rPr>
          <w:vertAlign w:val="subscript"/>
          <w:rtl w:val="0"/>
        </w:rPr>
        <w:t xml:space="preserve">k</w:t>
      </w:r>
      <w:r w:rsidDel="00000000" w:rsidR="00000000" w:rsidRPr="00000000">
        <w:rPr>
          <w:rtl w:val="0"/>
        </w:rPr>
        <w:t xml:space="preserve"> můžeme upravovat nezávisle pro každou k:</w:t>
      </w:r>
    </w:p>
    <w:p w:rsidR="00000000" w:rsidDel="00000000" w:rsidP="00000000" w:rsidRDefault="00000000" w:rsidRPr="00000000" w14:paraId="000004F6">
      <w:pPr>
        <w:pageBreakBefore w:val="0"/>
        <w:rPr/>
      </w:pPr>
      <w:r w:rsidDel="00000000" w:rsidR="00000000" w:rsidRPr="00000000">
        <w:rPr>
          <w:rtl w:val="0"/>
        </w:rPr>
        <w:t xml:space="preserve">l</w:t>
      </w:r>
      <w:r w:rsidDel="00000000" w:rsidR="00000000" w:rsidRPr="00000000">
        <w:rPr>
          <w:vertAlign w:val="subscript"/>
          <w:rtl w:val="0"/>
        </w:rPr>
        <w:t xml:space="preserve">k</w:t>
      </w:r>
      <w:r w:rsidDel="00000000" w:rsidR="00000000" w:rsidRPr="00000000">
        <w:rPr>
          <w:rtl w:val="0"/>
        </w:rPr>
        <w:t xml:space="preserve">(μ) = Sum</w:t>
      </w:r>
      <w:r w:rsidDel="00000000" w:rsidR="00000000" w:rsidRPr="00000000">
        <w:rPr>
          <w:vertAlign w:val="subscript"/>
          <w:rtl w:val="0"/>
        </w:rPr>
        <w:t xml:space="preserve">i=1..N</w:t>
      </w:r>
      <w:r w:rsidDel="00000000" w:rsidR="00000000" w:rsidRPr="00000000">
        <w:rPr>
          <w:rtl w:val="0"/>
        </w:rPr>
        <w:t xml:space="preserve"> (α</w:t>
      </w:r>
      <w:r w:rsidDel="00000000" w:rsidR="00000000" w:rsidRPr="00000000">
        <w:rPr>
          <w:vertAlign w:val="subscript"/>
          <w:rtl w:val="0"/>
        </w:rPr>
        <w:t xml:space="preserve">i</w:t>
      </w:r>
      <w:r w:rsidDel="00000000" w:rsidR="00000000" w:rsidRPr="00000000">
        <w:rPr>
          <w:rtl w:val="0"/>
        </w:rPr>
        <w:t xml:space="preserve">(k)*ln(exp(-½ (</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μ)</w:t>
      </w:r>
      <w:r w:rsidDel="00000000" w:rsidR="00000000" w:rsidRPr="00000000">
        <w:rPr>
          <w:vertAlign w:val="superscript"/>
          <w:rtl w:val="0"/>
        </w:rPr>
        <w:t xml:space="preserve">T</w:t>
      </w:r>
      <w:r w:rsidDel="00000000" w:rsidR="00000000" w:rsidRPr="00000000">
        <w:rPr>
          <w:rtl w:val="0"/>
        </w:rPr>
        <w:t xml:space="preserve">(</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μ)))) = Sum</w:t>
      </w:r>
      <w:r w:rsidDel="00000000" w:rsidR="00000000" w:rsidRPr="00000000">
        <w:rPr>
          <w:vertAlign w:val="subscript"/>
          <w:rtl w:val="0"/>
        </w:rPr>
        <w:t xml:space="preserve">i=1..N</w:t>
      </w:r>
      <w:r w:rsidDel="00000000" w:rsidR="00000000" w:rsidRPr="00000000">
        <w:rPr>
          <w:rtl w:val="0"/>
        </w:rPr>
        <w:t xml:space="preserve"> α</w:t>
      </w:r>
      <w:r w:rsidDel="00000000" w:rsidR="00000000" w:rsidRPr="00000000">
        <w:rPr>
          <w:vertAlign w:val="subscript"/>
          <w:rtl w:val="0"/>
        </w:rPr>
        <w:t xml:space="preserve">i</w:t>
      </w:r>
      <w:r w:rsidDel="00000000" w:rsidR="00000000" w:rsidRPr="00000000">
        <w:rPr>
          <w:rtl w:val="0"/>
        </w:rPr>
        <w:t xml:space="preserve">(k)*(-½ (</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- 2μ</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μ</w:t>
      </w:r>
      <w:r w:rsidDel="00000000" w:rsidR="00000000" w:rsidRPr="00000000">
        <w:rPr>
          <w:vertAlign w:val="superscript"/>
          <w:rtl w:val="0"/>
        </w:rPr>
        <w:t xml:space="preserve">T</w:t>
      </w:r>
      <w:r w:rsidDel="00000000" w:rsidR="00000000" w:rsidRPr="00000000">
        <w:rPr>
          <w:rtl w:val="0"/>
        </w:rPr>
        <w:t xml:space="preserve">μ))</w:t>
      </w:r>
    </w:p>
    <w:p w:rsidR="00000000" w:rsidDel="00000000" w:rsidP="00000000" w:rsidRDefault="00000000" w:rsidRPr="00000000" w14:paraId="000004F7">
      <w:pPr>
        <w:pageBreakBefore w:val="0"/>
        <w:rPr/>
      </w:pPr>
      <w:r w:rsidDel="00000000" w:rsidR="00000000" w:rsidRPr="00000000">
        <w:rPr>
          <w:rFonts w:ascii="Arial Unicode MS" w:cs="Arial Unicode MS" w:eastAsia="Arial Unicode MS" w:hAnsi="Arial Unicode MS"/>
          <w:rtl w:val="0"/>
        </w:rPr>
        <w:t xml:space="preserve">∂l</w:t>
      </w:r>
      <w:r w:rsidDel="00000000" w:rsidR="00000000" w:rsidRPr="00000000">
        <w:rPr>
          <w:vertAlign w:val="subscript"/>
          <w:rtl w:val="0"/>
        </w:rPr>
        <w:t xml:space="preserve">k</w:t>
      </w:r>
      <w:r w:rsidDel="00000000" w:rsidR="00000000" w:rsidRPr="00000000">
        <w:rPr>
          <w:rFonts w:ascii="Arial Unicode MS" w:cs="Arial Unicode MS" w:eastAsia="Arial Unicode MS" w:hAnsi="Arial Unicode MS"/>
          <w:rtl w:val="0"/>
        </w:rPr>
        <w:t xml:space="preserve">(μ)/∂μ = </w:t>
      </w:r>
      <w:r w:rsidDel="00000000" w:rsidR="00000000" w:rsidRPr="00000000">
        <w:rPr>
          <w:rtl w:val="0"/>
        </w:rPr>
        <w:t xml:space="preserve">Sum</w:t>
      </w:r>
      <w:r w:rsidDel="00000000" w:rsidR="00000000" w:rsidRPr="00000000">
        <w:rPr>
          <w:vertAlign w:val="subscript"/>
          <w:rtl w:val="0"/>
        </w:rPr>
        <w:t xml:space="preserve">i</w:t>
      </w:r>
      <w:r w:rsidDel="00000000" w:rsidR="00000000" w:rsidRPr="00000000">
        <w:rPr>
          <w:vertAlign w:val="subscript"/>
          <w:rtl w:val="0"/>
        </w:rPr>
        <w:t xml:space="preserve">=1..N</w:t>
      </w:r>
      <w:r w:rsidDel="00000000" w:rsidR="00000000" w:rsidRPr="00000000">
        <w:rPr>
          <w:rtl w:val="0"/>
        </w:rPr>
        <w:t xml:space="preserve"> (α</w:t>
      </w:r>
      <w:r w:rsidDel="00000000" w:rsidR="00000000" w:rsidRPr="00000000">
        <w:rPr>
          <w:vertAlign w:val="subscript"/>
          <w:rtl w:val="0"/>
        </w:rPr>
        <w:t xml:space="preserve">i</w:t>
      </w:r>
      <w:r w:rsidDel="00000000" w:rsidR="00000000" w:rsidRPr="00000000">
        <w:rPr>
          <w:rtl w:val="0"/>
        </w:rPr>
        <w:t xml:space="preserve">(k)*(- </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vertAlign w:val="superscript"/>
          <w:rtl w:val="0"/>
        </w:rPr>
        <w:t xml:space="preserve">T</w:t>
      </w:r>
      <w:r w:rsidDel="00000000" w:rsidR="00000000" w:rsidRPr="00000000">
        <w:rPr>
          <w:rtl w:val="0"/>
        </w:rPr>
        <w:t xml:space="preserve"> + μ</w:t>
      </w:r>
      <w:r w:rsidDel="00000000" w:rsidR="00000000" w:rsidRPr="00000000">
        <w:rPr>
          <w:vertAlign w:val="superscript"/>
          <w:rtl w:val="0"/>
        </w:rPr>
        <w:t xml:space="preserve">T</w:t>
      </w:r>
      <w:r w:rsidDel="00000000" w:rsidR="00000000" w:rsidRPr="00000000">
        <w:rPr>
          <w:rtl w:val="0"/>
        </w:rPr>
        <w:t xml:space="preserve">)) = 0</w:t>
      </w:r>
    </w:p>
    <w:p w:rsidR="00000000" w:rsidDel="00000000" w:rsidP="00000000" w:rsidRDefault="00000000" w:rsidRPr="00000000" w14:paraId="000004F8">
      <w:pPr>
        <w:pageBreakBefore w:val="0"/>
        <w:rPr/>
      </w:pPr>
      <w:r w:rsidDel="00000000" w:rsidR="00000000" w:rsidRPr="00000000">
        <w:rPr>
          <w:rtl w:val="0"/>
        </w:rPr>
        <w:t xml:space="preserve">Sum</w:t>
      </w:r>
      <w:r w:rsidDel="00000000" w:rsidR="00000000" w:rsidRPr="00000000">
        <w:rPr>
          <w:vertAlign w:val="subscript"/>
          <w:rtl w:val="0"/>
        </w:rPr>
        <w:t xml:space="preserve">i</w:t>
      </w:r>
      <w:r w:rsidDel="00000000" w:rsidR="00000000" w:rsidRPr="00000000">
        <w:rPr>
          <w:vertAlign w:val="subscript"/>
          <w:rtl w:val="0"/>
        </w:rPr>
        <w:t xml:space="preserve">=1..N</w:t>
      </w:r>
      <w:r w:rsidDel="00000000" w:rsidR="00000000" w:rsidRPr="00000000">
        <w:rPr>
          <w:rtl w:val="0"/>
        </w:rPr>
        <w:t xml:space="preserve"> (α</w:t>
      </w:r>
      <w:r w:rsidDel="00000000" w:rsidR="00000000" w:rsidRPr="00000000">
        <w:rPr>
          <w:vertAlign w:val="subscript"/>
          <w:rtl w:val="0"/>
        </w:rPr>
        <w:t xml:space="preserve">i</w:t>
      </w:r>
      <w:r w:rsidDel="00000000" w:rsidR="00000000" w:rsidRPr="00000000">
        <w:rPr>
          <w:rtl w:val="0"/>
        </w:rPr>
        <w:t xml:space="preserve">(k)*</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vertAlign w:val="superscript"/>
          <w:rtl w:val="0"/>
        </w:rPr>
        <w:t xml:space="preserve">T</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i</w:t>
      </w:r>
      <w:r w:rsidDel="00000000" w:rsidR="00000000" w:rsidRPr="00000000">
        <w:rPr>
          <w:vertAlign w:val="subscript"/>
          <w:rtl w:val="0"/>
        </w:rPr>
        <w:t xml:space="preserve">=1..N</w:t>
      </w:r>
      <w:r w:rsidDel="00000000" w:rsidR="00000000" w:rsidRPr="00000000">
        <w:rPr>
          <w:rtl w:val="0"/>
        </w:rPr>
        <w:t xml:space="preserve"> (α</w:t>
      </w:r>
      <w:r w:rsidDel="00000000" w:rsidR="00000000" w:rsidRPr="00000000">
        <w:rPr>
          <w:vertAlign w:val="subscript"/>
          <w:rtl w:val="0"/>
        </w:rPr>
        <w:t xml:space="preserve">i</w:t>
      </w:r>
      <w:r w:rsidDel="00000000" w:rsidR="00000000" w:rsidRPr="00000000">
        <w:rPr>
          <w:rtl w:val="0"/>
        </w:rPr>
        <w:t xml:space="preserve">(k)*μ</w:t>
      </w:r>
      <w:r w:rsidDel="00000000" w:rsidR="00000000" w:rsidRPr="00000000">
        <w:rPr>
          <w:vertAlign w:val="superscript"/>
          <w:rtl w:val="0"/>
        </w:rPr>
        <w:t xml:space="preserve">T</w:t>
      </w:r>
      <w:r w:rsidDel="00000000" w:rsidR="00000000" w:rsidRPr="00000000">
        <w:rPr>
          <w:rtl w:val="0"/>
        </w:rPr>
        <w:t xml:space="preserve">) = μ</w:t>
      </w:r>
      <w:r w:rsidDel="00000000" w:rsidR="00000000" w:rsidRPr="00000000">
        <w:rPr>
          <w:vertAlign w:val="superscript"/>
          <w:rtl w:val="0"/>
        </w:rPr>
        <w:t xml:space="preserve">T</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i</w:t>
      </w:r>
      <w:r w:rsidDel="00000000" w:rsidR="00000000" w:rsidRPr="00000000">
        <w:rPr>
          <w:vertAlign w:val="subscript"/>
          <w:rtl w:val="0"/>
        </w:rPr>
        <w:t xml:space="preserve">=1..N</w:t>
      </w:r>
      <w:r w:rsidDel="00000000" w:rsidR="00000000" w:rsidRPr="00000000">
        <w:rPr>
          <w:rtl w:val="0"/>
        </w:rPr>
        <w:t xml:space="preserve"> α</w:t>
      </w:r>
      <w:r w:rsidDel="00000000" w:rsidR="00000000" w:rsidRPr="00000000">
        <w:rPr>
          <w:vertAlign w:val="subscript"/>
          <w:rtl w:val="0"/>
        </w:rPr>
        <w:t xml:space="preserve">i</w:t>
      </w:r>
      <w:r w:rsidDel="00000000" w:rsidR="00000000" w:rsidRPr="00000000">
        <w:rPr>
          <w:rtl w:val="0"/>
        </w:rPr>
        <w:t xml:space="preserve">(k)</w:t>
      </w:r>
    </w:p>
    <w:p w:rsidR="00000000" w:rsidDel="00000000" w:rsidP="00000000" w:rsidRDefault="00000000" w:rsidRPr="00000000" w14:paraId="000004F9">
      <w:pPr>
        <w:pageBreakBefore w:val="0"/>
        <w:rPr/>
      </w:pPr>
      <w:r w:rsidDel="00000000" w:rsidR="00000000" w:rsidRPr="00000000">
        <w:rPr>
          <w:rtl w:val="0"/>
        </w:rPr>
        <w:t xml:space="preserve">μ</w:t>
      </w:r>
      <w:r w:rsidDel="00000000" w:rsidR="00000000" w:rsidRPr="00000000">
        <w:rPr>
          <w:vertAlign w:val="superscript"/>
          <w:rtl w:val="0"/>
        </w:rPr>
        <w:t xml:space="preserve">T</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i</w:t>
      </w:r>
      <w:r w:rsidDel="00000000" w:rsidR="00000000" w:rsidRPr="00000000">
        <w:rPr>
          <w:vertAlign w:val="subscript"/>
          <w:rtl w:val="0"/>
        </w:rPr>
        <w:t xml:space="preserve">=1..N</w:t>
      </w:r>
      <w:r w:rsidDel="00000000" w:rsidR="00000000" w:rsidRPr="00000000">
        <w:rPr>
          <w:rtl w:val="0"/>
        </w:rPr>
        <w:t xml:space="preserve"> (α</w:t>
      </w:r>
      <w:r w:rsidDel="00000000" w:rsidR="00000000" w:rsidRPr="00000000">
        <w:rPr>
          <w:vertAlign w:val="subscript"/>
          <w:rtl w:val="0"/>
        </w:rPr>
        <w:t xml:space="preserve">i</w:t>
      </w:r>
      <w:r w:rsidDel="00000000" w:rsidR="00000000" w:rsidRPr="00000000">
        <w:rPr>
          <w:rtl w:val="0"/>
        </w:rPr>
        <w:t xml:space="preserve">(k)*μ</w:t>
      </w:r>
      <w:r w:rsidDel="00000000" w:rsidR="00000000" w:rsidRPr="00000000">
        <w:rPr>
          <w:vertAlign w:val="superscript"/>
          <w:rtl w:val="0"/>
        </w:rPr>
        <w:t xml:space="preserve">T</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i</w:t>
      </w:r>
      <w:r w:rsidDel="00000000" w:rsidR="00000000" w:rsidRPr="00000000">
        <w:rPr>
          <w:vertAlign w:val="subscript"/>
          <w:rtl w:val="0"/>
        </w:rPr>
        <w:t xml:space="preserve">=1..N</w:t>
      </w:r>
      <w:r w:rsidDel="00000000" w:rsidR="00000000" w:rsidRPr="00000000">
        <w:rPr>
          <w:rtl w:val="0"/>
        </w:rPr>
        <w:t xml:space="preserve"> α</w:t>
      </w:r>
      <w:r w:rsidDel="00000000" w:rsidR="00000000" w:rsidRPr="00000000">
        <w:rPr>
          <w:vertAlign w:val="subscript"/>
          <w:rtl w:val="0"/>
        </w:rPr>
        <w:t xml:space="preserve">i</w:t>
      </w:r>
      <w:r w:rsidDel="00000000" w:rsidR="00000000" w:rsidRPr="00000000">
        <w:rPr>
          <w:rtl w:val="0"/>
        </w:rPr>
        <w:t xml:space="preserve">(k), což je vážený průměr</w:t>
      </w:r>
      <w:r w:rsidDel="00000000" w:rsidR="00000000" w:rsidRPr="00000000">
        <w:br w:type="page"/>
      </w:r>
      <w:r w:rsidDel="00000000" w:rsidR="00000000" w:rsidRPr="00000000">
        <w:rPr>
          <w:rtl w:val="0"/>
        </w:rPr>
      </w:r>
    </w:p>
    <w:p w:rsidR="00000000" w:rsidDel="00000000" w:rsidP="00000000" w:rsidRDefault="00000000" w:rsidRPr="00000000" w14:paraId="000004FA">
      <w:pPr>
        <w:pageBreakBefore w:val="0"/>
        <w:rPr>
          <w:b w:val="1"/>
        </w:rPr>
      </w:pPr>
      <w:r w:rsidDel="00000000" w:rsidR="00000000" w:rsidRPr="00000000">
        <w:rPr>
          <w:b w:val="1"/>
          <w:rtl w:val="0"/>
        </w:rPr>
        <w:t xml:space="preserve">Problem 12.1</w:t>
      </w:r>
    </w:p>
    <w:p w:rsidR="00000000" w:rsidDel="00000000" w:rsidP="00000000" w:rsidRDefault="00000000" w:rsidRPr="00000000" w14:paraId="000004FB">
      <w:pPr>
        <w:pageBreakBefore w:val="0"/>
        <w:rPr/>
      </w:pPr>
      <w:r w:rsidDel="00000000" w:rsidR="00000000" w:rsidRPr="00000000">
        <w:rPr>
          <w:b w:val="1"/>
          <w:rtl w:val="0"/>
        </w:rPr>
        <w:t xml:space="preserve">a)</w:t>
      </w:r>
      <w:r w:rsidDel="00000000" w:rsidR="00000000" w:rsidRPr="00000000">
        <w:rPr>
          <w:rtl w:val="0"/>
        </w:rPr>
      </w:r>
    </w:p>
    <w:p w:rsidR="00000000" w:rsidDel="00000000" w:rsidP="00000000" w:rsidRDefault="00000000" w:rsidRPr="00000000" w14:paraId="000004FC">
      <w:pPr>
        <w:pageBreakBefore w:val="0"/>
        <w:rPr/>
      </w:pPr>
      <w:r w:rsidDel="00000000" w:rsidR="00000000" w:rsidRPr="00000000">
        <w:rPr>
          <w:rtl w:val="0"/>
        </w:rPr>
        <w:t xml:space="preserve">Sum</w:t>
      </w:r>
      <w:r w:rsidDel="00000000" w:rsidR="00000000" w:rsidRPr="00000000">
        <w:rPr>
          <w:vertAlign w:val="subscript"/>
          <w:rtl w:val="0"/>
        </w:rPr>
        <w:t xml:space="preserve">j</w:t>
      </w:r>
      <w:r w:rsidDel="00000000" w:rsidR="00000000" w:rsidRPr="00000000">
        <w:rPr>
          <w:vertAlign w:val="subscript"/>
          <w:rtl w:val="0"/>
        </w:rPr>
        <w:t xml:space="preserve">=1..</w:t>
      </w:r>
      <w:r w:rsidDel="00000000" w:rsidR="00000000" w:rsidRPr="00000000">
        <w:rPr>
          <w:vertAlign w:val="subscript"/>
          <w:rtl w:val="0"/>
        </w:rPr>
        <w:t xml:space="preserve">M</w:t>
      </w:r>
      <w:r w:rsidDel="00000000" w:rsidR="00000000" w:rsidRPr="00000000">
        <w:rPr>
          <w:rtl w:val="0"/>
        </w:rPr>
        <w:t xml:space="preserve"> (1/N * Sum</w:t>
      </w:r>
      <w:r w:rsidDel="00000000" w:rsidR="00000000" w:rsidRPr="00000000">
        <w:rPr>
          <w:vertAlign w:val="subscript"/>
          <w:rtl w:val="0"/>
        </w:rPr>
        <w:t xml:space="preserve">i=1..N</w:t>
      </w:r>
      <w:r w:rsidDel="00000000" w:rsidR="00000000" w:rsidRPr="00000000">
        <w:rPr>
          <w:rtl w:val="0"/>
        </w:rPr>
        <w:t xml:space="preserve"> (u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j</w:t>
      </w:r>
      <w:r w:rsidDel="00000000" w:rsidR="00000000" w:rsidRPr="00000000">
        <w:rPr>
          <w:vertAlign w:val="subscript"/>
          <w:rtl w:val="0"/>
        </w:rPr>
        <w:t xml:space="preserve">=1..</w:t>
      </w:r>
      <w:r w:rsidDel="00000000" w:rsidR="00000000" w:rsidRPr="00000000">
        <w:rPr>
          <w:vertAlign w:val="subscript"/>
          <w:rtl w:val="0"/>
        </w:rPr>
        <w:t xml:space="preserve">M</w:t>
      </w:r>
      <w:r w:rsidDel="00000000" w:rsidR="00000000" w:rsidRPr="00000000">
        <w:rPr>
          <w:rtl w:val="0"/>
        </w:rPr>
        <w:t xml:space="preserve"> (1/N * Sum</w:t>
      </w:r>
      <w:r w:rsidDel="00000000" w:rsidR="00000000" w:rsidRPr="00000000">
        <w:rPr>
          <w:vertAlign w:val="subscript"/>
          <w:rtl w:val="0"/>
        </w:rPr>
        <w:t xml:space="preserve">i=1..N</w:t>
      </w:r>
      <w:r w:rsidDel="00000000" w:rsidR="00000000" w:rsidRPr="00000000">
        <w:rPr>
          <w:rtl w:val="0"/>
        </w:rPr>
        <w:t xml:space="preserve"> 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w:t>
      </w:r>
    </w:p>
    <w:p w:rsidR="00000000" w:rsidDel="00000000" w:rsidP="00000000" w:rsidRDefault="00000000" w:rsidRPr="00000000" w14:paraId="000004FD">
      <w:pPr>
        <w:pageBreakBefore w:val="0"/>
        <w:rPr/>
      </w:pPr>
      <w:r w:rsidDel="00000000" w:rsidR="00000000" w:rsidRPr="00000000">
        <w:rPr>
          <w:rtl w:val="0"/>
        </w:rPr>
        <w:t xml:space="preserve">Sum</w:t>
      </w:r>
      <w:r w:rsidDel="00000000" w:rsidR="00000000" w:rsidRPr="00000000">
        <w:rPr>
          <w:vertAlign w:val="subscript"/>
          <w:rtl w:val="0"/>
        </w:rPr>
        <w:t xml:space="preserve">j</w:t>
      </w:r>
      <w:r w:rsidDel="00000000" w:rsidR="00000000" w:rsidRPr="00000000">
        <w:rPr>
          <w:vertAlign w:val="subscript"/>
          <w:rtl w:val="0"/>
        </w:rPr>
        <w:t xml:space="preserve">=1..</w:t>
      </w:r>
      <w:r w:rsidDel="00000000" w:rsidR="00000000" w:rsidRPr="00000000">
        <w:rPr>
          <w:vertAlign w:val="subscript"/>
          <w:rtl w:val="0"/>
        </w:rPr>
        <w:t xml:space="preserve">M</w:t>
      </w:r>
      <w:r w:rsidDel="00000000" w:rsidR="00000000" w:rsidRPr="00000000">
        <w:rPr>
          <w:rtl w:val="0"/>
        </w:rPr>
        <w:t xml:space="preserve"> (1/N * Sum</w:t>
      </w:r>
      <w:r w:rsidDel="00000000" w:rsidR="00000000" w:rsidRPr="00000000">
        <w:rPr>
          <w:vertAlign w:val="subscript"/>
          <w:rtl w:val="0"/>
        </w:rPr>
        <w:t xml:space="preserve">i=1..N</w:t>
      </w:r>
      <w:r w:rsidDel="00000000" w:rsidR="00000000" w:rsidRPr="00000000">
        <w:rPr>
          <w:rtl w:val="0"/>
        </w:rPr>
        <w:t xml:space="preserve"> 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vertAlign w:val="superscript"/>
          <w:rtl w:val="0"/>
        </w:rPr>
        <w:t xml:space="preserve">T</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rtl w:val="0"/>
        </w:rPr>
        <w:t xml:space="preserve">) (protože 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je skalár</w:t>
      </w:r>
      <w:r w:rsidDel="00000000" w:rsidR="00000000" w:rsidRPr="00000000">
        <w:rPr>
          <w:rtl w:val="0"/>
        </w:rPr>
        <w:t xml:space="preserve">) = </w:t>
      </w:r>
    </w:p>
    <w:p w:rsidR="00000000" w:rsidDel="00000000" w:rsidP="00000000" w:rsidRDefault="00000000" w:rsidRPr="00000000" w14:paraId="000004FE">
      <w:pPr>
        <w:pageBreakBefore w:val="0"/>
        <w:rPr/>
      </w:pPr>
      <w:r w:rsidDel="00000000" w:rsidR="00000000" w:rsidRPr="00000000">
        <w:rPr>
          <w:rtl w:val="0"/>
        </w:rPr>
        <w:t xml:space="preserve">Sum</w:t>
      </w:r>
      <w:r w:rsidDel="00000000" w:rsidR="00000000" w:rsidRPr="00000000">
        <w:rPr>
          <w:vertAlign w:val="subscript"/>
          <w:rtl w:val="0"/>
        </w:rPr>
        <w:t xml:space="preserve">j</w:t>
      </w:r>
      <w:r w:rsidDel="00000000" w:rsidR="00000000" w:rsidRPr="00000000">
        <w:rPr>
          <w:vertAlign w:val="subscript"/>
          <w:rtl w:val="0"/>
        </w:rPr>
        <w:t xml:space="preserve">=1..</w:t>
      </w:r>
      <w:r w:rsidDel="00000000" w:rsidR="00000000" w:rsidRPr="00000000">
        <w:rPr>
          <w:vertAlign w:val="subscript"/>
          <w:rtl w:val="0"/>
        </w:rPr>
        <w:t xml:space="preserve">M</w:t>
      </w:r>
      <w:r w:rsidDel="00000000" w:rsidR="00000000" w:rsidRPr="00000000">
        <w:rPr>
          <w:rtl w:val="0"/>
        </w:rPr>
        <w:t xml:space="preserve"> (1/N * 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 * (Sum</w:t>
      </w:r>
      <w:r w:rsidDel="00000000" w:rsidR="00000000" w:rsidRPr="00000000">
        <w:rPr>
          <w:vertAlign w:val="subscript"/>
          <w:rtl w:val="0"/>
        </w:rPr>
        <w:t xml:space="preserve">i=1..N</w:t>
      </w:r>
      <w:r w:rsidDel="00000000" w:rsidR="00000000" w:rsidRPr="00000000">
        <w:rPr>
          <w:rtl w:val="0"/>
        </w:rPr>
        <w:t xml:space="preserve"> x</w:t>
      </w:r>
      <w:r w:rsidDel="00000000" w:rsidR="00000000" w:rsidRPr="00000000">
        <w:rPr>
          <w:vertAlign w:val="subscript"/>
          <w:rtl w:val="0"/>
        </w:rPr>
        <w:t xml:space="preserve">i</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vertAlign w:val="superscript"/>
          <w:rtl w:val="0"/>
        </w:rPr>
        <w:t xml:space="preserve">T</w:t>
      </w:r>
      <w:r w:rsidDel="00000000" w:rsidR="00000000" w:rsidRPr="00000000">
        <w:rPr>
          <w:rtl w:val="0"/>
        </w:rPr>
        <w:t xml:space="preserve">) * u</w:t>
      </w:r>
      <w:r w:rsidDel="00000000" w:rsidR="00000000" w:rsidRPr="00000000">
        <w:rPr>
          <w:vertAlign w:val="subscript"/>
          <w:rtl w:val="0"/>
        </w:rPr>
        <w:t xml:space="preserve">j</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j</w:t>
      </w:r>
      <w:r w:rsidDel="00000000" w:rsidR="00000000" w:rsidRPr="00000000">
        <w:rPr>
          <w:vertAlign w:val="subscript"/>
          <w:rtl w:val="0"/>
        </w:rPr>
        <w:t xml:space="preserve">=1..</w:t>
      </w:r>
      <w:r w:rsidDel="00000000" w:rsidR="00000000" w:rsidRPr="00000000">
        <w:rPr>
          <w:vertAlign w:val="subscript"/>
          <w:rtl w:val="0"/>
        </w:rPr>
        <w:t xml:space="preserve">M</w:t>
      </w:r>
      <w:r w:rsidDel="00000000" w:rsidR="00000000" w:rsidRPr="00000000">
        <w:rPr>
          <w:rtl w:val="0"/>
        </w:rPr>
        <w:t xml:space="preserve"> </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Su</w:t>
      </w:r>
      <w:r w:rsidDel="00000000" w:rsidR="00000000" w:rsidRPr="00000000">
        <w:rPr>
          <w:vertAlign w:val="subscript"/>
          <w:rtl w:val="0"/>
        </w:rPr>
        <w:t xml:space="preserve">j</w:t>
      </w:r>
      <w:r w:rsidDel="00000000" w:rsidR="00000000" w:rsidRPr="00000000">
        <w:rPr>
          <w:rtl w:val="0"/>
        </w:rPr>
        <w:t xml:space="preserve"> </w:t>
      </w:r>
    </w:p>
    <w:p w:rsidR="00000000" w:rsidDel="00000000" w:rsidP="00000000" w:rsidRDefault="00000000" w:rsidRPr="00000000" w14:paraId="000004FF">
      <w:pPr>
        <w:pageBreakBefore w:val="0"/>
        <w:rPr>
          <w:b w:val="1"/>
        </w:rPr>
      </w:pPr>
      <w:r w:rsidDel="00000000" w:rsidR="00000000" w:rsidRPr="00000000">
        <w:rPr>
          <w:b w:val="1"/>
          <w:rtl w:val="0"/>
        </w:rPr>
        <w:t xml:space="preserve">b)</w:t>
      </w:r>
    </w:p>
    <w:p w:rsidR="00000000" w:rsidDel="00000000" w:rsidP="00000000" w:rsidRDefault="00000000" w:rsidRPr="00000000" w14:paraId="00000500">
      <w:pPr>
        <w:pageBreakBefore w:val="0"/>
        <w:rPr/>
      </w:pPr>
      <w:r w:rsidDel="00000000" w:rsidR="00000000" w:rsidRPr="00000000">
        <w:rPr>
          <w:rtl w:val="0"/>
        </w:rPr>
        <w:t xml:space="preserve">Sum</w:t>
      </w:r>
      <w:r w:rsidDel="00000000" w:rsidR="00000000" w:rsidRPr="00000000">
        <w:rPr>
          <w:vertAlign w:val="subscript"/>
          <w:rtl w:val="0"/>
        </w:rPr>
        <w:t xml:space="preserve">i</w:t>
      </w:r>
      <w:r w:rsidDel="00000000" w:rsidR="00000000" w:rsidRPr="00000000">
        <w:rPr>
          <w:vertAlign w:val="subscript"/>
          <w:rtl w:val="0"/>
        </w:rPr>
        <w:t xml:space="preserve">=1..N</w:t>
      </w:r>
      <w:r w:rsidDel="00000000" w:rsidR="00000000" w:rsidRPr="00000000">
        <w:rPr>
          <w:rtl w:val="0"/>
        </w:rPr>
        <w:t xml:space="preserve"> (x</w:t>
      </w:r>
      <w:r w:rsidDel="00000000" w:rsidR="00000000" w:rsidRPr="00000000">
        <w:rPr>
          <w:vertAlign w:val="subscript"/>
          <w:rtl w:val="0"/>
        </w:rPr>
        <w:t xml:space="preserve">i</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j</w:t>
      </w:r>
      <w:r w:rsidDel="00000000" w:rsidR="00000000" w:rsidRPr="00000000">
        <w:rPr>
          <w:vertAlign w:val="subscript"/>
          <w:rtl w:val="0"/>
        </w:rPr>
        <w:t xml:space="preserve">=1..M</w:t>
      </w:r>
      <w:r w:rsidDel="00000000" w:rsidR="00000000" w:rsidRPr="00000000">
        <w:rPr>
          <w:rtl w:val="0"/>
        </w:rPr>
        <w:t xml:space="preserve"> </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rtl w:val="0"/>
        </w:rPr>
        <w:t xml:space="preserve">)</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j</w:t>
      </w:r>
      <w:r w:rsidDel="00000000" w:rsidR="00000000" w:rsidRPr="00000000">
        <w:rPr>
          <w:vertAlign w:val="subscript"/>
          <w:rtl w:val="0"/>
        </w:rPr>
        <w:t xml:space="preserve">=1..M</w:t>
      </w:r>
      <w:r w:rsidDel="00000000" w:rsidR="00000000" w:rsidRPr="00000000">
        <w:rPr>
          <w:rtl w:val="0"/>
        </w:rPr>
        <w:t xml:space="preserve"> </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rtl w:val="0"/>
        </w:rPr>
        <w:t xml:space="preserve">) = </w:t>
      </w:r>
    </w:p>
    <w:p w:rsidR="00000000" w:rsidDel="00000000" w:rsidP="00000000" w:rsidRDefault="00000000" w:rsidRPr="00000000" w14:paraId="00000501">
      <w:pPr>
        <w:pageBreakBefore w:val="0"/>
        <w:rPr/>
      </w:pPr>
      <w:r w:rsidDel="00000000" w:rsidR="00000000" w:rsidRPr="00000000">
        <w:rPr>
          <w:rtl w:val="0"/>
        </w:rPr>
        <w:t xml:space="preserve">Sum</w:t>
      </w:r>
      <w:r w:rsidDel="00000000" w:rsidR="00000000" w:rsidRPr="00000000">
        <w:rPr>
          <w:vertAlign w:val="subscript"/>
          <w:rtl w:val="0"/>
        </w:rPr>
        <w:t xml:space="preserve">i=1..N</w:t>
      </w:r>
      <w:r w:rsidDel="00000000" w:rsidR="00000000" w:rsidRPr="00000000">
        <w:rPr>
          <w:rtl w:val="0"/>
        </w:rPr>
        <w:t xml:space="preserve"> (x</w:t>
      </w:r>
      <w:r w:rsidDel="00000000" w:rsidR="00000000" w:rsidRPr="00000000">
        <w:rPr>
          <w:vertAlign w:val="subscript"/>
          <w:rtl w:val="0"/>
        </w:rPr>
        <w:t xml:space="preserve">i</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- 2*x</w:t>
      </w:r>
      <w:r w:rsidDel="00000000" w:rsidR="00000000" w:rsidRPr="00000000">
        <w:rPr>
          <w:vertAlign w:val="subscript"/>
          <w:rtl w:val="0"/>
        </w:rPr>
        <w:t xml:space="preserve">i</w:t>
      </w:r>
      <w:r w:rsidDel="00000000" w:rsidR="00000000" w:rsidRPr="00000000">
        <w:rPr>
          <w:vertAlign w:val="superscript"/>
          <w:rtl w:val="0"/>
        </w:rPr>
        <w:t xml:space="preserve">T </w:t>
      </w:r>
      <w:r w:rsidDel="00000000" w:rsidR="00000000" w:rsidRPr="00000000">
        <w:rPr>
          <w:rtl w:val="0"/>
        </w:rPr>
        <w:t xml:space="preserve">* (</w:t>
      </w:r>
      <w:r w:rsidDel="00000000" w:rsidR="00000000" w:rsidRPr="00000000">
        <w:rPr>
          <w:rtl w:val="0"/>
        </w:rPr>
        <w:t xml:space="preserve">Sum</w:t>
      </w:r>
      <w:r w:rsidDel="00000000" w:rsidR="00000000" w:rsidRPr="00000000">
        <w:rPr>
          <w:vertAlign w:val="subscript"/>
          <w:rtl w:val="0"/>
        </w:rPr>
        <w:t xml:space="preserve">j</w:t>
      </w:r>
      <w:r w:rsidDel="00000000" w:rsidR="00000000" w:rsidRPr="00000000">
        <w:rPr>
          <w:vertAlign w:val="subscript"/>
          <w:rtl w:val="0"/>
        </w:rPr>
        <w:t xml:space="preserve">=1..M</w:t>
      </w:r>
      <w:r w:rsidDel="00000000" w:rsidR="00000000" w:rsidRPr="00000000">
        <w:rPr>
          <w:rtl w:val="0"/>
        </w:rPr>
        <w:t xml:space="preserve"> </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rtl w:val="0"/>
        </w:rPr>
        <w:t xml:space="preserve">) + </w:t>
      </w:r>
      <w:r w:rsidDel="00000000" w:rsidR="00000000" w:rsidRPr="00000000">
        <w:rPr>
          <w:rtl w:val="0"/>
        </w:rPr>
        <w:t xml:space="preserve">(</w:t>
      </w:r>
      <w:r w:rsidDel="00000000" w:rsidR="00000000" w:rsidRPr="00000000">
        <w:rPr>
          <w:rtl w:val="0"/>
        </w:rPr>
        <w:t xml:space="preserve">Sum</w:t>
      </w:r>
      <w:r w:rsidDel="00000000" w:rsidR="00000000" w:rsidRPr="00000000">
        <w:rPr>
          <w:vertAlign w:val="subscript"/>
          <w:rtl w:val="0"/>
        </w:rPr>
        <w:t xml:space="preserve">j</w:t>
      </w:r>
      <w:r w:rsidDel="00000000" w:rsidR="00000000" w:rsidRPr="00000000">
        <w:rPr>
          <w:vertAlign w:val="subscript"/>
          <w:rtl w:val="0"/>
        </w:rPr>
        <w:t xml:space="preserve">=1..M</w:t>
      </w:r>
      <w:r w:rsidDel="00000000" w:rsidR="00000000" w:rsidRPr="00000000">
        <w:rPr>
          <w:rtl w:val="0"/>
        </w:rPr>
        <w:t xml:space="preserve"> </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rtl w:val="0"/>
        </w:rPr>
        <w:t xml:space="preserve">)</w:t>
      </w:r>
      <w:r w:rsidDel="00000000" w:rsidR="00000000" w:rsidRPr="00000000">
        <w:rPr>
          <w:vertAlign w:val="superscript"/>
          <w:rtl w:val="0"/>
        </w:rPr>
        <w:t xml:space="preserve">T</w:t>
      </w:r>
      <w:r w:rsidDel="00000000" w:rsidR="00000000" w:rsidRPr="00000000">
        <w:rPr>
          <w:rtl w:val="0"/>
        </w:rPr>
        <w:t xml:space="preserve">(</w:t>
      </w:r>
      <w:r w:rsidDel="00000000" w:rsidR="00000000" w:rsidRPr="00000000">
        <w:rPr>
          <w:rtl w:val="0"/>
        </w:rPr>
        <w:t xml:space="preserve">Sum</w:t>
      </w:r>
      <w:r w:rsidDel="00000000" w:rsidR="00000000" w:rsidRPr="00000000">
        <w:rPr>
          <w:vertAlign w:val="subscript"/>
          <w:rtl w:val="0"/>
        </w:rPr>
        <w:t xml:space="preserve">j</w:t>
      </w:r>
      <w:r w:rsidDel="00000000" w:rsidR="00000000" w:rsidRPr="00000000">
        <w:rPr>
          <w:vertAlign w:val="subscript"/>
          <w:rtl w:val="0"/>
        </w:rPr>
        <w:t xml:space="preserve">=1..M</w:t>
      </w:r>
      <w:r w:rsidDel="00000000" w:rsidR="00000000" w:rsidRPr="00000000">
        <w:rPr>
          <w:rtl w:val="0"/>
        </w:rPr>
        <w:t xml:space="preserve"> </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rtl w:val="0"/>
        </w:rPr>
        <w:t xml:space="preserve">)) = </w:t>
      </w:r>
    </w:p>
    <w:p w:rsidR="00000000" w:rsidDel="00000000" w:rsidP="00000000" w:rsidRDefault="00000000" w:rsidRPr="00000000" w14:paraId="00000502">
      <w:pPr>
        <w:pageBreakBefore w:val="0"/>
        <w:rPr/>
      </w:pPr>
      <w:r w:rsidDel="00000000" w:rsidR="00000000" w:rsidRPr="00000000">
        <w:rPr>
          <w:rtl w:val="0"/>
        </w:rPr>
        <w:t xml:space="preserve">Sum</w:t>
      </w:r>
      <w:r w:rsidDel="00000000" w:rsidR="00000000" w:rsidRPr="00000000">
        <w:rPr>
          <w:vertAlign w:val="subscript"/>
          <w:rtl w:val="0"/>
        </w:rPr>
        <w:t xml:space="preserve">i=1..N</w:t>
      </w:r>
      <w:r w:rsidDel="00000000" w:rsidR="00000000" w:rsidRPr="00000000">
        <w:rPr>
          <w:rtl w:val="0"/>
        </w:rPr>
        <w:t xml:space="preserve"> (x</w:t>
      </w:r>
      <w:r w:rsidDel="00000000" w:rsidR="00000000" w:rsidRPr="00000000">
        <w:rPr>
          <w:vertAlign w:val="subscript"/>
          <w:rtl w:val="0"/>
        </w:rPr>
        <w:t xml:space="preserve">i</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- 2*(Sum</w:t>
      </w:r>
      <w:r w:rsidDel="00000000" w:rsidR="00000000" w:rsidRPr="00000000">
        <w:rPr>
          <w:vertAlign w:val="subscript"/>
          <w:rtl w:val="0"/>
        </w:rPr>
        <w:t xml:space="preserve">j=1..M</w:t>
      </w:r>
      <w:r w:rsidDel="00000000" w:rsidR="00000000" w:rsidRPr="00000000">
        <w:rPr>
          <w:rtl w:val="0"/>
        </w:rPr>
        <w:t xml:space="preserve"> x</w:t>
      </w:r>
      <w:r w:rsidDel="00000000" w:rsidR="00000000" w:rsidRPr="00000000">
        <w:rPr>
          <w:vertAlign w:val="subscript"/>
          <w:rtl w:val="0"/>
        </w:rPr>
        <w:t xml:space="preserve">i</w:t>
      </w:r>
      <w:r w:rsidDel="00000000" w:rsidR="00000000" w:rsidRPr="00000000">
        <w:rPr>
          <w:vertAlign w:val="superscript"/>
          <w:rtl w:val="0"/>
        </w:rPr>
        <w:t xml:space="preserve">T</w:t>
      </w:r>
      <w:r w:rsidDel="00000000" w:rsidR="00000000" w:rsidRPr="00000000">
        <w:rPr>
          <w:shd w:fill="a4c2f4" w:val="clear"/>
          <w:rtl w:val="0"/>
        </w:rPr>
        <w:t xml:space="preserve">u</w:t>
      </w:r>
      <w:r w:rsidDel="00000000" w:rsidR="00000000" w:rsidRPr="00000000">
        <w:rPr>
          <w:shd w:fill="a4c2f4" w:val="clear"/>
          <w:vertAlign w:val="subscript"/>
          <w:rtl w:val="0"/>
        </w:rPr>
        <w:t xml:space="preserve">j</w:t>
      </w:r>
      <w:r w:rsidDel="00000000" w:rsidR="00000000" w:rsidRPr="00000000">
        <w:rPr>
          <w:shd w:fill="a4c2f4" w:val="clear"/>
          <w:vertAlign w:val="superscript"/>
          <w:rtl w:val="0"/>
        </w:rPr>
        <w:t xml:space="preserve">T</w:t>
      </w:r>
      <w:r w:rsidDel="00000000" w:rsidR="00000000" w:rsidRPr="00000000">
        <w:rPr>
          <w:shd w:fill="a4c2f4" w:val="clear"/>
          <w:rtl w:val="0"/>
        </w:rPr>
        <w:t xml:space="preserve">x</w:t>
      </w:r>
      <w:r w:rsidDel="00000000" w:rsidR="00000000" w:rsidRPr="00000000">
        <w:rPr>
          <w:shd w:fill="a4c2f4" w:val="clear"/>
          <w:vertAlign w:val="subscript"/>
          <w:rtl w:val="0"/>
        </w:rPr>
        <w:t xml:space="preserve">i</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rtl w:val="0"/>
        </w:rPr>
        <w:t xml:space="preserve">) + (Sum</w:t>
      </w:r>
      <w:r w:rsidDel="00000000" w:rsidR="00000000" w:rsidRPr="00000000">
        <w:rPr>
          <w:vertAlign w:val="subscript"/>
          <w:rtl w:val="0"/>
        </w:rPr>
        <w:t xml:space="preserve">j=1..</w:t>
      </w:r>
      <w:r w:rsidDel="00000000" w:rsidR="00000000" w:rsidRPr="00000000">
        <w:rPr>
          <w:vertAlign w:val="subscript"/>
          <w:rtl w:val="0"/>
        </w:rPr>
        <w:t xml:space="preserve">M</w:t>
      </w:r>
      <w:r w:rsidDel="00000000" w:rsidR="00000000" w:rsidRPr="00000000">
        <w:rPr>
          <w:rtl w:val="0"/>
        </w:rPr>
        <w:t xml:space="preserve"> Sum</w:t>
      </w:r>
      <w:r w:rsidDel="00000000" w:rsidR="00000000" w:rsidRPr="00000000">
        <w:rPr>
          <w:vertAlign w:val="subscript"/>
          <w:rtl w:val="0"/>
        </w:rPr>
        <w:t xml:space="preserve">h=1..M</w:t>
      </w:r>
      <w:r w:rsidDel="00000000" w:rsidR="00000000" w:rsidRPr="00000000">
        <w:rPr>
          <w:rtl w:val="0"/>
        </w:rPr>
        <w:t xml:space="preserve"> </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shd w:fill="ea9999" w:val="clear"/>
          <w:rtl w:val="0"/>
        </w:rPr>
        <w:t xml:space="preserve">x</w:t>
      </w:r>
      <w:r w:rsidDel="00000000" w:rsidR="00000000" w:rsidRPr="00000000">
        <w:rPr>
          <w:shd w:fill="ea9999" w:val="clear"/>
          <w:vertAlign w:val="subscript"/>
          <w:rtl w:val="0"/>
        </w:rPr>
        <w:t xml:space="preserve">i</w:t>
      </w:r>
      <w:r w:rsidDel="00000000" w:rsidR="00000000" w:rsidRPr="00000000">
        <w:rPr>
          <w:shd w:fill="ea9999" w:val="clear"/>
          <w:vertAlign w:val="superscript"/>
          <w:rtl w:val="0"/>
        </w:rPr>
        <w:t xml:space="preserve">T</w:t>
      </w:r>
      <w:r w:rsidDel="00000000" w:rsidR="00000000" w:rsidRPr="00000000">
        <w:rPr>
          <w:shd w:fill="ea9999" w:val="clear"/>
          <w:rtl w:val="0"/>
        </w:rPr>
        <w:t xml:space="preserve">u</w:t>
      </w:r>
      <w:r w:rsidDel="00000000" w:rsidR="00000000" w:rsidRPr="00000000">
        <w:rPr>
          <w:shd w:fill="ea9999" w:val="clear"/>
          <w:vertAlign w:val="subscript"/>
          <w:rtl w:val="0"/>
        </w:rPr>
        <w:t xml:space="preserve">j</w:t>
      </w:r>
      <w:r w:rsidDel="00000000" w:rsidR="00000000" w:rsidRPr="00000000">
        <w:rPr>
          <w:shd w:fill="ffe599" w:val="clear"/>
          <w:rtl w:val="0"/>
        </w:rPr>
        <w:t xml:space="preserve">u</w:t>
      </w:r>
      <w:r w:rsidDel="00000000" w:rsidR="00000000" w:rsidRPr="00000000">
        <w:rPr>
          <w:shd w:fill="ffe599" w:val="clear"/>
          <w:vertAlign w:val="subscript"/>
          <w:rtl w:val="0"/>
        </w:rPr>
        <w:t xml:space="preserve">h</w:t>
      </w:r>
      <w:r w:rsidDel="00000000" w:rsidR="00000000" w:rsidRPr="00000000">
        <w:rPr>
          <w:shd w:fill="ffe599" w:val="clear"/>
          <w:vertAlign w:val="superscript"/>
          <w:rtl w:val="0"/>
        </w:rPr>
        <w:t xml:space="preserve">T</w:t>
      </w:r>
      <w:r w:rsidDel="00000000" w:rsidR="00000000" w:rsidRPr="00000000">
        <w:rPr>
          <w:shd w:fill="ffe599" w:val="clear"/>
          <w:rtl w:val="0"/>
        </w:rPr>
        <w:t xml:space="preserve">x</w:t>
      </w:r>
      <w:r w:rsidDel="00000000" w:rsidR="00000000" w:rsidRPr="00000000">
        <w:rPr>
          <w:shd w:fill="ffe599" w:val="clear"/>
          <w:vertAlign w:val="subscript"/>
          <w:rtl w:val="0"/>
        </w:rPr>
        <w:t xml:space="preserve">i</w:t>
      </w:r>
      <w:r w:rsidDel="00000000" w:rsidR="00000000" w:rsidRPr="00000000">
        <w:rPr>
          <w:rtl w:val="0"/>
        </w:rPr>
        <w:t xml:space="preserve">u</w:t>
      </w:r>
      <w:r w:rsidDel="00000000" w:rsidR="00000000" w:rsidRPr="00000000">
        <w:rPr>
          <w:vertAlign w:val="subscript"/>
          <w:rtl w:val="0"/>
        </w:rPr>
        <w:t xml:space="preserve">h</w:t>
      </w:r>
      <w:r w:rsidDel="00000000" w:rsidR="00000000" w:rsidRPr="00000000">
        <w:rPr>
          <w:rtl w:val="0"/>
        </w:rPr>
        <w:t xml:space="preserve">)) = ... </w:t>
      </w:r>
      <w:r w:rsidDel="00000000" w:rsidR="00000000" w:rsidRPr="00000000">
        <w:rPr>
          <w:rtl w:val="0"/>
        </w:rPr>
      </w:r>
    </w:p>
    <w:p w:rsidR="00000000" w:rsidDel="00000000" w:rsidP="00000000" w:rsidRDefault="00000000" w:rsidRPr="00000000" w14:paraId="00000503">
      <w:pPr>
        <w:pageBreakBefore w:val="0"/>
        <w:rPr/>
      </w:pPr>
      <w:r w:rsidDel="00000000" w:rsidR="00000000" w:rsidRPr="00000000">
        <w:rPr>
          <w:shd w:fill="a4c2f4" w:val="clear"/>
          <w:rtl w:val="0"/>
        </w:rPr>
        <w:t xml:space="preserve">u</w:t>
      </w:r>
      <w:r w:rsidDel="00000000" w:rsidR="00000000" w:rsidRPr="00000000">
        <w:rPr>
          <w:shd w:fill="a4c2f4" w:val="clear"/>
          <w:vertAlign w:val="subscript"/>
          <w:rtl w:val="0"/>
        </w:rPr>
        <w:t xml:space="preserve">j</w:t>
      </w:r>
      <w:r w:rsidDel="00000000" w:rsidR="00000000" w:rsidRPr="00000000">
        <w:rPr>
          <w:shd w:fill="a4c2f4" w:val="clear"/>
          <w:vertAlign w:val="superscript"/>
          <w:rtl w:val="0"/>
        </w:rPr>
        <w:t xml:space="preserve">T</w:t>
      </w:r>
      <w:r w:rsidDel="00000000" w:rsidR="00000000" w:rsidRPr="00000000">
        <w:rPr>
          <w:shd w:fill="a4c2f4" w:val="clear"/>
          <w:rtl w:val="0"/>
        </w:rPr>
        <w:t xml:space="preserve">x</w:t>
      </w:r>
      <w:r w:rsidDel="00000000" w:rsidR="00000000" w:rsidRPr="00000000">
        <w:rPr>
          <w:shd w:fill="a4c2f4" w:val="clear"/>
          <w:vertAlign w:val="subscript"/>
          <w:rtl w:val="0"/>
        </w:rPr>
        <w:t xml:space="preserve">i</w:t>
      </w:r>
      <w:r w:rsidDel="00000000" w:rsidR="00000000" w:rsidRPr="00000000">
        <w:rPr>
          <w:rtl w:val="0"/>
        </w:rPr>
        <w:t xml:space="preserve"> je skalár, můžeme to vytknout před vektory, máme pak </w:t>
      </w:r>
      <w:r w:rsidDel="00000000" w:rsidR="00000000" w:rsidRPr="00000000">
        <w:rPr>
          <w:shd w:fill="a4c2f4" w:val="clear"/>
          <w:rtl w:val="0"/>
        </w:rPr>
        <w:t xml:space="preserve">u</w:t>
      </w:r>
      <w:r w:rsidDel="00000000" w:rsidR="00000000" w:rsidRPr="00000000">
        <w:rPr>
          <w:shd w:fill="a4c2f4" w:val="clear"/>
          <w:vertAlign w:val="subscript"/>
          <w:rtl w:val="0"/>
        </w:rPr>
        <w:t xml:space="preserve">j</w:t>
      </w:r>
      <w:r w:rsidDel="00000000" w:rsidR="00000000" w:rsidRPr="00000000">
        <w:rPr>
          <w:shd w:fill="a4c2f4" w:val="clear"/>
          <w:vertAlign w:val="superscript"/>
          <w:rtl w:val="0"/>
        </w:rPr>
        <w:t xml:space="preserve">T</w:t>
      </w:r>
      <w:r w:rsidDel="00000000" w:rsidR="00000000" w:rsidRPr="00000000">
        <w:rPr>
          <w:shd w:fill="a4c2f4" w:val="clear"/>
          <w:rtl w:val="0"/>
        </w:rPr>
        <w:t xml:space="preserve">x</w:t>
      </w:r>
      <w:r w:rsidDel="00000000" w:rsidR="00000000" w:rsidRPr="00000000">
        <w:rPr>
          <w:shd w:fill="a4c2f4" w:val="clear"/>
          <w:vertAlign w:val="subscript"/>
          <w:rtl w:val="0"/>
        </w:rPr>
        <w:t xml:space="preserve">i</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vertAlign w:val="superscript"/>
          <w:rtl w:val="0"/>
        </w:rPr>
        <w:t xml:space="preserve">T</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rtl w:val="0"/>
        </w:rPr>
        <w:t xml:space="preserve"> = </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0504">
      <w:pPr>
        <w:pageBreakBefore w:val="0"/>
        <w:rPr/>
      </w:pPr>
      <w:r w:rsidDel="00000000" w:rsidR="00000000" w:rsidRPr="00000000">
        <w:rPr>
          <w:shd w:fill="ea9999" w:val="clear"/>
          <w:rtl w:val="0"/>
        </w:rPr>
        <w:t xml:space="preserve">x</w:t>
      </w:r>
      <w:r w:rsidDel="00000000" w:rsidR="00000000" w:rsidRPr="00000000">
        <w:rPr>
          <w:shd w:fill="ea9999" w:val="clear"/>
          <w:vertAlign w:val="subscript"/>
          <w:rtl w:val="0"/>
        </w:rPr>
        <w:t xml:space="preserve">i</w:t>
      </w:r>
      <w:r w:rsidDel="00000000" w:rsidR="00000000" w:rsidRPr="00000000">
        <w:rPr>
          <w:shd w:fill="ea9999" w:val="clear"/>
          <w:vertAlign w:val="superscript"/>
          <w:rtl w:val="0"/>
        </w:rPr>
        <w:t xml:space="preserve">T</w:t>
      </w:r>
      <w:r w:rsidDel="00000000" w:rsidR="00000000" w:rsidRPr="00000000">
        <w:rPr>
          <w:shd w:fill="ea9999" w:val="clear"/>
          <w:rtl w:val="0"/>
        </w:rPr>
        <w:t xml:space="preserve">u</w:t>
      </w:r>
      <w:r w:rsidDel="00000000" w:rsidR="00000000" w:rsidRPr="00000000">
        <w:rPr>
          <w:shd w:fill="ea9999" w:val="clear"/>
          <w:vertAlign w:val="subscript"/>
          <w:rtl w:val="0"/>
        </w:rPr>
        <w:t xml:space="preserve">j</w:t>
      </w:r>
      <w:r w:rsidDel="00000000" w:rsidR="00000000" w:rsidRPr="00000000">
        <w:rPr>
          <w:rtl w:val="0"/>
        </w:rPr>
        <w:t xml:space="preserve"> a </w:t>
      </w:r>
      <w:r w:rsidDel="00000000" w:rsidR="00000000" w:rsidRPr="00000000">
        <w:rPr>
          <w:shd w:fill="ffe599" w:val="clear"/>
          <w:rtl w:val="0"/>
        </w:rPr>
        <w:t xml:space="preserve">u</w:t>
      </w:r>
      <w:r w:rsidDel="00000000" w:rsidR="00000000" w:rsidRPr="00000000">
        <w:rPr>
          <w:shd w:fill="ffe599" w:val="clear"/>
          <w:vertAlign w:val="subscript"/>
          <w:rtl w:val="0"/>
        </w:rPr>
        <w:t xml:space="preserve">h</w:t>
      </w:r>
      <w:r w:rsidDel="00000000" w:rsidR="00000000" w:rsidRPr="00000000">
        <w:rPr>
          <w:shd w:fill="ffe599" w:val="clear"/>
          <w:vertAlign w:val="superscript"/>
          <w:rtl w:val="0"/>
        </w:rPr>
        <w:t xml:space="preserve">T</w:t>
      </w:r>
      <w:r w:rsidDel="00000000" w:rsidR="00000000" w:rsidRPr="00000000">
        <w:rPr>
          <w:shd w:fill="ffe599" w:val="clear"/>
          <w:rtl w:val="0"/>
        </w:rPr>
        <w:t xml:space="preserve">x</w:t>
      </w:r>
      <w:r w:rsidDel="00000000" w:rsidR="00000000" w:rsidRPr="00000000">
        <w:rPr>
          <w:shd w:fill="ffe599" w:val="clear"/>
          <w:vertAlign w:val="subscript"/>
          <w:rtl w:val="0"/>
        </w:rPr>
        <w:t xml:space="preserve">h</w:t>
      </w:r>
      <w:r w:rsidDel="00000000" w:rsidR="00000000" w:rsidRPr="00000000">
        <w:rPr>
          <w:rtl w:val="0"/>
        </w:rPr>
        <w:t xml:space="preserve"> jsou skaláry, vytkneme je před vektory: </w:t>
      </w:r>
      <w:r w:rsidDel="00000000" w:rsidR="00000000" w:rsidRPr="00000000">
        <w:rPr>
          <w:shd w:fill="ea9999" w:val="clear"/>
          <w:rtl w:val="0"/>
        </w:rPr>
        <w:t xml:space="preserve">x</w:t>
      </w:r>
      <w:r w:rsidDel="00000000" w:rsidR="00000000" w:rsidRPr="00000000">
        <w:rPr>
          <w:shd w:fill="ea9999" w:val="clear"/>
          <w:vertAlign w:val="subscript"/>
          <w:rtl w:val="0"/>
        </w:rPr>
        <w:t xml:space="preserve">i</w:t>
      </w:r>
      <w:r w:rsidDel="00000000" w:rsidR="00000000" w:rsidRPr="00000000">
        <w:rPr>
          <w:shd w:fill="ea9999" w:val="clear"/>
          <w:vertAlign w:val="superscript"/>
          <w:rtl w:val="0"/>
        </w:rPr>
        <w:t xml:space="preserve">T</w:t>
      </w:r>
      <w:r w:rsidDel="00000000" w:rsidR="00000000" w:rsidRPr="00000000">
        <w:rPr>
          <w:shd w:fill="ea9999" w:val="clear"/>
          <w:rtl w:val="0"/>
        </w:rPr>
        <w:t xml:space="preserve">u</w:t>
      </w:r>
      <w:r w:rsidDel="00000000" w:rsidR="00000000" w:rsidRPr="00000000">
        <w:rPr>
          <w:shd w:fill="ea9999" w:val="clear"/>
          <w:vertAlign w:val="subscript"/>
          <w:rtl w:val="0"/>
        </w:rPr>
        <w:t xml:space="preserve">j</w:t>
      </w:r>
      <w:r w:rsidDel="00000000" w:rsidR="00000000" w:rsidRPr="00000000">
        <w:rPr>
          <w:shd w:fill="ffe599" w:val="clear"/>
          <w:rtl w:val="0"/>
        </w:rPr>
        <w:t xml:space="preserve">u</w:t>
      </w:r>
      <w:r w:rsidDel="00000000" w:rsidR="00000000" w:rsidRPr="00000000">
        <w:rPr>
          <w:shd w:fill="ffe599" w:val="clear"/>
          <w:vertAlign w:val="subscript"/>
          <w:rtl w:val="0"/>
        </w:rPr>
        <w:t xml:space="preserve">h</w:t>
      </w:r>
      <w:r w:rsidDel="00000000" w:rsidR="00000000" w:rsidRPr="00000000">
        <w:rPr>
          <w:shd w:fill="ffe599" w:val="clear"/>
          <w:vertAlign w:val="superscript"/>
          <w:rtl w:val="0"/>
        </w:rPr>
        <w:t xml:space="preserve">T</w:t>
      </w:r>
      <w:r w:rsidDel="00000000" w:rsidR="00000000" w:rsidRPr="00000000">
        <w:rPr>
          <w:shd w:fill="ffe599" w:val="clear"/>
          <w:rtl w:val="0"/>
        </w:rPr>
        <w:t xml:space="preserve">x</w:t>
      </w:r>
      <w:r w:rsidDel="00000000" w:rsidR="00000000" w:rsidRPr="00000000">
        <w:rPr>
          <w:shd w:fill="ffe599" w:val="clear"/>
          <w:vertAlign w:val="subscript"/>
          <w:rtl w:val="0"/>
        </w:rPr>
        <w:t xml:space="preserve">i</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u</w:t>
      </w:r>
      <w:r w:rsidDel="00000000" w:rsidR="00000000" w:rsidRPr="00000000">
        <w:rPr>
          <w:vertAlign w:val="subscript"/>
          <w:rtl w:val="0"/>
        </w:rPr>
        <w:t xml:space="preserve">h</w:t>
      </w:r>
      <w:r w:rsidDel="00000000" w:rsidR="00000000" w:rsidRPr="00000000">
        <w:rPr>
          <w:rtl w:val="0"/>
        </w:rPr>
        <w:t xml:space="preserve">, kde </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u</w:t>
      </w:r>
      <w:r w:rsidDel="00000000" w:rsidR="00000000" w:rsidRPr="00000000">
        <w:rPr>
          <w:vertAlign w:val="subscript"/>
          <w:rtl w:val="0"/>
        </w:rPr>
        <w:t xml:space="preserve">h</w:t>
      </w:r>
      <w:r w:rsidDel="00000000" w:rsidR="00000000" w:rsidRPr="00000000">
        <w:rPr>
          <w:rtl w:val="0"/>
        </w:rPr>
        <w:t xml:space="preserve"> = 1 pro j = h, a jinak </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u</w:t>
      </w:r>
      <w:r w:rsidDel="00000000" w:rsidR="00000000" w:rsidRPr="00000000">
        <w:rPr>
          <w:vertAlign w:val="subscript"/>
          <w:rtl w:val="0"/>
        </w:rPr>
        <w:t xml:space="preserve">h</w:t>
      </w:r>
      <w:r w:rsidDel="00000000" w:rsidR="00000000" w:rsidRPr="00000000">
        <w:rPr>
          <w:rtl w:val="0"/>
        </w:rPr>
        <w:t xml:space="preserve"> = 0 (u</w:t>
      </w:r>
      <w:r w:rsidDel="00000000" w:rsidR="00000000" w:rsidRPr="00000000">
        <w:rPr>
          <w:vertAlign w:val="subscript"/>
          <w:rtl w:val="0"/>
        </w:rPr>
        <w:t xml:space="preserve">i</w:t>
      </w:r>
      <w:r w:rsidDel="00000000" w:rsidR="00000000" w:rsidRPr="00000000">
        <w:rPr>
          <w:rtl w:val="0"/>
        </w:rPr>
        <w:t xml:space="preserve"> jsou ortonormální), takže získáme </w:t>
      </w:r>
      <w:r w:rsidDel="00000000" w:rsidR="00000000" w:rsidRPr="00000000">
        <w:rPr>
          <w:rtl w:val="0"/>
        </w:rPr>
        <w:t xml:space="preserve">Sum</w:t>
      </w:r>
      <w:r w:rsidDel="00000000" w:rsidR="00000000" w:rsidRPr="00000000">
        <w:rPr>
          <w:vertAlign w:val="subscript"/>
          <w:rtl w:val="0"/>
        </w:rPr>
        <w:t xml:space="preserve">j</w:t>
      </w:r>
      <w:r w:rsidDel="00000000" w:rsidR="00000000" w:rsidRPr="00000000">
        <w:rPr>
          <w:vertAlign w:val="subscript"/>
          <w:rtl w:val="0"/>
        </w:rPr>
        <w:t xml:space="preserve">=1..</w:t>
      </w:r>
      <w:r w:rsidDel="00000000" w:rsidR="00000000" w:rsidRPr="00000000">
        <w:rPr>
          <w:vertAlign w:val="subscript"/>
          <w:rtl w:val="0"/>
        </w:rPr>
        <w:t xml:space="preserve">M</w:t>
      </w:r>
      <w:r w:rsidDel="00000000" w:rsidR="00000000" w:rsidRPr="00000000">
        <w:rPr>
          <w:rtl w:val="0"/>
        </w:rPr>
        <w:t xml:space="preserve"> x</w:t>
      </w:r>
      <w:r w:rsidDel="00000000" w:rsidR="00000000" w:rsidRPr="00000000">
        <w:rPr>
          <w:vertAlign w:val="subscript"/>
          <w:rtl w:val="0"/>
        </w:rPr>
        <w:t xml:space="preserve">i</w:t>
      </w:r>
      <w:r w:rsidDel="00000000" w:rsidR="00000000" w:rsidRPr="00000000">
        <w:rPr>
          <w:vertAlign w:val="superscript"/>
          <w:rtl w:val="0"/>
        </w:rPr>
        <w:t xml:space="preserve">T</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j</w:t>
      </w:r>
      <w:r w:rsidDel="00000000" w:rsidR="00000000" w:rsidRPr="00000000">
        <w:rPr>
          <w:vertAlign w:val="subscript"/>
          <w:rtl w:val="0"/>
        </w:rPr>
        <w:t xml:space="preserve">=1..M</w:t>
      </w:r>
      <w:r w:rsidDel="00000000" w:rsidR="00000000" w:rsidRPr="00000000">
        <w:rPr>
          <w:rtl w:val="0"/>
        </w:rPr>
        <w:t xml:space="preserve"> (</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tak:</w:t>
      </w:r>
      <w:r w:rsidDel="00000000" w:rsidR="00000000" w:rsidRPr="00000000">
        <w:rPr>
          <w:rtl w:val="0"/>
        </w:rPr>
        <w:t xml:space="preserve"> </w:t>
      </w:r>
    </w:p>
    <w:p w:rsidR="00000000" w:rsidDel="00000000" w:rsidP="00000000" w:rsidRDefault="00000000" w:rsidRPr="00000000" w14:paraId="00000505">
      <w:pPr>
        <w:pageBreakBefore w:val="0"/>
        <w:rPr/>
      </w:pPr>
      <w:r w:rsidDel="00000000" w:rsidR="00000000" w:rsidRPr="00000000">
        <w:rPr>
          <w:rtl w:val="0"/>
        </w:rPr>
        <w:t xml:space="preserve">… = Sum</w:t>
      </w:r>
      <w:r w:rsidDel="00000000" w:rsidR="00000000" w:rsidRPr="00000000">
        <w:rPr>
          <w:vertAlign w:val="subscript"/>
          <w:rtl w:val="0"/>
        </w:rPr>
        <w:t xml:space="preserve">i=1..N</w:t>
      </w:r>
      <w:r w:rsidDel="00000000" w:rsidR="00000000" w:rsidRPr="00000000">
        <w:rPr>
          <w:rtl w:val="0"/>
        </w:rPr>
        <w:t xml:space="preserve"> (x</w:t>
      </w:r>
      <w:r w:rsidDel="00000000" w:rsidR="00000000" w:rsidRPr="00000000">
        <w:rPr>
          <w:vertAlign w:val="subscript"/>
          <w:rtl w:val="0"/>
        </w:rPr>
        <w:t xml:space="preserve">i</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- 2*(</w:t>
      </w:r>
      <w:r w:rsidDel="00000000" w:rsidR="00000000" w:rsidRPr="00000000">
        <w:rPr>
          <w:rtl w:val="0"/>
        </w:rPr>
        <w:t xml:space="preserve">Sum</w:t>
      </w:r>
      <w:r w:rsidDel="00000000" w:rsidR="00000000" w:rsidRPr="00000000">
        <w:rPr>
          <w:vertAlign w:val="subscript"/>
          <w:rtl w:val="0"/>
        </w:rPr>
        <w:t xml:space="preserve">j</w:t>
      </w:r>
      <w:r w:rsidDel="00000000" w:rsidR="00000000" w:rsidRPr="00000000">
        <w:rPr>
          <w:vertAlign w:val="subscript"/>
          <w:rtl w:val="0"/>
        </w:rPr>
        <w:t xml:space="preserve">=1..M</w:t>
      </w:r>
      <w:r w:rsidDel="00000000" w:rsidR="00000000" w:rsidRPr="00000000">
        <w:rPr>
          <w:rtl w:val="0"/>
        </w:rPr>
        <w:t xml:space="preserve"> (</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j</w:t>
      </w:r>
      <w:r w:rsidDel="00000000" w:rsidR="00000000" w:rsidRPr="00000000">
        <w:rPr>
          <w:vertAlign w:val="subscript"/>
          <w:rtl w:val="0"/>
        </w:rPr>
        <w:t xml:space="preserve">=1..</w:t>
      </w:r>
      <w:r w:rsidDel="00000000" w:rsidR="00000000" w:rsidRPr="00000000">
        <w:rPr>
          <w:vertAlign w:val="subscript"/>
          <w:rtl w:val="0"/>
        </w:rPr>
        <w:t xml:space="preserve">M</w:t>
      </w: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i</w:t>
      </w:r>
      <w:r w:rsidDel="00000000" w:rsidR="00000000" w:rsidRPr="00000000">
        <w:rPr>
          <w:rtl w:val="0"/>
        </w:rPr>
        <w:t xml:space="preserve"> (||</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j</w:t>
      </w:r>
      <w:r w:rsidDel="00000000" w:rsidR="00000000" w:rsidRPr="00000000">
        <w:rPr>
          <w:rtl w:val="0"/>
        </w:rPr>
        <w:t xml:space="preserve"> (</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06">
      <w:pPr>
        <w:pageBreakBefore w:val="0"/>
        <w:rPr/>
      </w:pPr>
      <w:r w:rsidDel="00000000" w:rsidR="00000000" w:rsidRPr="00000000">
        <w:rPr>
          <w:rtl w:val="0"/>
        </w:rPr>
      </w:r>
    </w:p>
    <w:p w:rsidR="00000000" w:rsidDel="00000000" w:rsidP="00000000" w:rsidRDefault="00000000" w:rsidRPr="00000000" w14:paraId="00000507">
      <w:pPr>
        <w:pageBreakBefore w:val="0"/>
        <w:rPr>
          <w:b w:val="1"/>
        </w:rPr>
      </w:pPr>
      <w:r w:rsidDel="00000000" w:rsidR="00000000" w:rsidRPr="00000000">
        <w:rPr>
          <w:b w:val="1"/>
          <w:rtl w:val="0"/>
        </w:rPr>
        <w:t xml:space="preserve">Problem 12.2</w:t>
      </w:r>
    </w:p>
    <w:p w:rsidR="00000000" w:rsidDel="00000000" w:rsidP="00000000" w:rsidRDefault="00000000" w:rsidRPr="00000000" w14:paraId="00000508">
      <w:pPr>
        <w:pageBreakBefore w:val="0"/>
        <w:rPr/>
      </w:pPr>
      <w:r w:rsidDel="00000000" w:rsidR="00000000" w:rsidRPr="00000000">
        <w:rPr>
          <w:rtl w:val="0"/>
        </w:rPr>
        <w:t xml:space="preserve">Z 12.1 b) víme, že chceme maximalizovat </w:t>
      </w:r>
      <w:r w:rsidDel="00000000" w:rsidR="00000000" w:rsidRPr="00000000">
        <w:rPr>
          <w:rtl w:val="0"/>
        </w:rPr>
        <w:t xml:space="preserve">Sum</w:t>
      </w:r>
      <w:r w:rsidDel="00000000" w:rsidR="00000000" w:rsidRPr="00000000">
        <w:rPr>
          <w:vertAlign w:val="subscript"/>
          <w:rtl w:val="0"/>
        </w:rPr>
        <w:t xml:space="preserve">j</w:t>
      </w:r>
      <w:r w:rsidDel="00000000" w:rsidR="00000000" w:rsidRPr="00000000">
        <w:rPr>
          <w:vertAlign w:val="subscript"/>
          <w:rtl w:val="0"/>
        </w:rPr>
        <w:t xml:space="preserve">=1..</w:t>
      </w:r>
      <w:r w:rsidDel="00000000" w:rsidR="00000000" w:rsidRPr="00000000">
        <w:rPr>
          <w:vertAlign w:val="subscript"/>
          <w:rtl w:val="0"/>
        </w:rPr>
        <w:t xml:space="preserve">M</w:t>
      </w:r>
      <w:r w:rsidDel="00000000" w:rsidR="00000000" w:rsidRPr="00000000">
        <w:rPr>
          <w:rtl w:val="0"/>
        </w:rPr>
        <w:t xml:space="preserve"> </w:t>
      </w:r>
      <w:r w:rsidDel="00000000" w:rsidR="00000000" w:rsidRPr="00000000">
        <w:rPr>
          <w:rtl w:val="0"/>
        </w:rPr>
        <w:t xml:space="preserve">Sum</w:t>
      </w:r>
      <w:r w:rsidDel="00000000" w:rsidR="00000000" w:rsidRPr="00000000">
        <w:rPr>
          <w:vertAlign w:val="subscript"/>
          <w:rtl w:val="0"/>
        </w:rPr>
        <w:t xml:space="preserve">i</w:t>
      </w:r>
      <w:r w:rsidDel="00000000" w:rsidR="00000000" w:rsidRPr="00000000">
        <w:rPr>
          <w:vertAlign w:val="subscript"/>
          <w:rtl w:val="0"/>
        </w:rPr>
        <w:t xml:space="preserve">=1..N</w:t>
      </w:r>
      <w:r w:rsidDel="00000000" w:rsidR="00000000" w:rsidRPr="00000000">
        <w:rPr>
          <w:rtl w:val="0"/>
        </w:rPr>
        <w:t xml:space="preserve"> (</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a z 12.1 a) víme, že</w:t>
      </w:r>
    </w:p>
    <w:p w:rsidR="00000000" w:rsidDel="00000000" w:rsidP="00000000" w:rsidRDefault="00000000" w:rsidRPr="00000000" w14:paraId="00000509">
      <w:pPr>
        <w:pageBreakBefore w:val="0"/>
        <w:rPr/>
      </w:pPr>
      <w:r w:rsidDel="00000000" w:rsidR="00000000" w:rsidRPr="00000000">
        <w:rPr>
          <w:rtl w:val="0"/>
        </w:rPr>
        <w:t xml:space="preserve">Sum</w:t>
      </w:r>
      <w:r w:rsidDel="00000000" w:rsidR="00000000" w:rsidRPr="00000000">
        <w:rPr>
          <w:vertAlign w:val="subscript"/>
          <w:rtl w:val="0"/>
        </w:rPr>
        <w:t xml:space="preserve">j</w:t>
      </w:r>
      <w:r w:rsidDel="00000000" w:rsidR="00000000" w:rsidRPr="00000000">
        <w:rPr>
          <w:vertAlign w:val="subscript"/>
          <w:rtl w:val="0"/>
        </w:rPr>
        <w:t xml:space="preserve">=1..</w:t>
      </w:r>
      <w:r w:rsidDel="00000000" w:rsidR="00000000" w:rsidRPr="00000000">
        <w:rPr>
          <w:vertAlign w:val="subscript"/>
          <w:rtl w:val="0"/>
        </w:rPr>
        <w:t xml:space="preserve">M</w:t>
      </w:r>
      <w:r w:rsidDel="00000000" w:rsidR="00000000" w:rsidRPr="00000000">
        <w:rPr>
          <w:rtl w:val="0"/>
        </w:rPr>
        <w:t xml:space="preserve"> </w:t>
      </w:r>
      <w:r w:rsidDel="00000000" w:rsidR="00000000" w:rsidRPr="00000000">
        <w:rPr>
          <w:rtl w:val="0"/>
        </w:rPr>
        <w:t xml:space="preserve">Sum</w:t>
      </w:r>
      <w:r w:rsidDel="00000000" w:rsidR="00000000" w:rsidRPr="00000000">
        <w:rPr>
          <w:vertAlign w:val="subscript"/>
          <w:rtl w:val="0"/>
        </w:rPr>
        <w:t xml:space="preserve">i</w:t>
      </w:r>
      <w:r w:rsidDel="00000000" w:rsidR="00000000" w:rsidRPr="00000000">
        <w:rPr>
          <w:vertAlign w:val="subscript"/>
          <w:rtl w:val="0"/>
        </w:rPr>
        <w:t xml:space="preserve">=1..N</w:t>
      </w:r>
      <w:r w:rsidDel="00000000" w:rsidR="00000000" w:rsidRPr="00000000">
        <w:rPr>
          <w:rtl w:val="0"/>
        </w:rPr>
        <w:t xml:space="preserve"> (</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 N * </w:t>
      </w:r>
      <w:r w:rsidDel="00000000" w:rsidR="00000000" w:rsidRPr="00000000">
        <w:rPr>
          <w:rtl w:val="0"/>
        </w:rPr>
        <w:t xml:space="preserve">Sum</w:t>
      </w:r>
      <w:r w:rsidDel="00000000" w:rsidR="00000000" w:rsidRPr="00000000">
        <w:rPr>
          <w:vertAlign w:val="subscript"/>
          <w:rtl w:val="0"/>
        </w:rPr>
        <w:t xml:space="preserve">j</w:t>
      </w:r>
      <w:r w:rsidDel="00000000" w:rsidR="00000000" w:rsidRPr="00000000">
        <w:rPr>
          <w:vertAlign w:val="subscript"/>
          <w:rtl w:val="0"/>
        </w:rPr>
        <w:t xml:space="preserve">=1..</w:t>
      </w:r>
      <w:r w:rsidDel="00000000" w:rsidR="00000000" w:rsidRPr="00000000">
        <w:rPr>
          <w:vertAlign w:val="subscript"/>
          <w:rtl w:val="0"/>
        </w:rPr>
        <w:t xml:space="preserve">M</w:t>
      </w:r>
      <w:r w:rsidDel="00000000" w:rsidR="00000000" w:rsidRPr="00000000">
        <w:rPr>
          <w:rtl w:val="0"/>
        </w:rPr>
        <w:t xml:space="preserve"> </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Su</w:t>
      </w:r>
      <w:r w:rsidDel="00000000" w:rsidR="00000000" w:rsidRPr="00000000">
        <w:rPr>
          <w:vertAlign w:val="subscript"/>
          <w:rtl w:val="0"/>
        </w:rPr>
        <w:t xml:space="preserve">j</w:t>
      </w:r>
      <w:r w:rsidDel="00000000" w:rsidR="00000000" w:rsidRPr="00000000">
        <w:rPr>
          <w:rtl w:val="0"/>
        </w:rPr>
        <w:t xml:space="preserve">, kde N je konstanta, proto maximalizujeme</w:t>
      </w:r>
    </w:p>
    <w:p w:rsidR="00000000" w:rsidDel="00000000" w:rsidP="00000000" w:rsidRDefault="00000000" w:rsidRPr="00000000" w14:paraId="0000050A">
      <w:pPr>
        <w:pageBreakBefore w:val="0"/>
        <w:rPr/>
      </w:pPr>
      <w:r w:rsidDel="00000000" w:rsidR="00000000" w:rsidRPr="00000000">
        <w:rPr>
          <w:rtl w:val="0"/>
        </w:rPr>
        <w:t xml:space="preserve">Sum</w:t>
      </w:r>
      <w:r w:rsidDel="00000000" w:rsidR="00000000" w:rsidRPr="00000000">
        <w:rPr>
          <w:vertAlign w:val="subscript"/>
          <w:rtl w:val="0"/>
        </w:rPr>
        <w:t xml:space="preserve">j</w:t>
      </w:r>
      <w:r w:rsidDel="00000000" w:rsidR="00000000" w:rsidRPr="00000000">
        <w:rPr>
          <w:vertAlign w:val="subscript"/>
          <w:rtl w:val="0"/>
        </w:rPr>
        <w:t xml:space="preserve">=1..</w:t>
      </w:r>
      <w:r w:rsidDel="00000000" w:rsidR="00000000" w:rsidRPr="00000000">
        <w:rPr>
          <w:vertAlign w:val="subscript"/>
          <w:rtl w:val="0"/>
        </w:rPr>
        <w:t xml:space="preserve">M</w:t>
      </w:r>
      <w:r w:rsidDel="00000000" w:rsidR="00000000" w:rsidRPr="00000000">
        <w:rPr>
          <w:rtl w:val="0"/>
        </w:rPr>
        <w:t xml:space="preserve"> </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Su</w:t>
      </w:r>
      <w:r w:rsidDel="00000000" w:rsidR="00000000" w:rsidRPr="00000000">
        <w:rPr>
          <w:vertAlign w:val="subscript"/>
          <w:rtl w:val="0"/>
        </w:rPr>
        <w:t xml:space="preserve">j</w:t>
      </w:r>
      <w:r w:rsidDel="00000000" w:rsidR="00000000" w:rsidRPr="00000000">
        <w:rPr>
          <w:rtl w:val="0"/>
        </w:rPr>
        <w:t xml:space="preserve">, kde chceme ortonormální u</w:t>
      </w:r>
      <w:r w:rsidDel="00000000" w:rsidR="00000000" w:rsidRPr="00000000">
        <w:rPr>
          <w:vertAlign w:val="subscript"/>
          <w:rtl w:val="0"/>
        </w:rPr>
        <w:t xml:space="preserve">j</w:t>
      </w:r>
      <w:r w:rsidDel="00000000" w:rsidR="00000000" w:rsidRPr="00000000">
        <w:rPr>
          <w:rtl w:val="0"/>
        </w:rPr>
        <w:t xml:space="preserve">, což je ekvivalentní té podmínce ve 12.2</w:t>
      </w:r>
    </w:p>
    <w:p w:rsidR="00000000" w:rsidDel="00000000" w:rsidP="00000000" w:rsidRDefault="00000000" w:rsidRPr="00000000" w14:paraId="0000050B">
      <w:pPr>
        <w:pageBreakBefore w:val="0"/>
        <w:rPr/>
      </w:pPr>
      <w:r w:rsidDel="00000000" w:rsidR="00000000" w:rsidRPr="00000000">
        <w:rPr>
          <w:b w:val="1"/>
          <w:rtl w:val="0"/>
        </w:rPr>
        <w:t xml:space="preserve">a)</w:t>
      </w:r>
      <w:r w:rsidDel="00000000" w:rsidR="00000000" w:rsidRPr="00000000">
        <w:rPr>
          <w:rtl w:val="0"/>
        </w:rPr>
      </w:r>
    </w:p>
    <w:p w:rsidR="00000000" w:rsidDel="00000000" w:rsidP="00000000" w:rsidRDefault="00000000" w:rsidRPr="00000000" w14:paraId="0000050C">
      <w:pPr>
        <w:pageBreakBefore w:val="0"/>
        <w:rPr/>
      </w:pPr>
      <w:r w:rsidDel="00000000" w:rsidR="00000000" w:rsidRPr="00000000">
        <w:rPr>
          <w:rtl w:val="0"/>
        </w:rPr>
        <w:t xml:space="preserve">Lagrange(u) = L(u) = max</w:t>
      </w:r>
      <w:r w:rsidDel="00000000" w:rsidR="00000000" w:rsidRPr="00000000">
        <w:rPr>
          <w:vertAlign w:val="subscript"/>
          <w:rtl w:val="0"/>
        </w:rPr>
        <w:t xml:space="preserve">{u}</w:t>
      </w:r>
      <w:r w:rsidDel="00000000" w:rsidR="00000000" w:rsidRPr="00000000">
        <w:rPr>
          <w:rtl w:val="0"/>
        </w:rPr>
        <w:t xml:space="preserve"> </w:t>
      </w:r>
      <w:r w:rsidDel="00000000" w:rsidR="00000000" w:rsidRPr="00000000">
        <w:rPr>
          <w:rtl w:val="0"/>
        </w:rPr>
        <w:t xml:space="preserve">Sum</w:t>
      </w:r>
      <w:r w:rsidDel="00000000" w:rsidR="00000000" w:rsidRPr="00000000">
        <w:rPr>
          <w:vertAlign w:val="subscript"/>
          <w:rtl w:val="0"/>
        </w:rPr>
        <w:t xml:space="preserve">j</w:t>
      </w:r>
      <w:r w:rsidDel="00000000" w:rsidR="00000000" w:rsidRPr="00000000">
        <w:rPr>
          <w:vertAlign w:val="subscript"/>
          <w:rtl w:val="0"/>
        </w:rPr>
        <w:t xml:space="preserve">=</w:t>
      </w:r>
      <w:r w:rsidDel="00000000" w:rsidR="00000000" w:rsidRPr="00000000">
        <w:rPr>
          <w:vertAlign w:val="subscript"/>
          <w:rtl w:val="0"/>
        </w:rPr>
        <w:t xml:space="preserve">1..M</w:t>
      </w:r>
      <w:r w:rsidDel="00000000" w:rsidR="00000000" w:rsidRPr="00000000">
        <w:rPr>
          <w:rtl w:val="0"/>
        </w:rPr>
        <w:t xml:space="preserve"> </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Su</w:t>
      </w:r>
      <w:r w:rsidDel="00000000" w:rsidR="00000000" w:rsidRPr="00000000">
        <w:rPr>
          <w:vertAlign w:val="subscript"/>
          <w:rtl w:val="0"/>
        </w:rPr>
        <w:t xml:space="preserve">j</w:t>
      </w:r>
      <w:r w:rsidDel="00000000" w:rsidR="00000000" w:rsidRPr="00000000">
        <w:rPr>
          <w:rtl w:val="0"/>
        </w:rPr>
        <w:t xml:space="preserve"> - λ</w:t>
      </w:r>
      <w:r w:rsidDel="00000000" w:rsidR="00000000" w:rsidRPr="00000000">
        <w:rPr>
          <w:vertAlign w:val="subscript"/>
          <w:rtl w:val="0"/>
        </w:rPr>
        <w:t xml:space="preserve">1</w:t>
      </w:r>
      <w:r w:rsidDel="00000000" w:rsidR="00000000" w:rsidRPr="00000000">
        <w:rPr>
          <w:rtl w:val="0"/>
        </w:rPr>
        <w:t xml:space="preserve">(u</w:t>
      </w:r>
      <w:r w:rsidDel="00000000" w:rsidR="00000000" w:rsidRPr="00000000">
        <w:rPr>
          <w:vertAlign w:val="subscript"/>
          <w:rtl w:val="0"/>
        </w:rPr>
        <w:t xml:space="preserve">1</w:t>
      </w:r>
      <w:r w:rsidDel="00000000" w:rsidR="00000000" w:rsidRPr="00000000">
        <w:rPr>
          <w:vertAlign w:val="superscript"/>
          <w:rtl w:val="0"/>
        </w:rPr>
        <w:t xml:space="preserve">T</w:t>
      </w:r>
      <w:r w:rsidDel="00000000" w:rsidR="00000000" w:rsidRPr="00000000">
        <w:rPr>
          <w:rtl w:val="0"/>
        </w:rPr>
        <w:t xml:space="preserve">u</w:t>
      </w:r>
      <w:r w:rsidDel="00000000" w:rsidR="00000000" w:rsidRPr="00000000">
        <w:rPr>
          <w:vertAlign w:val="subscript"/>
          <w:rtl w:val="0"/>
        </w:rPr>
        <w:t xml:space="preserve">1</w:t>
      </w:r>
      <w:r w:rsidDel="00000000" w:rsidR="00000000" w:rsidRPr="00000000">
        <w:rPr>
          <w:rtl w:val="0"/>
        </w:rPr>
        <w:t xml:space="preserve"> - 1) - … - λ</w:t>
      </w:r>
      <w:r w:rsidDel="00000000" w:rsidR="00000000" w:rsidRPr="00000000">
        <w:rPr>
          <w:vertAlign w:val="subscript"/>
          <w:rtl w:val="0"/>
        </w:rPr>
        <w:t xml:space="preserve">M</w:t>
      </w:r>
      <w:r w:rsidDel="00000000" w:rsidR="00000000" w:rsidRPr="00000000">
        <w:rPr>
          <w:rtl w:val="0"/>
        </w:rPr>
        <w:t xml:space="preserve">(u</w:t>
      </w:r>
      <w:r w:rsidDel="00000000" w:rsidR="00000000" w:rsidRPr="00000000">
        <w:rPr>
          <w:vertAlign w:val="subscript"/>
          <w:rtl w:val="0"/>
        </w:rPr>
        <w:t xml:space="preserve">M</w:t>
      </w:r>
      <w:r w:rsidDel="00000000" w:rsidR="00000000" w:rsidRPr="00000000">
        <w:rPr>
          <w:vertAlign w:val="superscript"/>
          <w:rtl w:val="0"/>
        </w:rPr>
        <w:t xml:space="preserve">T</w:t>
      </w:r>
      <w:r w:rsidDel="00000000" w:rsidR="00000000" w:rsidRPr="00000000">
        <w:rPr>
          <w:rtl w:val="0"/>
        </w:rPr>
        <w:t xml:space="preserve">u</w:t>
      </w:r>
      <w:r w:rsidDel="00000000" w:rsidR="00000000" w:rsidRPr="00000000">
        <w:rPr>
          <w:vertAlign w:val="subscript"/>
          <w:rtl w:val="0"/>
        </w:rPr>
        <w:t xml:space="preserve">M</w:t>
      </w:r>
      <w:r w:rsidDel="00000000" w:rsidR="00000000" w:rsidRPr="00000000">
        <w:rPr>
          <w:rtl w:val="0"/>
        </w:rPr>
        <w:t xml:space="preserve"> - 1)</w:t>
      </w:r>
    </w:p>
    <w:p w:rsidR="00000000" w:rsidDel="00000000" w:rsidP="00000000" w:rsidRDefault="00000000" w:rsidRPr="00000000" w14:paraId="0000050D">
      <w:pPr>
        <w:pageBreakBefore w:val="0"/>
        <w:rPr/>
      </w:pPr>
      <w:r w:rsidDel="00000000" w:rsidR="00000000" w:rsidRPr="00000000">
        <w:rPr>
          <w:rFonts w:ascii="Arial Unicode MS" w:cs="Arial Unicode MS" w:eastAsia="Arial Unicode MS" w:hAnsi="Arial Unicode MS"/>
          <w:rtl w:val="0"/>
        </w:rPr>
        <w:t xml:space="preserve">∂L(</w:t>
      </w:r>
      <w:r w:rsidDel="00000000" w:rsidR="00000000" w:rsidRPr="00000000">
        <w:rPr>
          <w:rtl w:val="0"/>
        </w:rPr>
        <w:t xml:space="preserve">u</w:t>
      </w:r>
      <w:r w:rsidDel="00000000" w:rsidR="00000000" w:rsidRPr="00000000">
        <w:rPr>
          <w:rFonts w:ascii="Arial Unicode MS" w:cs="Arial Unicode MS" w:eastAsia="Arial Unicode MS" w:hAnsi="Arial Unicode MS"/>
          <w:rtl w:val="0"/>
        </w:rPr>
        <w:t xml:space="preserve">)/∂u</w:t>
      </w:r>
      <w:r w:rsidDel="00000000" w:rsidR="00000000" w:rsidRPr="00000000">
        <w:rPr>
          <w:vertAlign w:val="subscript"/>
          <w:rtl w:val="0"/>
        </w:rPr>
        <w:t xml:space="preserve">j</w:t>
      </w:r>
      <w:r w:rsidDel="00000000" w:rsidR="00000000" w:rsidRPr="00000000">
        <w:rPr>
          <w:rtl w:val="0"/>
        </w:rPr>
        <w:t xml:space="preserve"> = </w:t>
      </w:r>
      <w:r w:rsidDel="00000000" w:rsidR="00000000" w:rsidRPr="00000000">
        <w:rPr>
          <w:rtl w:val="0"/>
        </w:rPr>
        <w:t xml:space="preserve">2u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S</w:t>
      </w:r>
      <w:r w:rsidDel="00000000" w:rsidR="00000000" w:rsidRPr="00000000">
        <w:rPr>
          <w:rtl w:val="0"/>
        </w:rPr>
        <w:t xml:space="preserve"> - 2λ</w:t>
      </w:r>
      <w:r w:rsidDel="00000000" w:rsidR="00000000" w:rsidRPr="00000000">
        <w:rPr>
          <w:vertAlign w:val="subscript"/>
          <w:rtl w:val="0"/>
        </w:rPr>
        <w:t xml:space="preserve">j</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 = 0, odkud (S = (Sum</w:t>
      </w:r>
      <w:r w:rsidDel="00000000" w:rsidR="00000000" w:rsidRPr="00000000">
        <w:rPr>
          <w:vertAlign w:val="subscript"/>
          <w:rtl w:val="0"/>
        </w:rPr>
        <w:t xml:space="preserve">i=1..N</w:t>
      </w:r>
      <w:r w:rsidDel="00000000" w:rsidR="00000000" w:rsidRPr="00000000">
        <w:rPr>
          <w:rtl w:val="0"/>
        </w:rPr>
        <w:t xml:space="preserve"> x</w:t>
      </w:r>
      <w:r w:rsidDel="00000000" w:rsidR="00000000" w:rsidRPr="00000000">
        <w:rPr>
          <w:vertAlign w:val="subscript"/>
          <w:rtl w:val="0"/>
        </w:rPr>
        <w:t xml:space="preserve">i</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vertAlign w:val="superscript"/>
          <w:rtl w:val="0"/>
        </w:rPr>
        <w:t xml:space="preserve">T</w:t>
      </w:r>
      <w:r w:rsidDel="00000000" w:rsidR="00000000" w:rsidRPr="00000000">
        <w:rPr>
          <w:rtl w:val="0"/>
        </w:rPr>
        <w:t xml:space="preserve">)/N je symetrická):</w:t>
      </w:r>
    </w:p>
    <w:p w:rsidR="00000000" w:rsidDel="00000000" w:rsidP="00000000" w:rsidRDefault="00000000" w:rsidRPr="00000000" w14:paraId="0000050E">
      <w:pPr>
        <w:pageBreakBefore w:val="0"/>
        <w:rPr/>
      </w:pPr>
      <w:r w:rsidDel="00000000" w:rsidR="00000000" w:rsidRPr="00000000">
        <w:rPr>
          <w:rtl w:val="0"/>
        </w:rPr>
        <w:t xml:space="preserve">Su</w:t>
      </w:r>
      <w:r w:rsidDel="00000000" w:rsidR="00000000" w:rsidRPr="00000000">
        <w:rPr>
          <w:vertAlign w:val="subscript"/>
          <w:rtl w:val="0"/>
        </w:rPr>
        <w:t xml:space="preserve">j</w:t>
      </w:r>
      <w:r w:rsidDel="00000000" w:rsidR="00000000" w:rsidRPr="00000000">
        <w:rPr>
          <w:rtl w:val="0"/>
        </w:rPr>
        <w:t xml:space="preserve"> = λ</w:t>
      </w:r>
      <w:r w:rsidDel="00000000" w:rsidR="00000000" w:rsidRPr="00000000">
        <w:rPr>
          <w:vertAlign w:val="subscript"/>
          <w:rtl w:val="0"/>
        </w:rPr>
        <w:t xml:space="preserve">j</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rtl w:val="0"/>
        </w:rPr>
        <w:t xml:space="preserve"> </w:t>
      </w:r>
    </w:p>
    <w:p w:rsidR="00000000" w:rsidDel="00000000" w:rsidP="00000000" w:rsidRDefault="00000000" w:rsidRPr="00000000" w14:paraId="0000050F">
      <w:pPr>
        <w:pageBreakBefore w:val="0"/>
        <w:rPr>
          <w:b w:val="1"/>
        </w:rPr>
      </w:pPr>
      <w:r w:rsidDel="00000000" w:rsidR="00000000" w:rsidRPr="00000000">
        <w:rPr>
          <w:b w:val="1"/>
          <w:rtl w:val="0"/>
        </w:rPr>
        <w:t xml:space="preserve">b)</w:t>
      </w:r>
    </w:p>
    <w:p w:rsidR="00000000" w:rsidDel="00000000" w:rsidP="00000000" w:rsidRDefault="00000000" w:rsidRPr="00000000" w14:paraId="00000510">
      <w:pPr>
        <w:pageBreakBefore w:val="0"/>
        <w:rPr/>
      </w:pPr>
      <w:r w:rsidDel="00000000" w:rsidR="00000000" w:rsidRPr="00000000">
        <w:rPr>
          <w:rtl w:val="0"/>
        </w:rPr>
        <w:t xml:space="preserve">Rovnost Su</w:t>
      </w:r>
      <w:r w:rsidDel="00000000" w:rsidR="00000000" w:rsidRPr="00000000">
        <w:rPr>
          <w:vertAlign w:val="subscript"/>
          <w:rtl w:val="0"/>
        </w:rPr>
        <w:t xml:space="preserve">j</w:t>
      </w:r>
      <w:r w:rsidDel="00000000" w:rsidR="00000000" w:rsidRPr="00000000">
        <w:rPr>
          <w:rtl w:val="0"/>
        </w:rPr>
        <w:t xml:space="preserve"> = λ</w:t>
      </w:r>
      <w:r w:rsidDel="00000000" w:rsidR="00000000" w:rsidRPr="00000000">
        <w:rPr>
          <w:vertAlign w:val="subscript"/>
          <w:rtl w:val="0"/>
        </w:rPr>
        <w:t xml:space="preserve">j</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rtl w:val="0"/>
        </w:rPr>
        <w:t xml:space="preserve"> přímo popisuje vlastní čísla a vektory z definice a navíc vlastní vektory splňují ortogonalitu, respektive i ortonormalitu po normalizaci.</w:t>
      </w:r>
    </w:p>
    <w:p w:rsidR="00000000" w:rsidDel="00000000" w:rsidP="00000000" w:rsidRDefault="00000000" w:rsidRPr="00000000" w14:paraId="00000511">
      <w:pPr>
        <w:pageBreakBefore w:val="0"/>
        <w:rPr>
          <w:b w:val="1"/>
        </w:rPr>
      </w:pPr>
      <w:r w:rsidDel="00000000" w:rsidR="00000000" w:rsidRPr="00000000">
        <w:rPr>
          <w:b w:val="1"/>
          <w:rtl w:val="0"/>
        </w:rPr>
        <w:t xml:space="preserve">c)</w:t>
      </w:r>
    </w:p>
    <w:p w:rsidR="00000000" w:rsidDel="00000000" w:rsidP="00000000" w:rsidRDefault="00000000" w:rsidRPr="00000000" w14:paraId="00000512">
      <w:pPr>
        <w:pageBreakBefore w:val="0"/>
        <w:rPr/>
      </w:pPr>
      <w:r w:rsidDel="00000000" w:rsidR="00000000" w:rsidRPr="00000000">
        <w:rPr>
          <w:rtl w:val="0"/>
        </w:rPr>
        <w:t xml:space="preserve">Víme Su</w:t>
      </w:r>
      <w:r w:rsidDel="00000000" w:rsidR="00000000" w:rsidRPr="00000000">
        <w:rPr>
          <w:vertAlign w:val="subscript"/>
          <w:rtl w:val="0"/>
        </w:rPr>
        <w:t xml:space="preserve">j</w:t>
      </w:r>
      <w:r w:rsidDel="00000000" w:rsidR="00000000" w:rsidRPr="00000000">
        <w:rPr>
          <w:rtl w:val="0"/>
        </w:rPr>
        <w:t xml:space="preserve"> = λ</w:t>
      </w:r>
      <w:r w:rsidDel="00000000" w:rsidR="00000000" w:rsidRPr="00000000">
        <w:rPr>
          <w:vertAlign w:val="subscript"/>
          <w:rtl w:val="0"/>
        </w:rPr>
        <w:t xml:space="preserve">j</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rtl w:val="0"/>
        </w:rPr>
        <w:t xml:space="preserve">, takže lze maximalizaci přepsat jako:</w:t>
      </w:r>
    </w:p>
    <w:p w:rsidR="00000000" w:rsidDel="00000000" w:rsidP="00000000" w:rsidRDefault="00000000" w:rsidRPr="00000000" w14:paraId="00000513">
      <w:pPr>
        <w:pageBreakBefore w:val="0"/>
        <w:rPr/>
      </w:pPr>
      <w:r w:rsidDel="00000000" w:rsidR="00000000" w:rsidRPr="00000000">
        <w:rPr>
          <w:rtl w:val="0"/>
        </w:rPr>
        <w:t xml:space="preserve">max</w:t>
      </w:r>
      <w:r w:rsidDel="00000000" w:rsidR="00000000" w:rsidRPr="00000000">
        <w:rPr>
          <w:vertAlign w:val="subscript"/>
          <w:rtl w:val="0"/>
        </w:rPr>
        <w:t xml:space="preserve">{uj}</w:t>
      </w:r>
      <w:r w:rsidDel="00000000" w:rsidR="00000000" w:rsidRPr="00000000">
        <w:rPr>
          <w:rtl w:val="0"/>
        </w:rPr>
        <w:t xml:space="preserve"> </w:t>
      </w:r>
      <w:r w:rsidDel="00000000" w:rsidR="00000000" w:rsidRPr="00000000">
        <w:rPr>
          <w:rtl w:val="0"/>
        </w:rPr>
        <w:t xml:space="preserve">Sum</w:t>
      </w:r>
      <w:r w:rsidDel="00000000" w:rsidR="00000000" w:rsidRPr="00000000">
        <w:rPr>
          <w:vertAlign w:val="subscript"/>
          <w:rtl w:val="0"/>
        </w:rPr>
        <w:t xml:space="preserve">j</w:t>
      </w:r>
      <w:r w:rsidDel="00000000" w:rsidR="00000000" w:rsidRPr="00000000">
        <w:rPr>
          <w:vertAlign w:val="subscript"/>
          <w:rtl w:val="0"/>
        </w:rPr>
        <w:t xml:space="preserve">=</w:t>
      </w:r>
      <w:r w:rsidDel="00000000" w:rsidR="00000000" w:rsidRPr="00000000">
        <w:rPr>
          <w:vertAlign w:val="subscript"/>
          <w:rtl w:val="0"/>
        </w:rPr>
        <w:t xml:space="preserve">1..M</w:t>
      </w:r>
      <w:r w:rsidDel="00000000" w:rsidR="00000000" w:rsidRPr="00000000">
        <w:rPr>
          <w:rtl w:val="0"/>
        </w:rPr>
        <w:t xml:space="preserve"> </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Su</w:t>
      </w:r>
      <w:r w:rsidDel="00000000" w:rsidR="00000000" w:rsidRPr="00000000">
        <w:rPr>
          <w:vertAlign w:val="subscript"/>
          <w:rtl w:val="0"/>
        </w:rPr>
        <w:t xml:space="preserve">j</w:t>
      </w:r>
      <w:r w:rsidDel="00000000" w:rsidR="00000000" w:rsidRPr="00000000">
        <w:rPr>
          <w:rtl w:val="0"/>
        </w:rPr>
        <w:t xml:space="preserve"> = max</w:t>
      </w:r>
      <w:r w:rsidDel="00000000" w:rsidR="00000000" w:rsidRPr="00000000">
        <w:rPr>
          <w:vertAlign w:val="subscript"/>
          <w:rtl w:val="0"/>
        </w:rPr>
        <w:t xml:space="preserve">{uj}</w:t>
      </w:r>
      <w:r w:rsidDel="00000000" w:rsidR="00000000" w:rsidRPr="00000000">
        <w:rPr>
          <w:rtl w:val="0"/>
        </w:rPr>
        <w:t xml:space="preserve"> </w:t>
      </w:r>
      <w:r w:rsidDel="00000000" w:rsidR="00000000" w:rsidRPr="00000000">
        <w:rPr>
          <w:rtl w:val="0"/>
        </w:rPr>
        <w:t xml:space="preserve">Sum</w:t>
      </w:r>
      <w:r w:rsidDel="00000000" w:rsidR="00000000" w:rsidRPr="00000000">
        <w:rPr>
          <w:vertAlign w:val="subscript"/>
          <w:rtl w:val="0"/>
        </w:rPr>
        <w:t xml:space="preserve">j</w:t>
      </w:r>
      <w:r w:rsidDel="00000000" w:rsidR="00000000" w:rsidRPr="00000000">
        <w:rPr>
          <w:vertAlign w:val="subscript"/>
          <w:rtl w:val="0"/>
        </w:rPr>
        <w:t xml:space="preserve">=</w:t>
      </w:r>
      <w:r w:rsidDel="00000000" w:rsidR="00000000" w:rsidRPr="00000000">
        <w:rPr>
          <w:vertAlign w:val="subscript"/>
          <w:rtl w:val="0"/>
        </w:rPr>
        <w:t xml:space="preserve">1..M</w:t>
      </w:r>
      <w:r w:rsidDel="00000000" w:rsidR="00000000" w:rsidRPr="00000000">
        <w:rPr>
          <w:rtl w:val="0"/>
        </w:rPr>
        <w:t xml:space="preserve"> </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λ</w:t>
      </w:r>
      <w:r w:rsidDel="00000000" w:rsidR="00000000" w:rsidRPr="00000000">
        <w:rPr>
          <w:vertAlign w:val="subscript"/>
          <w:rtl w:val="0"/>
        </w:rPr>
        <w:t xml:space="preserve">j</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rtl w:val="0"/>
        </w:rPr>
        <w:t xml:space="preserve"> = max</w:t>
      </w:r>
      <w:r w:rsidDel="00000000" w:rsidR="00000000" w:rsidRPr="00000000">
        <w:rPr>
          <w:vertAlign w:val="subscript"/>
          <w:rtl w:val="0"/>
        </w:rPr>
        <w:t xml:space="preserve">{uj}</w:t>
      </w:r>
      <w:r w:rsidDel="00000000" w:rsidR="00000000" w:rsidRPr="00000000">
        <w:rPr>
          <w:rtl w:val="0"/>
        </w:rPr>
        <w:t xml:space="preserve"> </w:t>
      </w:r>
      <w:r w:rsidDel="00000000" w:rsidR="00000000" w:rsidRPr="00000000">
        <w:rPr>
          <w:rtl w:val="0"/>
        </w:rPr>
        <w:t xml:space="preserve">Sum</w:t>
      </w:r>
      <w:r w:rsidDel="00000000" w:rsidR="00000000" w:rsidRPr="00000000">
        <w:rPr>
          <w:vertAlign w:val="subscript"/>
          <w:rtl w:val="0"/>
        </w:rPr>
        <w:t xml:space="preserve">j</w:t>
      </w:r>
      <w:r w:rsidDel="00000000" w:rsidR="00000000" w:rsidRPr="00000000">
        <w:rPr>
          <w:vertAlign w:val="subscript"/>
          <w:rtl w:val="0"/>
        </w:rPr>
        <w:t xml:space="preserve">=</w:t>
      </w:r>
      <w:r w:rsidDel="00000000" w:rsidR="00000000" w:rsidRPr="00000000">
        <w:rPr>
          <w:vertAlign w:val="subscript"/>
          <w:rtl w:val="0"/>
        </w:rPr>
        <w:t xml:space="preserve">1..M</w:t>
      </w:r>
      <w:r w:rsidDel="00000000" w:rsidR="00000000" w:rsidRPr="00000000">
        <w:rPr>
          <w:rtl w:val="0"/>
        </w:rPr>
        <w:t xml:space="preserve"> λ</w:t>
      </w:r>
      <w:r w:rsidDel="00000000" w:rsidR="00000000" w:rsidRPr="00000000">
        <w:rPr>
          <w:vertAlign w:val="subscript"/>
          <w:rtl w:val="0"/>
        </w:rPr>
        <w:t xml:space="preserve">j</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vertAlign w:val="superscript"/>
          <w:rtl w:val="0"/>
        </w:rPr>
        <w:t xml:space="preserve">T</w:t>
      </w:r>
      <w:r w:rsidDel="00000000" w:rsidR="00000000" w:rsidRPr="00000000">
        <w:rPr>
          <w:rtl w:val="0"/>
        </w:rPr>
        <w:t xml:space="preserve">u</w:t>
      </w:r>
      <w:r w:rsidDel="00000000" w:rsidR="00000000" w:rsidRPr="00000000">
        <w:rPr>
          <w:vertAlign w:val="subscript"/>
          <w:rtl w:val="0"/>
        </w:rPr>
        <w:t xml:space="preserve">j</w:t>
      </w:r>
      <w:r w:rsidDel="00000000" w:rsidR="00000000" w:rsidRPr="00000000">
        <w:rPr>
          <w:rtl w:val="0"/>
        </w:rPr>
        <w:t xml:space="preserve"> = max</w:t>
      </w:r>
      <w:r w:rsidDel="00000000" w:rsidR="00000000" w:rsidRPr="00000000">
        <w:rPr>
          <w:vertAlign w:val="subscript"/>
          <w:rtl w:val="0"/>
        </w:rPr>
        <w:t xml:space="preserve">{uj}</w:t>
      </w:r>
      <w:r w:rsidDel="00000000" w:rsidR="00000000" w:rsidRPr="00000000">
        <w:rPr>
          <w:rtl w:val="0"/>
        </w:rPr>
        <w:t xml:space="preserve"> </w:t>
      </w:r>
      <w:r w:rsidDel="00000000" w:rsidR="00000000" w:rsidRPr="00000000">
        <w:rPr>
          <w:rtl w:val="0"/>
        </w:rPr>
        <w:t xml:space="preserve">Sum</w:t>
      </w:r>
      <w:r w:rsidDel="00000000" w:rsidR="00000000" w:rsidRPr="00000000">
        <w:rPr>
          <w:vertAlign w:val="subscript"/>
          <w:rtl w:val="0"/>
        </w:rPr>
        <w:t xml:space="preserve">j</w:t>
      </w:r>
      <w:r w:rsidDel="00000000" w:rsidR="00000000" w:rsidRPr="00000000">
        <w:rPr>
          <w:vertAlign w:val="subscript"/>
          <w:rtl w:val="0"/>
        </w:rPr>
        <w:t xml:space="preserve">=</w:t>
      </w:r>
      <w:r w:rsidDel="00000000" w:rsidR="00000000" w:rsidRPr="00000000">
        <w:rPr>
          <w:vertAlign w:val="subscript"/>
          <w:rtl w:val="0"/>
        </w:rPr>
        <w:t xml:space="preserve">1..M</w:t>
      </w:r>
      <w:r w:rsidDel="00000000" w:rsidR="00000000" w:rsidRPr="00000000">
        <w:rPr>
          <w:rtl w:val="0"/>
        </w:rPr>
        <w:t xml:space="preserve"> λ</w:t>
      </w:r>
      <w:r w:rsidDel="00000000" w:rsidR="00000000" w:rsidRPr="00000000">
        <w:rPr>
          <w:vertAlign w:val="subscript"/>
          <w:rtl w:val="0"/>
        </w:rPr>
        <w:t xml:space="preserve">j</w:t>
      </w:r>
      <w:r w:rsidDel="00000000" w:rsidR="00000000" w:rsidRPr="00000000">
        <w:rPr>
          <w:rtl w:val="0"/>
        </w:rPr>
        <w:t xml:space="preserve">, kde tedy λ</w:t>
      </w:r>
      <w:r w:rsidDel="00000000" w:rsidR="00000000" w:rsidRPr="00000000">
        <w:rPr>
          <w:vertAlign w:val="subscript"/>
          <w:rtl w:val="0"/>
        </w:rPr>
        <w:t xml:space="preserve">j</w:t>
      </w:r>
      <w:r w:rsidDel="00000000" w:rsidR="00000000" w:rsidRPr="00000000">
        <w:rPr>
          <w:rtl w:val="0"/>
        </w:rPr>
        <w:t xml:space="preserve"> je vlastní číslo vlastního vektoru u</w:t>
      </w:r>
      <w:r w:rsidDel="00000000" w:rsidR="00000000" w:rsidRPr="00000000">
        <w:rPr>
          <w:vertAlign w:val="subscript"/>
          <w:rtl w:val="0"/>
        </w:rPr>
        <w:t xml:space="preserve">j</w:t>
      </w:r>
      <w:r w:rsidDel="00000000" w:rsidR="00000000" w:rsidRPr="00000000">
        <w:rPr>
          <w:rtl w:val="0"/>
        </w:rPr>
        <w:t xml:space="preserve">. Abychom to maximalizovali, bereme tedy M vlastních vektorů patřících k M největším vlastním číslům.</w:t>
      </w:r>
    </w:p>
    <w:p w:rsidR="00000000" w:rsidDel="00000000" w:rsidP="00000000" w:rsidRDefault="00000000" w:rsidRPr="00000000" w14:paraId="00000514">
      <w:pPr>
        <w:pageBreakBefore w:val="0"/>
        <w:rPr/>
      </w:pPr>
      <w:r w:rsidDel="00000000" w:rsidR="00000000" w:rsidRPr="00000000">
        <w:rPr>
          <w:rtl w:val="0"/>
        </w:rPr>
      </w:r>
    </w:p>
    <w:p w:rsidR="00000000" w:rsidDel="00000000" w:rsidP="00000000" w:rsidRDefault="00000000" w:rsidRPr="00000000" w14:paraId="00000515">
      <w:pPr>
        <w:pageBreakBefore w:val="0"/>
        <w:rPr>
          <w:b w:val="1"/>
        </w:rPr>
      </w:pPr>
      <w:r w:rsidDel="00000000" w:rsidR="00000000" w:rsidRPr="00000000">
        <w:rPr>
          <w:b w:val="1"/>
          <w:rtl w:val="0"/>
        </w:rPr>
        <w:t xml:space="preserve">Problem 12.3</w:t>
      </w:r>
    </w:p>
    <w:p w:rsidR="00000000" w:rsidDel="00000000" w:rsidP="00000000" w:rsidRDefault="00000000" w:rsidRPr="00000000" w14:paraId="00000516">
      <w:pPr>
        <w:pageBreakBefore w:val="0"/>
        <w:rPr/>
      </w:pPr>
      <w:r w:rsidDel="00000000" w:rsidR="00000000" w:rsidRPr="00000000">
        <w:rPr>
          <w:rtl w:val="0"/>
        </w:rPr>
        <w:t xml:space="preserve">Proč vlastně minimalizujeme tohle? Původní úloha byla maximalizovat:</w:t>
      </w:r>
    </w:p>
    <w:p w:rsidR="00000000" w:rsidDel="00000000" w:rsidP="00000000" w:rsidRDefault="00000000" w:rsidRPr="00000000" w14:paraId="00000517">
      <w:pPr>
        <w:pageBreakBefore w:val="0"/>
        <w:rPr/>
      </w:pPr>
      <w:r w:rsidDel="00000000" w:rsidR="00000000" w:rsidRPr="00000000">
        <w:rPr>
          <w:rtl w:val="0"/>
        </w:rPr>
        <w:t xml:space="preserve">(μ</w:t>
      </w:r>
      <w:r w:rsidDel="00000000" w:rsidR="00000000" w:rsidRPr="00000000">
        <w:rPr>
          <w:vertAlign w:val="subscript"/>
          <w:rtl w:val="0"/>
        </w:rPr>
        <w:t xml:space="preserve">1</w:t>
      </w:r>
      <w:r w:rsidDel="00000000" w:rsidR="00000000" w:rsidRPr="00000000">
        <w:rPr>
          <w:rtl w:val="0"/>
        </w:rPr>
        <w:t xml:space="preserve"> - μ</w:t>
      </w:r>
      <w:r w:rsidDel="00000000" w:rsidR="00000000" w:rsidRPr="00000000">
        <w:rPr>
          <w:vertAlign w:val="subscript"/>
          <w:rtl w:val="0"/>
        </w:rPr>
        <w:t xml:space="preserve">2</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/(s</w:t>
      </w:r>
      <w:r w:rsidDel="00000000" w:rsidR="00000000" w:rsidRPr="00000000">
        <w:rPr>
          <w:vertAlign w:val="subscript"/>
          <w:rtl w:val="0"/>
        </w:rPr>
        <w:t xml:space="preserve">1</w:t>
      </w:r>
      <w:r w:rsidDel="00000000" w:rsidR="00000000" w:rsidRPr="00000000">
        <w:rPr>
          <w:rtl w:val="0"/>
        </w:rPr>
        <w:t xml:space="preserve"> + s</w:t>
      </w:r>
      <w:r w:rsidDel="00000000" w:rsidR="00000000" w:rsidRPr="00000000">
        <w:rPr>
          <w:vertAlign w:val="subscript"/>
          <w:rtl w:val="0"/>
        </w:rPr>
        <w:t xml:space="preserve">2</w:t>
      </w:r>
      <w:r w:rsidDel="00000000" w:rsidR="00000000" w:rsidRPr="00000000">
        <w:rPr>
          <w:rtl w:val="0"/>
        </w:rPr>
        <w:t xml:space="preserve">), kde μ</w:t>
      </w:r>
      <w:r w:rsidDel="00000000" w:rsidR="00000000" w:rsidRPr="00000000">
        <w:rPr>
          <w:vertAlign w:val="subscript"/>
          <w:rtl w:val="0"/>
        </w:rPr>
        <w:t xml:space="preserve">k</w:t>
      </w:r>
      <w:r w:rsidDel="00000000" w:rsidR="00000000" w:rsidRPr="00000000">
        <w:rPr>
          <w:rtl w:val="0"/>
        </w:rPr>
        <w:t xml:space="preserve"> je střední hodnota projektovaných dat třídy k a s</w:t>
      </w:r>
      <w:r w:rsidDel="00000000" w:rsidR="00000000" w:rsidRPr="00000000">
        <w:rPr>
          <w:vertAlign w:val="subscript"/>
          <w:rtl w:val="0"/>
        </w:rPr>
        <w:t xml:space="preserve">k</w:t>
      </w:r>
      <w:r w:rsidDel="00000000" w:rsidR="00000000" w:rsidRPr="00000000">
        <w:rPr>
          <w:rtl w:val="0"/>
        </w:rPr>
        <w:t xml:space="preserve"> je rozptyl projektovaných dat třídy k.</w:t>
      </w:r>
    </w:p>
    <w:p w:rsidR="00000000" w:rsidDel="00000000" w:rsidP="00000000" w:rsidRDefault="00000000" w:rsidRPr="00000000" w14:paraId="00000518">
      <w:pPr>
        <w:pageBreakBefore w:val="0"/>
        <w:rPr/>
      </w:pPr>
      <w:r w:rsidDel="00000000" w:rsidR="00000000" w:rsidRPr="00000000">
        <w:rPr>
          <w:rtl w:val="0"/>
        </w:rPr>
        <w:t xml:space="preserve">μ</w:t>
      </w:r>
      <w:r w:rsidDel="00000000" w:rsidR="00000000" w:rsidRPr="00000000">
        <w:rPr>
          <w:vertAlign w:val="subscript"/>
          <w:rtl w:val="0"/>
        </w:rPr>
        <w:t xml:space="preserve">k</w:t>
      </w:r>
      <w:r w:rsidDel="00000000" w:rsidR="00000000" w:rsidRPr="00000000">
        <w:rPr>
          <w:rtl w:val="0"/>
        </w:rPr>
        <w:t xml:space="preserve"> = 1/N</w:t>
      </w:r>
      <w:r w:rsidDel="00000000" w:rsidR="00000000" w:rsidRPr="00000000">
        <w:rPr>
          <w:vertAlign w:val="subscript"/>
          <w:rtl w:val="0"/>
        </w:rPr>
        <w:t xml:space="preserve">k</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xi</w:t>
      </w:r>
      <w:r w:rsidDel="00000000" w:rsidR="00000000" w:rsidRPr="00000000">
        <w:rPr>
          <w:vertAlign w:val="subscript"/>
          <w:rtl w:val="0"/>
        </w:rPr>
        <w:t xml:space="preserve"> třídy k</w:t>
      </w:r>
      <w:r w:rsidDel="00000000" w:rsidR="00000000" w:rsidRPr="00000000">
        <w:rPr>
          <w:rtl w:val="0"/>
        </w:rPr>
        <w:t xml:space="preserve"> </w:t>
      </w:r>
      <w:r w:rsidDel="00000000" w:rsidR="00000000" w:rsidRPr="00000000">
        <w:rPr>
          <w:rtl w:val="0"/>
        </w:rPr>
        <w:t xml:space="preserve">v</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v</w:t>
      </w:r>
      <w:r w:rsidDel="00000000" w:rsidR="00000000" w:rsidRPr="00000000">
        <w:rPr>
          <w:vertAlign w:val="superscript"/>
          <w:rtl w:val="0"/>
        </w:rPr>
        <w:t xml:space="preserve">T</w:t>
      </w:r>
      <w:r w:rsidDel="00000000" w:rsidR="00000000" w:rsidRPr="00000000">
        <w:rPr>
          <w:rtl w:val="0"/>
        </w:rPr>
        <w:t xml:space="preserve">(1/N</w:t>
      </w:r>
      <w:r w:rsidDel="00000000" w:rsidR="00000000" w:rsidRPr="00000000">
        <w:rPr>
          <w:vertAlign w:val="subscript"/>
          <w:rtl w:val="0"/>
        </w:rPr>
        <w:t xml:space="preserve">k</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xi</w:t>
      </w:r>
      <w:r w:rsidDel="00000000" w:rsidR="00000000" w:rsidRPr="00000000">
        <w:rPr>
          <w:vertAlign w:val="subscript"/>
          <w:rtl w:val="0"/>
        </w:rPr>
        <w:t xml:space="preserve"> třídy k</w:t>
      </w:r>
      <w:r w:rsidDel="00000000" w:rsidR="00000000" w:rsidRPr="00000000">
        <w:rPr>
          <w:rtl w:val="0"/>
        </w:rPr>
        <w:t xml:space="preserve"> x</w:t>
      </w:r>
      <w:r w:rsidDel="00000000" w:rsidR="00000000" w:rsidRPr="00000000">
        <w:rPr>
          <w:vertAlign w:val="subscript"/>
          <w:rtl w:val="0"/>
        </w:rPr>
        <w:t xml:space="preserve">i</w:t>
      </w:r>
      <w:r w:rsidDel="00000000" w:rsidR="00000000" w:rsidRPr="00000000">
        <w:rPr>
          <w:rtl w:val="0"/>
        </w:rPr>
        <w:t xml:space="preserve">) = </w:t>
      </w:r>
      <w:r w:rsidDel="00000000" w:rsidR="00000000" w:rsidRPr="00000000">
        <w:rPr>
          <w:rtl w:val="0"/>
        </w:rPr>
        <w:t xml:space="preserve">v</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k</w:t>
      </w:r>
      <w:r w:rsidDel="00000000" w:rsidR="00000000" w:rsidRPr="00000000">
        <w:rPr>
          <w:rtl w:val="0"/>
        </w:rPr>
        <w:t xml:space="preserve">, kde </w:t>
      </w:r>
      <w:r w:rsidDel="00000000" w:rsidR="00000000" w:rsidRPr="00000000">
        <w:rPr>
          <w:rtl w:val="0"/>
        </w:rPr>
        <w:t xml:space="preserve">x</w:t>
      </w:r>
      <w:r w:rsidDel="00000000" w:rsidR="00000000" w:rsidRPr="00000000">
        <w:rPr>
          <w:vertAlign w:val="subscript"/>
          <w:rtl w:val="0"/>
        </w:rPr>
        <w:t xml:space="preserve">k</w:t>
      </w:r>
      <w:r w:rsidDel="00000000" w:rsidR="00000000" w:rsidRPr="00000000">
        <w:rPr>
          <w:rtl w:val="0"/>
        </w:rPr>
        <w:t xml:space="preserve"> je těžiště bodů třídy k</w:t>
      </w:r>
    </w:p>
    <w:p w:rsidR="00000000" w:rsidDel="00000000" w:rsidP="00000000" w:rsidRDefault="00000000" w:rsidRPr="00000000" w14:paraId="00000519">
      <w:pPr>
        <w:pageBreakBefore w:val="0"/>
        <w:rPr/>
      </w:pPr>
      <w:r w:rsidDel="00000000" w:rsidR="00000000" w:rsidRPr="00000000">
        <w:rPr>
          <w:rtl w:val="0"/>
        </w:rPr>
        <w:t xml:space="preserve">(μ</w:t>
      </w:r>
      <w:r w:rsidDel="00000000" w:rsidR="00000000" w:rsidRPr="00000000">
        <w:rPr>
          <w:vertAlign w:val="subscript"/>
          <w:rtl w:val="0"/>
        </w:rPr>
        <w:t xml:space="preserve">1</w:t>
      </w:r>
      <w:r w:rsidDel="00000000" w:rsidR="00000000" w:rsidRPr="00000000">
        <w:rPr>
          <w:rtl w:val="0"/>
        </w:rPr>
        <w:t xml:space="preserve"> - μ</w:t>
      </w:r>
      <w:r w:rsidDel="00000000" w:rsidR="00000000" w:rsidRPr="00000000">
        <w:rPr>
          <w:vertAlign w:val="subscript"/>
          <w:rtl w:val="0"/>
        </w:rPr>
        <w:t xml:space="preserve">2</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 (v</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tl w:val="0"/>
        </w:rPr>
        <w:t xml:space="preserve"> - v</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2</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 (v</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tl w:val="0"/>
        </w:rPr>
        <w:t xml:space="preserve"> - x</w:t>
      </w:r>
      <w:r w:rsidDel="00000000" w:rsidR="00000000" w:rsidRPr="00000000">
        <w:rPr>
          <w:vertAlign w:val="subscript"/>
          <w:rtl w:val="0"/>
        </w:rPr>
        <w:t xml:space="preserve">2</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 v</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tl w:val="0"/>
        </w:rPr>
        <w:t xml:space="preserve"> - x</w:t>
      </w:r>
      <w:r w:rsidDel="00000000" w:rsidR="00000000" w:rsidRPr="00000000">
        <w:rPr>
          <w:vertAlign w:val="subscript"/>
          <w:rtl w:val="0"/>
        </w:rPr>
        <w:t xml:space="preserve">2</w:t>
      </w:r>
      <w:r w:rsidDel="00000000" w:rsidR="00000000" w:rsidRPr="00000000">
        <w:rPr>
          <w:rtl w:val="0"/>
        </w:rPr>
        <w:t xml:space="preserve">)v</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tl w:val="0"/>
        </w:rPr>
        <w:t xml:space="preserve"> - x</w:t>
      </w:r>
      <w:r w:rsidDel="00000000" w:rsidR="00000000" w:rsidRPr="00000000">
        <w:rPr>
          <w:vertAlign w:val="subscript"/>
          <w:rtl w:val="0"/>
        </w:rPr>
        <w:t xml:space="preserve">2</w:t>
      </w:r>
      <w:r w:rsidDel="00000000" w:rsidR="00000000" w:rsidRPr="00000000">
        <w:rPr>
          <w:rtl w:val="0"/>
        </w:rPr>
        <w:t xml:space="preserve">), kde v</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tl w:val="0"/>
        </w:rPr>
        <w:t xml:space="preserve"> - x</w:t>
      </w:r>
      <w:r w:rsidDel="00000000" w:rsidR="00000000" w:rsidRPr="00000000">
        <w:rPr>
          <w:vertAlign w:val="subscript"/>
          <w:rtl w:val="0"/>
        </w:rPr>
        <w:t xml:space="preserve">2</w:t>
      </w:r>
      <w:r w:rsidDel="00000000" w:rsidR="00000000" w:rsidRPr="00000000">
        <w:rPr>
          <w:rtl w:val="0"/>
        </w:rPr>
        <w:t xml:space="preserve">) je skalár, lze tedy transponovat, proto:</w:t>
      </w:r>
    </w:p>
    <w:p w:rsidR="00000000" w:rsidDel="00000000" w:rsidP="00000000" w:rsidRDefault="00000000" w:rsidRPr="00000000" w14:paraId="0000051A">
      <w:pPr>
        <w:pageBreakBefore w:val="0"/>
        <w:rPr/>
      </w:pPr>
      <w:r w:rsidDel="00000000" w:rsidR="00000000" w:rsidRPr="00000000">
        <w:rPr>
          <w:rtl w:val="0"/>
        </w:rPr>
        <w:t xml:space="preserve">(μ</w:t>
      </w:r>
      <w:r w:rsidDel="00000000" w:rsidR="00000000" w:rsidRPr="00000000">
        <w:rPr>
          <w:vertAlign w:val="subscript"/>
          <w:rtl w:val="0"/>
        </w:rPr>
        <w:t xml:space="preserve">1</w:t>
      </w:r>
      <w:r w:rsidDel="00000000" w:rsidR="00000000" w:rsidRPr="00000000">
        <w:rPr>
          <w:rtl w:val="0"/>
        </w:rPr>
        <w:t xml:space="preserve"> - μ</w:t>
      </w:r>
      <w:r w:rsidDel="00000000" w:rsidR="00000000" w:rsidRPr="00000000">
        <w:rPr>
          <w:vertAlign w:val="subscript"/>
          <w:rtl w:val="0"/>
        </w:rPr>
        <w:t xml:space="preserve">2</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 v</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tl w:val="0"/>
        </w:rPr>
        <w:t xml:space="preserve"> - x</w:t>
      </w:r>
      <w:r w:rsidDel="00000000" w:rsidR="00000000" w:rsidRPr="00000000">
        <w:rPr>
          <w:vertAlign w:val="subscript"/>
          <w:rtl w:val="0"/>
        </w:rPr>
        <w:t xml:space="preserve">2</w:t>
      </w:r>
      <w:r w:rsidDel="00000000" w:rsidR="00000000" w:rsidRPr="00000000">
        <w:rPr>
          <w:rtl w:val="0"/>
        </w:rPr>
        <w:t xml:space="preserve">)(x</w:t>
      </w:r>
      <w:r w:rsidDel="00000000" w:rsidR="00000000" w:rsidRPr="00000000">
        <w:rPr>
          <w:vertAlign w:val="subscript"/>
          <w:rtl w:val="0"/>
        </w:rPr>
        <w:t xml:space="preserve">1</w:t>
      </w:r>
      <w:r w:rsidDel="00000000" w:rsidR="00000000" w:rsidRPr="00000000">
        <w:rPr>
          <w:rtl w:val="0"/>
        </w:rPr>
        <w:t xml:space="preserve"> - x</w:t>
      </w:r>
      <w:r w:rsidDel="00000000" w:rsidR="00000000" w:rsidRPr="00000000">
        <w:rPr>
          <w:vertAlign w:val="subscript"/>
          <w:rtl w:val="0"/>
        </w:rPr>
        <w:t xml:space="preserve">2</w:t>
      </w:r>
      <w:r w:rsidDel="00000000" w:rsidR="00000000" w:rsidRPr="00000000">
        <w:rPr>
          <w:rtl w:val="0"/>
        </w:rPr>
        <w:t xml:space="preserve">)</w:t>
      </w:r>
      <w:r w:rsidDel="00000000" w:rsidR="00000000" w:rsidRPr="00000000">
        <w:rPr>
          <w:vertAlign w:val="superscript"/>
          <w:rtl w:val="0"/>
        </w:rPr>
        <w:t xml:space="preserve">T</w:t>
      </w:r>
      <w:r w:rsidDel="00000000" w:rsidR="00000000" w:rsidRPr="00000000">
        <w:rPr>
          <w:rtl w:val="0"/>
        </w:rPr>
        <w:t xml:space="preserve">v = </w:t>
      </w:r>
      <w:r w:rsidDel="00000000" w:rsidR="00000000" w:rsidRPr="00000000">
        <w:rPr>
          <w:rtl w:val="0"/>
        </w:rPr>
        <w:t xml:space="preserve">v</w:t>
      </w:r>
      <w:r w:rsidDel="00000000" w:rsidR="00000000" w:rsidRPr="00000000">
        <w:rPr>
          <w:vertAlign w:val="superscript"/>
          <w:rtl w:val="0"/>
        </w:rPr>
        <w:t xml:space="preserve">T</w:t>
      </w:r>
      <w:r w:rsidDel="00000000" w:rsidR="00000000" w:rsidRPr="00000000">
        <w:rPr>
          <w:rtl w:val="0"/>
        </w:rPr>
        <w:t xml:space="preserve">S</w:t>
      </w:r>
      <w:r w:rsidDel="00000000" w:rsidR="00000000" w:rsidRPr="00000000">
        <w:rPr>
          <w:vertAlign w:val="subscript"/>
          <w:rtl w:val="0"/>
        </w:rPr>
        <w:t xml:space="preserve">b</w:t>
      </w:r>
      <w:r w:rsidDel="00000000" w:rsidR="00000000" w:rsidRPr="00000000">
        <w:rPr>
          <w:rtl w:val="0"/>
        </w:rPr>
        <w:t xml:space="preserve">v</w:t>
      </w:r>
      <w:r w:rsidDel="00000000" w:rsidR="00000000" w:rsidRPr="00000000">
        <w:rPr>
          <w:rtl w:val="0"/>
        </w:rPr>
        <w:t xml:space="preserve"> </w:t>
      </w:r>
    </w:p>
    <w:p w:rsidR="00000000" w:rsidDel="00000000" w:rsidP="00000000" w:rsidRDefault="00000000" w:rsidRPr="00000000" w14:paraId="0000051B">
      <w:pPr>
        <w:pageBreakBefore w:val="0"/>
        <w:rPr/>
      </w:pPr>
      <w:r w:rsidDel="00000000" w:rsidR="00000000" w:rsidRPr="00000000">
        <w:rPr>
          <w:rtl w:val="0"/>
        </w:rPr>
        <w:t xml:space="preserve">s</w:t>
      </w:r>
      <w:r w:rsidDel="00000000" w:rsidR="00000000" w:rsidRPr="00000000">
        <w:rPr>
          <w:vertAlign w:val="subscript"/>
          <w:rtl w:val="0"/>
        </w:rPr>
        <w:t xml:space="preserve">k</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xi</w:t>
      </w:r>
      <w:r w:rsidDel="00000000" w:rsidR="00000000" w:rsidRPr="00000000">
        <w:rPr>
          <w:vertAlign w:val="subscript"/>
          <w:rtl w:val="0"/>
        </w:rPr>
        <w:t xml:space="preserve"> třídy k</w:t>
      </w:r>
      <w:r w:rsidDel="00000000" w:rsidR="00000000" w:rsidRPr="00000000">
        <w:rPr>
          <w:rtl w:val="0"/>
        </w:rPr>
        <w:t xml:space="preserve"> (</w:t>
      </w:r>
      <w:r w:rsidDel="00000000" w:rsidR="00000000" w:rsidRPr="00000000">
        <w:rPr>
          <w:rtl w:val="0"/>
        </w:rPr>
        <w:t xml:space="preserve">v</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w:t>
      </w:r>
      <w:r w:rsidDel="00000000" w:rsidR="00000000" w:rsidRPr="00000000">
        <w:rPr>
          <w:rtl w:val="0"/>
        </w:rPr>
        <w:t xml:space="preserve">v</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k</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xi</w:t>
      </w:r>
      <w:r w:rsidDel="00000000" w:rsidR="00000000" w:rsidRPr="00000000">
        <w:rPr>
          <w:vertAlign w:val="subscript"/>
          <w:rtl w:val="0"/>
        </w:rPr>
        <w:t xml:space="preserve"> třídy k</w:t>
      </w:r>
      <w:r w:rsidDel="00000000" w:rsidR="00000000" w:rsidRPr="00000000">
        <w:rPr>
          <w:rtl w:val="0"/>
        </w:rPr>
        <w:t xml:space="preserve"> (v</w:t>
      </w:r>
      <w:r w:rsidDel="00000000" w:rsidR="00000000" w:rsidRPr="00000000">
        <w:rPr>
          <w:vertAlign w:val="superscript"/>
          <w:rtl w:val="0"/>
        </w:rPr>
        <w:t xml:space="preserve">T</w:t>
      </w:r>
      <w:r w:rsidDel="00000000" w:rsidR="00000000" w:rsidRPr="00000000">
        <w:rPr>
          <w:rtl w:val="0"/>
        </w:rPr>
        <w:t xml:space="preserve">(</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w:t>
      </w:r>
      <w:r w:rsidDel="00000000" w:rsidR="00000000" w:rsidRPr="00000000">
        <w:rPr>
          <w:rtl w:val="0"/>
        </w:rPr>
        <w:t xml:space="preserve">x</w:t>
      </w:r>
      <w:r w:rsidDel="00000000" w:rsidR="00000000" w:rsidRPr="00000000">
        <w:rPr>
          <w:vertAlign w:val="subscript"/>
          <w:rtl w:val="0"/>
        </w:rPr>
        <w:t xml:space="preserve">k</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xi</w:t>
      </w:r>
      <w:r w:rsidDel="00000000" w:rsidR="00000000" w:rsidRPr="00000000">
        <w:rPr>
          <w:vertAlign w:val="subscript"/>
          <w:rtl w:val="0"/>
        </w:rPr>
        <w:t xml:space="preserve"> třídy k</w:t>
      </w:r>
      <w:r w:rsidDel="00000000" w:rsidR="00000000" w:rsidRPr="00000000">
        <w:rPr>
          <w:rtl w:val="0"/>
        </w:rPr>
        <w:t xml:space="preserve"> v</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w:t>
      </w:r>
      <w:r w:rsidDel="00000000" w:rsidR="00000000" w:rsidRPr="00000000">
        <w:rPr>
          <w:rtl w:val="0"/>
        </w:rPr>
        <w:t xml:space="preserve">x</w:t>
      </w:r>
      <w:r w:rsidDel="00000000" w:rsidR="00000000" w:rsidRPr="00000000">
        <w:rPr>
          <w:vertAlign w:val="subscript"/>
          <w:rtl w:val="0"/>
        </w:rPr>
        <w:t xml:space="preserve">k</w:t>
      </w:r>
      <w:r w:rsidDel="00000000" w:rsidR="00000000" w:rsidRPr="00000000">
        <w:rPr>
          <w:rtl w:val="0"/>
        </w:rPr>
        <w:t xml:space="preserve">)v</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x</w:t>
      </w:r>
      <w:r w:rsidDel="00000000" w:rsidR="00000000" w:rsidRPr="00000000">
        <w:rPr>
          <w:vertAlign w:val="subscript"/>
          <w:rtl w:val="0"/>
        </w:rPr>
        <w:t xml:space="preserve">k</w:t>
      </w:r>
      <w:r w:rsidDel="00000000" w:rsidR="00000000" w:rsidRPr="00000000">
        <w:rPr>
          <w:rtl w:val="0"/>
        </w:rPr>
        <w:t xml:space="preserve">), kde</w:t>
      </w:r>
    </w:p>
    <w:p w:rsidR="00000000" w:rsidDel="00000000" w:rsidP="00000000" w:rsidRDefault="00000000" w:rsidRPr="00000000" w14:paraId="0000051C">
      <w:pPr>
        <w:pageBreakBefore w:val="0"/>
        <w:rPr/>
      </w:pPr>
      <w:r w:rsidDel="00000000" w:rsidR="00000000" w:rsidRPr="00000000">
        <w:rPr>
          <w:rtl w:val="0"/>
        </w:rPr>
        <w:t xml:space="preserve">v</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x</w:t>
      </w:r>
      <w:r w:rsidDel="00000000" w:rsidR="00000000" w:rsidRPr="00000000">
        <w:rPr>
          <w:vertAlign w:val="subscript"/>
          <w:rtl w:val="0"/>
        </w:rPr>
        <w:t xml:space="preserve">k</w:t>
      </w:r>
      <w:r w:rsidDel="00000000" w:rsidR="00000000" w:rsidRPr="00000000">
        <w:rPr>
          <w:rtl w:val="0"/>
        </w:rPr>
        <w:t xml:space="preserve">) je skalár, lze tedy transponovat, proto:</w:t>
      </w:r>
    </w:p>
    <w:p w:rsidR="00000000" w:rsidDel="00000000" w:rsidP="00000000" w:rsidRDefault="00000000" w:rsidRPr="00000000" w14:paraId="0000051D">
      <w:pPr>
        <w:pageBreakBefore w:val="0"/>
        <w:rPr/>
      </w:pPr>
      <w:r w:rsidDel="00000000" w:rsidR="00000000" w:rsidRPr="00000000">
        <w:rPr>
          <w:rtl w:val="0"/>
        </w:rPr>
        <w:t xml:space="preserve">s</w:t>
      </w:r>
      <w:r w:rsidDel="00000000" w:rsidR="00000000" w:rsidRPr="00000000">
        <w:rPr>
          <w:vertAlign w:val="subscript"/>
          <w:rtl w:val="0"/>
        </w:rPr>
        <w:t xml:space="preserve">k</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xi</w:t>
      </w:r>
      <w:r w:rsidDel="00000000" w:rsidR="00000000" w:rsidRPr="00000000">
        <w:rPr>
          <w:vertAlign w:val="subscript"/>
          <w:rtl w:val="0"/>
        </w:rPr>
        <w:t xml:space="preserve"> třídy k</w:t>
      </w:r>
      <w:r w:rsidDel="00000000" w:rsidR="00000000" w:rsidRPr="00000000">
        <w:rPr>
          <w:rtl w:val="0"/>
        </w:rPr>
        <w:t xml:space="preserve"> v</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w:t>
      </w:r>
      <w:r w:rsidDel="00000000" w:rsidR="00000000" w:rsidRPr="00000000">
        <w:rPr>
          <w:rtl w:val="0"/>
        </w:rPr>
        <w:t xml:space="preserve">x</w:t>
      </w:r>
      <w:r w:rsidDel="00000000" w:rsidR="00000000" w:rsidRPr="00000000">
        <w:rPr>
          <w:vertAlign w:val="subscript"/>
          <w:rtl w:val="0"/>
        </w:rPr>
        <w:t xml:space="preserve">k</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x</w:t>
      </w:r>
      <w:r w:rsidDel="00000000" w:rsidR="00000000" w:rsidRPr="00000000">
        <w:rPr>
          <w:vertAlign w:val="subscript"/>
          <w:rtl w:val="0"/>
        </w:rPr>
        <w:t xml:space="preserve">k</w:t>
      </w:r>
      <w:r w:rsidDel="00000000" w:rsidR="00000000" w:rsidRPr="00000000">
        <w:rPr>
          <w:rtl w:val="0"/>
        </w:rPr>
        <w:t xml:space="preserve">)</w:t>
      </w:r>
      <w:r w:rsidDel="00000000" w:rsidR="00000000" w:rsidRPr="00000000">
        <w:rPr>
          <w:vertAlign w:val="superscript"/>
          <w:rtl w:val="0"/>
        </w:rPr>
        <w:t xml:space="preserve">T</w:t>
      </w:r>
      <w:r w:rsidDel="00000000" w:rsidR="00000000" w:rsidRPr="00000000">
        <w:rPr>
          <w:rtl w:val="0"/>
        </w:rPr>
        <w:t xml:space="preserve">v = v</w:t>
      </w:r>
      <w:r w:rsidDel="00000000" w:rsidR="00000000" w:rsidRPr="00000000">
        <w:rPr>
          <w:vertAlign w:val="superscript"/>
          <w:rtl w:val="0"/>
        </w:rPr>
        <w:t xml:space="preserve">T</w:t>
      </w:r>
      <w:r w:rsidDel="00000000" w:rsidR="00000000" w:rsidRPr="00000000">
        <w:rPr>
          <w:rtl w:val="0"/>
        </w:rPr>
        <w:t xml:space="preserve">(</w:t>
      </w:r>
      <w:r w:rsidDel="00000000" w:rsidR="00000000" w:rsidRPr="00000000">
        <w:rPr>
          <w:rtl w:val="0"/>
        </w:rPr>
        <w:t xml:space="preserve">Sum</w:t>
      </w:r>
      <w:r w:rsidDel="00000000" w:rsidR="00000000" w:rsidRPr="00000000">
        <w:rPr>
          <w:vertAlign w:val="subscript"/>
          <w:rtl w:val="0"/>
        </w:rPr>
        <w:t xml:space="preserve">xi</w:t>
      </w:r>
      <w:r w:rsidDel="00000000" w:rsidR="00000000" w:rsidRPr="00000000">
        <w:rPr>
          <w:vertAlign w:val="subscript"/>
          <w:rtl w:val="0"/>
        </w:rPr>
        <w:t xml:space="preserve"> třídy k</w:t>
      </w:r>
      <w:r w:rsidDel="00000000" w:rsidR="00000000" w:rsidRPr="00000000">
        <w:rPr>
          <w:rtl w:val="0"/>
        </w:rPr>
        <w:t xml:space="preserve"> </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w:t>
      </w:r>
      <w:r w:rsidDel="00000000" w:rsidR="00000000" w:rsidRPr="00000000">
        <w:rPr>
          <w:rtl w:val="0"/>
        </w:rPr>
        <w:t xml:space="preserve">x</w:t>
      </w:r>
      <w:r w:rsidDel="00000000" w:rsidR="00000000" w:rsidRPr="00000000">
        <w:rPr>
          <w:vertAlign w:val="subscript"/>
          <w:rtl w:val="0"/>
        </w:rPr>
        <w:t xml:space="preserve">k</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w:t>
      </w:r>
      <w:r w:rsidDel="00000000" w:rsidR="00000000" w:rsidRPr="00000000">
        <w:rPr>
          <w:rtl w:val="0"/>
        </w:rPr>
        <w:t xml:space="preserve">x</w:t>
      </w:r>
      <w:r w:rsidDel="00000000" w:rsidR="00000000" w:rsidRPr="00000000">
        <w:rPr>
          <w:vertAlign w:val="subscript"/>
          <w:rtl w:val="0"/>
        </w:rPr>
        <w:t xml:space="preserve">k</w:t>
      </w:r>
      <w:r w:rsidDel="00000000" w:rsidR="00000000" w:rsidRPr="00000000">
        <w:rPr>
          <w:rtl w:val="0"/>
        </w:rPr>
        <w:t xml:space="preserve">)</w:t>
      </w:r>
      <w:r w:rsidDel="00000000" w:rsidR="00000000" w:rsidRPr="00000000">
        <w:rPr>
          <w:vertAlign w:val="superscript"/>
          <w:rtl w:val="0"/>
        </w:rPr>
        <w:t xml:space="preserve">T</w:t>
      </w:r>
      <w:r w:rsidDel="00000000" w:rsidR="00000000" w:rsidRPr="00000000">
        <w:rPr>
          <w:rtl w:val="0"/>
        </w:rPr>
        <w:t xml:space="preserve">)v = </w:t>
      </w:r>
      <w:r w:rsidDel="00000000" w:rsidR="00000000" w:rsidRPr="00000000">
        <w:rPr>
          <w:rtl w:val="0"/>
        </w:rPr>
        <w:t xml:space="preserve">v</w:t>
      </w:r>
      <w:r w:rsidDel="00000000" w:rsidR="00000000" w:rsidRPr="00000000">
        <w:rPr>
          <w:vertAlign w:val="superscript"/>
          <w:rtl w:val="0"/>
        </w:rPr>
        <w:t xml:space="preserve">T</w:t>
      </w:r>
      <w:r w:rsidDel="00000000" w:rsidR="00000000" w:rsidRPr="00000000">
        <w:rPr>
          <w:rtl w:val="0"/>
        </w:rPr>
        <w:t xml:space="preserve">S</w:t>
      </w:r>
      <w:r w:rsidDel="00000000" w:rsidR="00000000" w:rsidRPr="00000000">
        <w:rPr>
          <w:vertAlign w:val="subscript"/>
          <w:rtl w:val="0"/>
        </w:rPr>
        <w:t xml:space="preserve">k</w:t>
      </w:r>
      <w:r w:rsidDel="00000000" w:rsidR="00000000" w:rsidRPr="00000000">
        <w:rPr>
          <w:rtl w:val="0"/>
        </w:rPr>
        <w:t xml:space="preserve">v</w:t>
      </w:r>
      <w:r w:rsidDel="00000000" w:rsidR="00000000" w:rsidRPr="00000000">
        <w:rPr>
          <w:rtl w:val="0"/>
        </w:rPr>
      </w:r>
    </w:p>
    <w:p w:rsidR="00000000" w:rsidDel="00000000" w:rsidP="00000000" w:rsidRDefault="00000000" w:rsidRPr="00000000" w14:paraId="0000051E">
      <w:pPr>
        <w:pageBreakBefore w:val="0"/>
        <w:rPr/>
      </w:pPr>
      <w:r w:rsidDel="00000000" w:rsidR="00000000" w:rsidRPr="00000000">
        <w:rPr>
          <w:rtl w:val="0"/>
        </w:rPr>
      </w:r>
    </w:p>
    <w:p w:rsidR="00000000" w:rsidDel="00000000" w:rsidP="00000000" w:rsidRDefault="00000000" w:rsidRPr="00000000" w14:paraId="0000051F">
      <w:pPr>
        <w:pageBreakBefore w:val="0"/>
        <w:rPr/>
      </w:pPr>
      <w:r w:rsidDel="00000000" w:rsidR="00000000" w:rsidRPr="00000000">
        <w:rPr>
          <w:rtl w:val="0"/>
        </w:rPr>
        <w:t xml:space="preserve">Úloha se přepíše na:</w:t>
      </w:r>
    </w:p>
    <w:p w:rsidR="00000000" w:rsidDel="00000000" w:rsidP="00000000" w:rsidRDefault="00000000" w:rsidRPr="00000000" w14:paraId="00000520">
      <w:pPr>
        <w:pageBreakBefore w:val="0"/>
        <w:rPr/>
      </w:pPr>
      <w:r w:rsidDel="00000000" w:rsidR="00000000" w:rsidRPr="00000000">
        <w:rPr>
          <w:rtl w:val="0"/>
        </w:rPr>
        <w:t xml:space="preserve">max (μ</w:t>
      </w:r>
      <w:r w:rsidDel="00000000" w:rsidR="00000000" w:rsidRPr="00000000">
        <w:rPr>
          <w:vertAlign w:val="subscript"/>
          <w:rtl w:val="0"/>
        </w:rPr>
        <w:t xml:space="preserve">1</w:t>
      </w:r>
      <w:r w:rsidDel="00000000" w:rsidR="00000000" w:rsidRPr="00000000">
        <w:rPr>
          <w:rtl w:val="0"/>
        </w:rPr>
        <w:t xml:space="preserve"> - μ</w:t>
      </w:r>
      <w:r w:rsidDel="00000000" w:rsidR="00000000" w:rsidRPr="00000000">
        <w:rPr>
          <w:vertAlign w:val="subscript"/>
          <w:rtl w:val="0"/>
        </w:rPr>
        <w:t xml:space="preserve">2</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/(s</w:t>
      </w:r>
      <w:r w:rsidDel="00000000" w:rsidR="00000000" w:rsidRPr="00000000">
        <w:rPr>
          <w:vertAlign w:val="subscript"/>
          <w:rtl w:val="0"/>
        </w:rPr>
        <w:t xml:space="preserve">1</w:t>
      </w:r>
      <w:r w:rsidDel="00000000" w:rsidR="00000000" w:rsidRPr="00000000">
        <w:rPr>
          <w:rtl w:val="0"/>
        </w:rPr>
        <w:t xml:space="preserve"> + s</w:t>
      </w:r>
      <w:r w:rsidDel="00000000" w:rsidR="00000000" w:rsidRPr="00000000">
        <w:rPr>
          <w:vertAlign w:val="subscript"/>
          <w:rtl w:val="0"/>
        </w:rPr>
        <w:t xml:space="preserve">2</w:t>
      </w:r>
      <w:r w:rsidDel="00000000" w:rsidR="00000000" w:rsidRPr="00000000">
        <w:rPr>
          <w:rtl w:val="0"/>
        </w:rPr>
        <w:t xml:space="preserve">) = </w:t>
      </w:r>
      <w:r w:rsidDel="00000000" w:rsidR="00000000" w:rsidRPr="00000000">
        <w:rPr>
          <w:rtl w:val="0"/>
        </w:rPr>
        <w:t xml:space="preserve">max</w:t>
      </w:r>
      <w:r w:rsidDel="00000000" w:rsidR="00000000" w:rsidRPr="00000000">
        <w:rPr>
          <w:vertAlign w:val="subscript"/>
          <w:rtl w:val="0"/>
        </w:rPr>
        <w:t xml:space="preserve">v</w:t>
      </w:r>
      <w:r w:rsidDel="00000000" w:rsidR="00000000" w:rsidRPr="00000000">
        <w:rPr>
          <w:rtl w:val="0"/>
        </w:rPr>
        <w:t xml:space="preserve"> </w:t>
      </w:r>
      <w:r w:rsidDel="00000000" w:rsidR="00000000" w:rsidRPr="00000000">
        <w:rPr>
          <w:rtl w:val="0"/>
        </w:rPr>
        <w:t xml:space="preserve">v</w:t>
      </w:r>
      <w:r w:rsidDel="00000000" w:rsidR="00000000" w:rsidRPr="00000000">
        <w:rPr>
          <w:vertAlign w:val="superscript"/>
          <w:rtl w:val="0"/>
        </w:rPr>
        <w:t xml:space="preserve">T</w:t>
      </w:r>
      <w:r w:rsidDel="00000000" w:rsidR="00000000" w:rsidRPr="00000000">
        <w:rPr>
          <w:rtl w:val="0"/>
        </w:rPr>
        <w:t xml:space="preserve">S</w:t>
      </w:r>
      <w:r w:rsidDel="00000000" w:rsidR="00000000" w:rsidRPr="00000000">
        <w:rPr>
          <w:vertAlign w:val="subscript"/>
          <w:rtl w:val="0"/>
        </w:rPr>
        <w:t xml:space="preserve">b</w:t>
      </w:r>
      <w:r w:rsidDel="00000000" w:rsidR="00000000" w:rsidRPr="00000000">
        <w:rPr>
          <w:rtl w:val="0"/>
        </w:rPr>
        <w:t xml:space="preserve">v</w:t>
      </w:r>
      <w:r w:rsidDel="00000000" w:rsidR="00000000" w:rsidRPr="00000000">
        <w:rPr>
          <w:rtl w:val="0"/>
        </w:rPr>
        <w:t xml:space="preserve">/(v</w:t>
      </w:r>
      <w:r w:rsidDel="00000000" w:rsidR="00000000" w:rsidRPr="00000000">
        <w:rPr>
          <w:vertAlign w:val="superscript"/>
          <w:rtl w:val="0"/>
        </w:rPr>
        <w:t xml:space="preserve">T</w:t>
      </w:r>
      <w:r w:rsidDel="00000000" w:rsidR="00000000" w:rsidRPr="00000000">
        <w:rPr>
          <w:rtl w:val="0"/>
        </w:rPr>
        <w:t xml:space="preserve">S</w:t>
      </w:r>
      <w:r w:rsidDel="00000000" w:rsidR="00000000" w:rsidRPr="00000000">
        <w:rPr>
          <w:vertAlign w:val="subscript"/>
          <w:rtl w:val="0"/>
        </w:rPr>
        <w:t xml:space="preserve">1</w:t>
      </w:r>
      <w:r w:rsidDel="00000000" w:rsidR="00000000" w:rsidRPr="00000000">
        <w:rPr>
          <w:rtl w:val="0"/>
        </w:rPr>
        <w:t xml:space="preserve">v +  v</w:t>
      </w:r>
      <w:r w:rsidDel="00000000" w:rsidR="00000000" w:rsidRPr="00000000">
        <w:rPr>
          <w:vertAlign w:val="superscript"/>
          <w:rtl w:val="0"/>
        </w:rPr>
        <w:t xml:space="preserve">T</w:t>
      </w:r>
      <w:r w:rsidDel="00000000" w:rsidR="00000000" w:rsidRPr="00000000">
        <w:rPr>
          <w:rtl w:val="0"/>
        </w:rPr>
        <w:t xml:space="preserve">S</w:t>
      </w:r>
      <w:r w:rsidDel="00000000" w:rsidR="00000000" w:rsidRPr="00000000">
        <w:rPr>
          <w:vertAlign w:val="subscript"/>
          <w:rtl w:val="0"/>
        </w:rPr>
        <w:t xml:space="preserve">2</w:t>
      </w:r>
      <w:r w:rsidDel="00000000" w:rsidR="00000000" w:rsidRPr="00000000">
        <w:rPr>
          <w:rtl w:val="0"/>
        </w:rPr>
        <w:t xml:space="preserve">v) = </w:t>
      </w:r>
      <w:r w:rsidDel="00000000" w:rsidR="00000000" w:rsidRPr="00000000">
        <w:rPr>
          <w:rtl w:val="0"/>
        </w:rPr>
        <w:t xml:space="preserve">max</w:t>
      </w:r>
      <w:r w:rsidDel="00000000" w:rsidR="00000000" w:rsidRPr="00000000">
        <w:rPr>
          <w:vertAlign w:val="subscript"/>
          <w:rtl w:val="0"/>
        </w:rPr>
        <w:t xml:space="preserve">v</w:t>
      </w:r>
      <w:r w:rsidDel="00000000" w:rsidR="00000000" w:rsidRPr="00000000">
        <w:rPr>
          <w:rtl w:val="0"/>
        </w:rPr>
        <w:t xml:space="preserve"> </w:t>
      </w:r>
      <w:r w:rsidDel="00000000" w:rsidR="00000000" w:rsidRPr="00000000">
        <w:rPr>
          <w:rtl w:val="0"/>
        </w:rPr>
        <w:t xml:space="preserve">v</w:t>
      </w:r>
      <w:r w:rsidDel="00000000" w:rsidR="00000000" w:rsidRPr="00000000">
        <w:rPr>
          <w:vertAlign w:val="superscript"/>
          <w:rtl w:val="0"/>
        </w:rPr>
        <w:t xml:space="preserve">T</w:t>
      </w:r>
      <w:r w:rsidDel="00000000" w:rsidR="00000000" w:rsidRPr="00000000">
        <w:rPr>
          <w:rtl w:val="0"/>
        </w:rPr>
        <w:t xml:space="preserve">S</w:t>
      </w:r>
      <w:r w:rsidDel="00000000" w:rsidR="00000000" w:rsidRPr="00000000">
        <w:rPr>
          <w:vertAlign w:val="subscript"/>
          <w:rtl w:val="0"/>
        </w:rPr>
        <w:t xml:space="preserve">b</w:t>
      </w:r>
      <w:r w:rsidDel="00000000" w:rsidR="00000000" w:rsidRPr="00000000">
        <w:rPr>
          <w:rtl w:val="0"/>
        </w:rPr>
        <w:t xml:space="preserve">v</w:t>
      </w:r>
      <w:r w:rsidDel="00000000" w:rsidR="00000000" w:rsidRPr="00000000">
        <w:rPr>
          <w:rtl w:val="0"/>
        </w:rPr>
        <w:t xml:space="preserve">/v</w:t>
      </w:r>
      <w:r w:rsidDel="00000000" w:rsidR="00000000" w:rsidRPr="00000000">
        <w:rPr>
          <w:vertAlign w:val="superscript"/>
          <w:rtl w:val="0"/>
        </w:rPr>
        <w:t xml:space="preserve">T</w:t>
      </w:r>
      <w:r w:rsidDel="00000000" w:rsidR="00000000" w:rsidRPr="00000000">
        <w:rPr>
          <w:rtl w:val="0"/>
        </w:rPr>
        <w:t xml:space="preserve">(S</w:t>
      </w:r>
      <w:r w:rsidDel="00000000" w:rsidR="00000000" w:rsidRPr="00000000">
        <w:rPr>
          <w:vertAlign w:val="subscript"/>
          <w:rtl w:val="0"/>
        </w:rPr>
        <w:t xml:space="preserve">1</w:t>
      </w:r>
      <w:r w:rsidDel="00000000" w:rsidR="00000000" w:rsidRPr="00000000">
        <w:rPr>
          <w:rtl w:val="0"/>
        </w:rPr>
        <w:t xml:space="preserve"> +  S</w:t>
      </w:r>
      <w:r w:rsidDel="00000000" w:rsidR="00000000" w:rsidRPr="00000000">
        <w:rPr>
          <w:vertAlign w:val="subscript"/>
          <w:rtl w:val="0"/>
        </w:rPr>
        <w:t xml:space="preserve">2</w:t>
      </w:r>
      <w:r w:rsidDel="00000000" w:rsidR="00000000" w:rsidRPr="00000000">
        <w:rPr>
          <w:rtl w:val="0"/>
        </w:rPr>
        <w:t xml:space="preserve">)</w:t>
      </w:r>
      <w:r w:rsidDel="00000000" w:rsidR="00000000" w:rsidRPr="00000000">
        <w:rPr>
          <w:rtl w:val="0"/>
        </w:rPr>
        <w:t xml:space="preserve">v = </w:t>
      </w:r>
    </w:p>
    <w:p w:rsidR="00000000" w:rsidDel="00000000" w:rsidP="00000000" w:rsidRDefault="00000000" w:rsidRPr="00000000" w14:paraId="00000521">
      <w:pPr>
        <w:pageBreakBefore w:val="0"/>
        <w:rPr/>
      </w:pPr>
      <w:r w:rsidDel="00000000" w:rsidR="00000000" w:rsidRPr="00000000">
        <w:rPr>
          <w:rtl w:val="0"/>
        </w:rPr>
        <w:t xml:space="preserve">max</w:t>
      </w:r>
      <w:r w:rsidDel="00000000" w:rsidR="00000000" w:rsidRPr="00000000">
        <w:rPr>
          <w:vertAlign w:val="subscript"/>
          <w:rtl w:val="0"/>
        </w:rPr>
        <w:t xml:space="preserve">v</w:t>
      </w:r>
      <w:r w:rsidDel="00000000" w:rsidR="00000000" w:rsidRPr="00000000">
        <w:rPr>
          <w:rtl w:val="0"/>
        </w:rPr>
        <w:t xml:space="preserve"> </w:t>
      </w:r>
      <w:r w:rsidDel="00000000" w:rsidR="00000000" w:rsidRPr="00000000">
        <w:rPr>
          <w:rtl w:val="0"/>
        </w:rPr>
        <w:t xml:space="preserve">v</w:t>
      </w:r>
      <w:r w:rsidDel="00000000" w:rsidR="00000000" w:rsidRPr="00000000">
        <w:rPr>
          <w:vertAlign w:val="superscript"/>
          <w:rtl w:val="0"/>
        </w:rPr>
        <w:t xml:space="preserve">T</w:t>
      </w:r>
      <w:r w:rsidDel="00000000" w:rsidR="00000000" w:rsidRPr="00000000">
        <w:rPr>
          <w:rtl w:val="0"/>
        </w:rPr>
        <w:t xml:space="preserve">S</w:t>
      </w:r>
      <w:r w:rsidDel="00000000" w:rsidR="00000000" w:rsidRPr="00000000">
        <w:rPr>
          <w:vertAlign w:val="subscript"/>
          <w:rtl w:val="0"/>
        </w:rPr>
        <w:t xml:space="preserve">b</w:t>
      </w:r>
      <w:r w:rsidDel="00000000" w:rsidR="00000000" w:rsidRPr="00000000">
        <w:rPr>
          <w:rtl w:val="0"/>
        </w:rPr>
        <w:t xml:space="preserve">v</w:t>
      </w:r>
      <w:r w:rsidDel="00000000" w:rsidR="00000000" w:rsidRPr="00000000">
        <w:rPr>
          <w:rtl w:val="0"/>
        </w:rPr>
        <w:t xml:space="preserve">/v</w:t>
      </w:r>
      <w:r w:rsidDel="00000000" w:rsidR="00000000" w:rsidRPr="00000000">
        <w:rPr>
          <w:vertAlign w:val="superscript"/>
          <w:rtl w:val="0"/>
        </w:rPr>
        <w:t xml:space="preserve">T</w:t>
      </w:r>
      <w:r w:rsidDel="00000000" w:rsidR="00000000" w:rsidRPr="00000000">
        <w:rPr>
          <w:rtl w:val="0"/>
        </w:rPr>
        <w:t xml:space="preserve">S</w:t>
      </w:r>
      <w:r w:rsidDel="00000000" w:rsidR="00000000" w:rsidRPr="00000000">
        <w:rPr>
          <w:vertAlign w:val="subscript"/>
          <w:rtl w:val="0"/>
        </w:rPr>
        <w:t xml:space="preserve">w</w:t>
      </w:r>
      <w:r w:rsidDel="00000000" w:rsidR="00000000" w:rsidRPr="00000000">
        <w:rPr>
          <w:rtl w:val="0"/>
        </w:rPr>
        <w:t xml:space="preserve">v</w:t>
      </w:r>
    </w:p>
    <w:p w:rsidR="00000000" w:rsidDel="00000000" w:rsidP="00000000" w:rsidRDefault="00000000" w:rsidRPr="00000000" w14:paraId="00000522">
      <w:pPr>
        <w:pageBreakBefore w:val="0"/>
        <w:rPr/>
      </w:pPr>
      <w:r w:rsidDel="00000000" w:rsidR="00000000" w:rsidRPr="00000000">
        <w:rPr>
          <w:rtl w:val="0"/>
        </w:rPr>
        <w:t xml:space="preserve">Pokud je S</w:t>
      </w:r>
      <w:r w:rsidDel="00000000" w:rsidR="00000000" w:rsidRPr="00000000">
        <w:rPr>
          <w:vertAlign w:val="subscript"/>
          <w:rtl w:val="0"/>
        </w:rPr>
        <w:t xml:space="preserve">w</w:t>
      </w:r>
      <w:r w:rsidDel="00000000" w:rsidR="00000000" w:rsidRPr="00000000">
        <w:rPr>
          <w:rtl w:val="0"/>
        </w:rPr>
        <w:t xml:space="preserve"> regulární, existuje S</w:t>
      </w:r>
      <w:r w:rsidDel="00000000" w:rsidR="00000000" w:rsidRPr="00000000">
        <w:rPr>
          <w:vertAlign w:val="subscript"/>
          <w:rtl w:val="0"/>
        </w:rPr>
        <w:t xml:space="preserve">w</w:t>
      </w:r>
      <w:r w:rsidDel="00000000" w:rsidR="00000000" w:rsidRPr="00000000">
        <w:rPr>
          <w:vertAlign w:val="superscript"/>
          <w:rtl w:val="0"/>
        </w:rPr>
        <w:t xml:space="preserve">-1</w:t>
      </w:r>
      <w:r w:rsidDel="00000000" w:rsidR="00000000" w:rsidRPr="00000000">
        <w:rPr>
          <w:rtl w:val="0"/>
        </w:rPr>
        <w:t xml:space="preserve">, definujeme z = S</w:t>
      </w:r>
      <w:r w:rsidDel="00000000" w:rsidR="00000000" w:rsidRPr="00000000">
        <w:rPr>
          <w:vertAlign w:val="subscript"/>
          <w:rtl w:val="0"/>
        </w:rPr>
        <w:t xml:space="preserve">w</w:t>
      </w:r>
      <w:r w:rsidDel="00000000" w:rsidR="00000000" w:rsidRPr="00000000">
        <w:rPr>
          <w:vertAlign w:val="superscript"/>
          <w:rtl w:val="0"/>
        </w:rPr>
        <w:t xml:space="preserve">½</w:t>
      </w:r>
      <w:r w:rsidDel="00000000" w:rsidR="00000000" w:rsidRPr="00000000">
        <w:rPr>
          <w:rtl w:val="0"/>
        </w:rPr>
        <w:t xml:space="preserve">v,  a získáme:</w:t>
      </w:r>
      <w:r w:rsidDel="00000000" w:rsidR="00000000" w:rsidRPr="00000000">
        <w:rPr>
          <w:rtl w:val="0"/>
        </w:rPr>
      </w:r>
    </w:p>
    <w:p w:rsidR="00000000" w:rsidDel="00000000" w:rsidP="00000000" w:rsidRDefault="00000000" w:rsidRPr="00000000" w14:paraId="00000523">
      <w:pPr>
        <w:pageBreakBefore w:val="0"/>
        <w:rPr/>
      </w:pPr>
      <w:r w:rsidDel="00000000" w:rsidR="00000000" w:rsidRPr="00000000">
        <w:rPr>
          <w:rtl w:val="0"/>
        </w:rPr>
        <w:t xml:space="preserve">max </w:t>
      </w:r>
      <w:r w:rsidDel="00000000" w:rsidR="00000000" w:rsidRPr="00000000">
        <w:rPr>
          <w:rtl w:val="0"/>
        </w:rPr>
        <w:t xml:space="preserve">z</w:t>
      </w:r>
      <w:r w:rsidDel="00000000" w:rsidR="00000000" w:rsidRPr="00000000">
        <w:rPr>
          <w:vertAlign w:val="superscript"/>
          <w:rtl w:val="0"/>
        </w:rPr>
        <w:t xml:space="preserve">T</w:t>
      </w:r>
      <w:r w:rsidDel="00000000" w:rsidR="00000000" w:rsidRPr="00000000">
        <w:rPr>
          <w:rtl w:val="0"/>
        </w:rPr>
        <w:t xml:space="preserve">S</w:t>
      </w:r>
      <w:r w:rsidDel="00000000" w:rsidR="00000000" w:rsidRPr="00000000">
        <w:rPr>
          <w:vertAlign w:val="subscript"/>
          <w:rtl w:val="0"/>
        </w:rPr>
        <w:t xml:space="preserve">w</w:t>
      </w:r>
      <w:r w:rsidDel="00000000" w:rsidR="00000000" w:rsidRPr="00000000">
        <w:rPr>
          <w:vertAlign w:val="superscript"/>
          <w:rtl w:val="0"/>
        </w:rPr>
        <w:t xml:space="preserve">-½</w:t>
      </w:r>
      <w:r w:rsidDel="00000000" w:rsidR="00000000" w:rsidRPr="00000000">
        <w:rPr>
          <w:rtl w:val="0"/>
        </w:rPr>
        <w:t xml:space="preserve">S</w:t>
      </w:r>
      <w:r w:rsidDel="00000000" w:rsidR="00000000" w:rsidRPr="00000000">
        <w:rPr>
          <w:vertAlign w:val="subscript"/>
          <w:rtl w:val="0"/>
        </w:rPr>
        <w:t xml:space="preserve">b</w:t>
      </w:r>
      <w:r w:rsidDel="00000000" w:rsidR="00000000" w:rsidRPr="00000000">
        <w:rPr>
          <w:rtl w:val="0"/>
        </w:rPr>
        <w:t xml:space="preserve">S</w:t>
      </w:r>
      <w:r w:rsidDel="00000000" w:rsidR="00000000" w:rsidRPr="00000000">
        <w:rPr>
          <w:vertAlign w:val="subscript"/>
          <w:rtl w:val="0"/>
        </w:rPr>
        <w:t xml:space="preserve">w</w:t>
      </w:r>
      <w:r w:rsidDel="00000000" w:rsidR="00000000" w:rsidRPr="00000000">
        <w:rPr>
          <w:vertAlign w:val="superscript"/>
          <w:rtl w:val="0"/>
        </w:rPr>
        <w:t xml:space="preserve">-½</w:t>
      </w:r>
      <w:r w:rsidDel="00000000" w:rsidR="00000000" w:rsidRPr="00000000">
        <w:rPr>
          <w:rtl w:val="0"/>
        </w:rPr>
        <w:t xml:space="preserve">z</w:t>
      </w:r>
      <w:r w:rsidDel="00000000" w:rsidR="00000000" w:rsidRPr="00000000">
        <w:rPr>
          <w:rtl w:val="0"/>
        </w:rPr>
        <w:t xml:space="preserve">/z</w:t>
      </w:r>
      <w:r w:rsidDel="00000000" w:rsidR="00000000" w:rsidRPr="00000000">
        <w:rPr>
          <w:vertAlign w:val="superscript"/>
          <w:rtl w:val="0"/>
        </w:rPr>
        <w:t xml:space="preserve">T</w:t>
      </w:r>
      <w:r w:rsidDel="00000000" w:rsidR="00000000" w:rsidRPr="00000000">
        <w:rPr>
          <w:rtl w:val="0"/>
        </w:rPr>
        <w:t xml:space="preserve">z, kde z</w:t>
      </w:r>
      <w:r w:rsidDel="00000000" w:rsidR="00000000" w:rsidRPr="00000000">
        <w:rPr>
          <w:vertAlign w:val="superscript"/>
          <w:rtl w:val="0"/>
        </w:rPr>
        <w:t xml:space="preserve">T</w:t>
      </w:r>
      <w:r w:rsidDel="00000000" w:rsidR="00000000" w:rsidRPr="00000000">
        <w:rPr>
          <w:rtl w:val="0"/>
        </w:rPr>
        <w:t xml:space="preserve">z = </w:t>
      </w:r>
      <w:r w:rsidDel="00000000" w:rsidR="00000000" w:rsidRPr="00000000">
        <w:rPr>
          <w:rtl w:val="0"/>
        </w:rPr>
        <w:t xml:space="preserve">v</w:t>
      </w:r>
      <w:r w:rsidDel="00000000" w:rsidR="00000000" w:rsidRPr="00000000">
        <w:rPr>
          <w:vertAlign w:val="superscript"/>
          <w:rtl w:val="0"/>
        </w:rPr>
        <w:t xml:space="preserve">T</w:t>
      </w:r>
      <w:r w:rsidDel="00000000" w:rsidR="00000000" w:rsidRPr="00000000">
        <w:rPr>
          <w:rtl w:val="0"/>
        </w:rPr>
        <w:t xml:space="preserve">S</w:t>
      </w:r>
      <w:r w:rsidDel="00000000" w:rsidR="00000000" w:rsidRPr="00000000">
        <w:rPr>
          <w:vertAlign w:val="subscript"/>
          <w:rtl w:val="0"/>
        </w:rPr>
        <w:t xml:space="preserve">w</w:t>
      </w:r>
      <w:r w:rsidDel="00000000" w:rsidR="00000000" w:rsidRPr="00000000">
        <w:rPr>
          <w:rtl w:val="0"/>
        </w:rPr>
        <w:t xml:space="preserve">v</w:t>
      </w:r>
      <w:r w:rsidDel="00000000" w:rsidR="00000000" w:rsidRPr="00000000">
        <w:rPr>
          <w:rtl w:val="0"/>
        </w:rPr>
        <w:t xml:space="preserve"> = 1, takže máme:</w:t>
      </w:r>
    </w:p>
    <w:p w:rsidR="00000000" w:rsidDel="00000000" w:rsidP="00000000" w:rsidRDefault="00000000" w:rsidRPr="00000000" w14:paraId="00000524">
      <w:pPr>
        <w:pageBreakBefore w:val="0"/>
        <w:rPr/>
      </w:pPr>
      <w:r w:rsidDel="00000000" w:rsidR="00000000" w:rsidRPr="00000000">
        <w:rPr>
          <w:rtl w:val="0"/>
        </w:rPr>
        <w:t xml:space="preserve">max </w:t>
      </w:r>
      <w:r w:rsidDel="00000000" w:rsidR="00000000" w:rsidRPr="00000000">
        <w:rPr>
          <w:rtl w:val="0"/>
        </w:rPr>
        <w:t xml:space="preserve">z</w:t>
      </w:r>
      <w:r w:rsidDel="00000000" w:rsidR="00000000" w:rsidRPr="00000000">
        <w:rPr>
          <w:vertAlign w:val="superscript"/>
          <w:rtl w:val="0"/>
        </w:rPr>
        <w:t xml:space="preserve">T</w:t>
      </w:r>
      <w:r w:rsidDel="00000000" w:rsidR="00000000" w:rsidRPr="00000000">
        <w:rPr>
          <w:rtl w:val="0"/>
        </w:rPr>
        <w:t xml:space="preserve">S</w:t>
      </w:r>
      <w:r w:rsidDel="00000000" w:rsidR="00000000" w:rsidRPr="00000000">
        <w:rPr>
          <w:vertAlign w:val="subscript"/>
          <w:rtl w:val="0"/>
        </w:rPr>
        <w:t xml:space="preserve">w</w:t>
      </w:r>
      <w:r w:rsidDel="00000000" w:rsidR="00000000" w:rsidRPr="00000000">
        <w:rPr>
          <w:vertAlign w:val="superscript"/>
          <w:rtl w:val="0"/>
        </w:rPr>
        <w:t xml:space="preserve">-½</w:t>
      </w:r>
      <w:r w:rsidDel="00000000" w:rsidR="00000000" w:rsidRPr="00000000">
        <w:rPr>
          <w:rtl w:val="0"/>
        </w:rPr>
        <w:t xml:space="preserve">S</w:t>
      </w:r>
      <w:r w:rsidDel="00000000" w:rsidR="00000000" w:rsidRPr="00000000">
        <w:rPr>
          <w:vertAlign w:val="subscript"/>
          <w:rtl w:val="0"/>
        </w:rPr>
        <w:t xml:space="preserve">b</w:t>
      </w:r>
      <w:r w:rsidDel="00000000" w:rsidR="00000000" w:rsidRPr="00000000">
        <w:rPr>
          <w:rtl w:val="0"/>
        </w:rPr>
        <w:t xml:space="preserve">S</w:t>
      </w:r>
      <w:r w:rsidDel="00000000" w:rsidR="00000000" w:rsidRPr="00000000">
        <w:rPr>
          <w:vertAlign w:val="subscript"/>
          <w:rtl w:val="0"/>
        </w:rPr>
        <w:t xml:space="preserve">w</w:t>
      </w:r>
      <w:r w:rsidDel="00000000" w:rsidR="00000000" w:rsidRPr="00000000">
        <w:rPr>
          <w:vertAlign w:val="superscript"/>
          <w:rtl w:val="0"/>
        </w:rPr>
        <w:t xml:space="preserve">-½</w:t>
      </w:r>
      <w:r w:rsidDel="00000000" w:rsidR="00000000" w:rsidRPr="00000000">
        <w:rPr>
          <w:rtl w:val="0"/>
        </w:rPr>
        <w:t xml:space="preserve">z    za podmínky z</w:t>
      </w:r>
      <w:r w:rsidDel="00000000" w:rsidR="00000000" w:rsidRPr="00000000">
        <w:rPr>
          <w:vertAlign w:val="superscript"/>
          <w:rtl w:val="0"/>
        </w:rPr>
        <w:t xml:space="preserve">T</w:t>
      </w:r>
      <w:r w:rsidDel="00000000" w:rsidR="00000000" w:rsidRPr="00000000">
        <w:rPr>
          <w:rtl w:val="0"/>
        </w:rPr>
        <w:t xml:space="preserve">z =1</w:t>
      </w:r>
    </w:p>
    <w:p w:rsidR="00000000" w:rsidDel="00000000" w:rsidP="00000000" w:rsidRDefault="00000000" w:rsidRPr="00000000" w14:paraId="00000525">
      <w:pPr>
        <w:pageBreakBefore w:val="0"/>
        <w:rPr/>
      </w:pPr>
      <w:r w:rsidDel="00000000" w:rsidR="00000000" w:rsidRPr="00000000">
        <w:rPr>
          <w:rtl w:val="0"/>
        </w:rPr>
        <w:t xml:space="preserve">L(z) = </w:t>
      </w:r>
      <w:r w:rsidDel="00000000" w:rsidR="00000000" w:rsidRPr="00000000">
        <w:rPr>
          <w:rtl w:val="0"/>
        </w:rPr>
        <w:t xml:space="preserve">z</w:t>
      </w:r>
      <w:r w:rsidDel="00000000" w:rsidR="00000000" w:rsidRPr="00000000">
        <w:rPr>
          <w:vertAlign w:val="superscript"/>
          <w:rtl w:val="0"/>
        </w:rPr>
        <w:t xml:space="preserve">T</w:t>
      </w:r>
      <w:r w:rsidDel="00000000" w:rsidR="00000000" w:rsidRPr="00000000">
        <w:rPr>
          <w:rtl w:val="0"/>
        </w:rPr>
        <w:t xml:space="preserve">S</w:t>
      </w:r>
      <w:r w:rsidDel="00000000" w:rsidR="00000000" w:rsidRPr="00000000">
        <w:rPr>
          <w:vertAlign w:val="subscript"/>
          <w:rtl w:val="0"/>
        </w:rPr>
        <w:t xml:space="preserve">w</w:t>
      </w:r>
      <w:r w:rsidDel="00000000" w:rsidR="00000000" w:rsidRPr="00000000">
        <w:rPr>
          <w:vertAlign w:val="superscript"/>
          <w:rtl w:val="0"/>
        </w:rPr>
        <w:t xml:space="preserve">-½</w:t>
      </w:r>
      <w:r w:rsidDel="00000000" w:rsidR="00000000" w:rsidRPr="00000000">
        <w:rPr>
          <w:rtl w:val="0"/>
        </w:rPr>
        <w:t xml:space="preserve">S</w:t>
      </w:r>
      <w:r w:rsidDel="00000000" w:rsidR="00000000" w:rsidRPr="00000000">
        <w:rPr>
          <w:vertAlign w:val="subscript"/>
          <w:rtl w:val="0"/>
        </w:rPr>
        <w:t xml:space="preserve">b</w:t>
      </w:r>
      <w:r w:rsidDel="00000000" w:rsidR="00000000" w:rsidRPr="00000000">
        <w:rPr>
          <w:rtl w:val="0"/>
        </w:rPr>
        <w:t xml:space="preserve">S</w:t>
      </w:r>
      <w:r w:rsidDel="00000000" w:rsidR="00000000" w:rsidRPr="00000000">
        <w:rPr>
          <w:vertAlign w:val="subscript"/>
          <w:rtl w:val="0"/>
        </w:rPr>
        <w:t xml:space="preserve">w</w:t>
      </w:r>
      <w:r w:rsidDel="00000000" w:rsidR="00000000" w:rsidRPr="00000000">
        <w:rPr>
          <w:vertAlign w:val="superscript"/>
          <w:rtl w:val="0"/>
        </w:rPr>
        <w:t xml:space="preserve">-½</w:t>
      </w:r>
      <w:r w:rsidDel="00000000" w:rsidR="00000000" w:rsidRPr="00000000">
        <w:rPr>
          <w:rtl w:val="0"/>
        </w:rPr>
        <w:t xml:space="preserve">z - λ(z</w:t>
      </w:r>
      <w:r w:rsidDel="00000000" w:rsidR="00000000" w:rsidRPr="00000000">
        <w:rPr>
          <w:vertAlign w:val="superscript"/>
          <w:rtl w:val="0"/>
        </w:rPr>
        <w:t xml:space="preserve">T</w:t>
      </w:r>
      <w:r w:rsidDel="00000000" w:rsidR="00000000" w:rsidRPr="00000000">
        <w:rPr>
          <w:rtl w:val="0"/>
        </w:rPr>
        <w:t xml:space="preserve">z - 1)</w:t>
      </w:r>
    </w:p>
    <w:p w:rsidR="00000000" w:rsidDel="00000000" w:rsidP="00000000" w:rsidRDefault="00000000" w:rsidRPr="00000000" w14:paraId="00000526">
      <w:pPr>
        <w:pageBreakBefore w:val="0"/>
        <w:rPr/>
      </w:pPr>
      <w:r w:rsidDel="00000000" w:rsidR="00000000" w:rsidRPr="00000000">
        <w:rPr>
          <w:rFonts w:ascii="Arial Unicode MS" w:cs="Arial Unicode MS" w:eastAsia="Arial Unicode MS" w:hAnsi="Arial Unicode MS"/>
          <w:rtl w:val="0"/>
        </w:rPr>
        <w:t xml:space="preserve">∂L(z)/∂z = 2*</w:t>
      </w:r>
      <w:r w:rsidDel="00000000" w:rsidR="00000000" w:rsidRPr="00000000">
        <w:rPr>
          <w:rtl w:val="0"/>
        </w:rPr>
        <w:t xml:space="preserve">z</w:t>
      </w:r>
      <w:r w:rsidDel="00000000" w:rsidR="00000000" w:rsidRPr="00000000">
        <w:rPr>
          <w:vertAlign w:val="superscript"/>
          <w:rtl w:val="0"/>
        </w:rPr>
        <w:t xml:space="preserve">T</w:t>
      </w:r>
      <w:r w:rsidDel="00000000" w:rsidR="00000000" w:rsidRPr="00000000">
        <w:rPr>
          <w:rtl w:val="0"/>
        </w:rPr>
        <w:t xml:space="preserve">S</w:t>
      </w:r>
      <w:r w:rsidDel="00000000" w:rsidR="00000000" w:rsidRPr="00000000">
        <w:rPr>
          <w:vertAlign w:val="subscript"/>
          <w:rtl w:val="0"/>
        </w:rPr>
        <w:t xml:space="preserve">w</w:t>
      </w:r>
      <w:r w:rsidDel="00000000" w:rsidR="00000000" w:rsidRPr="00000000">
        <w:rPr>
          <w:vertAlign w:val="superscript"/>
          <w:rtl w:val="0"/>
        </w:rPr>
        <w:t xml:space="preserve">-½</w:t>
      </w:r>
      <w:r w:rsidDel="00000000" w:rsidR="00000000" w:rsidRPr="00000000">
        <w:rPr>
          <w:rtl w:val="0"/>
        </w:rPr>
        <w:t xml:space="preserve">S</w:t>
      </w:r>
      <w:r w:rsidDel="00000000" w:rsidR="00000000" w:rsidRPr="00000000">
        <w:rPr>
          <w:vertAlign w:val="subscript"/>
          <w:rtl w:val="0"/>
        </w:rPr>
        <w:t xml:space="preserve">b</w:t>
      </w:r>
      <w:r w:rsidDel="00000000" w:rsidR="00000000" w:rsidRPr="00000000">
        <w:rPr>
          <w:rtl w:val="0"/>
        </w:rPr>
        <w:t xml:space="preserve">S</w:t>
      </w:r>
      <w:r w:rsidDel="00000000" w:rsidR="00000000" w:rsidRPr="00000000">
        <w:rPr>
          <w:vertAlign w:val="subscript"/>
          <w:rtl w:val="0"/>
        </w:rPr>
        <w:t xml:space="preserve">w</w:t>
      </w:r>
      <w:r w:rsidDel="00000000" w:rsidR="00000000" w:rsidRPr="00000000">
        <w:rPr>
          <w:vertAlign w:val="superscript"/>
          <w:rtl w:val="0"/>
        </w:rPr>
        <w:t xml:space="preserve">-½</w:t>
      </w:r>
      <w:r w:rsidDel="00000000" w:rsidR="00000000" w:rsidRPr="00000000">
        <w:rPr>
          <w:rtl w:val="0"/>
        </w:rPr>
        <w:t xml:space="preserve"> - 2*λz</w:t>
      </w:r>
      <w:r w:rsidDel="00000000" w:rsidR="00000000" w:rsidRPr="00000000">
        <w:rPr>
          <w:vertAlign w:val="superscript"/>
          <w:rtl w:val="0"/>
        </w:rPr>
        <w:t xml:space="preserve">T</w:t>
      </w:r>
      <w:r w:rsidDel="00000000" w:rsidR="00000000" w:rsidRPr="00000000">
        <w:rPr>
          <w:rtl w:val="0"/>
        </w:rPr>
        <w:t xml:space="preserve"> = 0</w:t>
      </w:r>
    </w:p>
    <w:p w:rsidR="00000000" w:rsidDel="00000000" w:rsidP="00000000" w:rsidRDefault="00000000" w:rsidRPr="00000000" w14:paraId="00000527">
      <w:pPr>
        <w:pageBreakBefore w:val="0"/>
        <w:rPr/>
      </w:pPr>
      <w:r w:rsidDel="00000000" w:rsidR="00000000" w:rsidRPr="00000000">
        <w:rPr>
          <w:rtl w:val="0"/>
        </w:rPr>
        <w:t xml:space="preserve">S</w:t>
      </w:r>
      <w:r w:rsidDel="00000000" w:rsidR="00000000" w:rsidRPr="00000000">
        <w:rPr>
          <w:vertAlign w:val="subscript"/>
          <w:rtl w:val="0"/>
        </w:rPr>
        <w:t xml:space="preserve">w</w:t>
      </w:r>
      <w:r w:rsidDel="00000000" w:rsidR="00000000" w:rsidRPr="00000000">
        <w:rPr>
          <w:vertAlign w:val="superscript"/>
          <w:rtl w:val="0"/>
        </w:rPr>
        <w:t xml:space="preserve">-½</w:t>
      </w:r>
      <w:r w:rsidDel="00000000" w:rsidR="00000000" w:rsidRPr="00000000">
        <w:rPr>
          <w:rtl w:val="0"/>
        </w:rPr>
        <w:t xml:space="preserve">S</w:t>
      </w:r>
      <w:r w:rsidDel="00000000" w:rsidR="00000000" w:rsidRPr="00000000">
        <w:rPr>
          <w:vertAlign w:val="subscript"/>
          <w:rtl w:val="0"/>
        </w:rPr>
        <w:t xml:space="preserve">b</w:t>
      </w:r>
      <w:r w:rsidDel="00000000" w:rsidR="00000000" w:rsidRPr="00000000">
        <w:rPr>
          <w:rtl w:val="0"/>
        </w:rPr>
        <w:t xml:space="preserve">S</w:t>
      </w:r>
      <w:r w:rsidDel="00000000" w:rsidR="00000000" w:rsidRPr="00000000">
        <w:rPr>
          <w:vertAlign w:val="subscript"/>
          <w:rtl w:val="0"/>
        </w:rPr>
        <w:t xml:space="preserve">w</w:t>
      </w:r>
      <w:r w:rsidDel="00000000" w:rsidR="00000000" w:rsidRPr="00000000">
        <w:rPr>
          <w:vertAlign w:val="superscript"/>
          <w:rtl w:val="0"/>
        </w:rPr>
        <w:t xml:space="preserve">-½</w:t>
      </w:r>
      <w:r w:rsidDel="00000000" w:rsidR="00000000" w:rsidRPr="00000000">
        <w:rPr>
          <w:rtl w:val="0"/>
        </w:rPr>
        <w:t xml:space="preserve">z = λz</w:t>
      </w:r>
    </w:p>
    <w:p w:rsidR="00000000" w:rsidDel="00000000" w:rsidP="00000000" w:rsidRDefault="00000000" w:rsidRPr="00000000" w14:paraId="00000528">
      <w:pPr>
        <w:pageBreakBefore w:val="0"/>
        <w:rPr/>
      </w:pPr>
      <w:r w:rsidDel="00000000" w:rsidR="00000000" w:rsidRPr="00000000">
        <w:rPr>
          <w:rtl w:val="0"/>
        </w:rPr>
        <w:t xml:space="preserve">S</w:t>
      </w:r>
      <w:r w:rsidDel="00000000" w:rsidR="00000000" w:rsidRPr="00000000">
        <w:rPr>
          <w:vertAlign w:val="subscript"/>
          <w:rtl w:val="0"/>
        </w:rPr>
        <w:t xml:space="preserve">w</w:t>
      </w:r>
      <w:r w:rsidDel="00000000" w:rsidR="00000000" w:rsidRPr="00000000">
        <w:rPr>
          <w:vertAlign w:val="superscript"/>
          <w:rtl w:val="0"/>
        </w:rPr>
        <w:t xml:space="preserve">-½</w:t>
      </w:r>
      <w:r w:rsidDel="00000000" w:rsidR="00000000" w:rsidRPr="00000000">
        <w:rPr>
          <w:rtl w:val="0"/>
        </w:rPr>
        <w:t xml:space="preserve">S</w:t>
      </w:r>
      <w:r w:rsidDel="00000000" w:rsidR="00000000" w:rsidRPr="00000000">
        <w:rPr>
          <w:vertAlign w:val="subscript"/>
          <w:rtl w:val="0"/>
        </w:rPr>
        <w:t xml:space="preserve">b</w:t>
      </w:r>
      <w:r w:rsidDel="00000000" w:rsidR="00000000" w:rsidRPr="00000000">
        <w:rPr>
          <w:rtl w:val="0"/>
        </w:rPr>
        <w:t xml:space="preserve">S</w:t>
      </w:r>
      <w:r w:rsidDel="00000000" w:rsidR="00000000" w:rsidRPr="00000000">
        <w:rPr>
          <w:vertAlign w:val="subscript"/>
          <w:rtl w:val="0"/>
        </w:rPr>
        <w:t xml:space="preserve">w</w:t>
      </w:r>
      <w:r w:rsidDel="00000000" w:rsidR="00000000" w:rsidRPr="00000000">
        <w:rPr>
          <w:vertAlign w:val="superscript"/>
          <w:rtl w:val="0"/>
        </w:rPr>
        <w:t xml:space="preserve">-½</w:t>
      </w:r>
      <w:r w:rsidDel="00000000" w:rsidR="00000000" w:rsidRPr="00000000">
        <w:rPr>
          <w:rtl w:val="0"/>
        </w:rPr>
        <w:t xml:space="preserve">S</w:t>
      </w:r>
      <w:r w:rsidDel="00000000" w:rsidR="00000000" w:rsidRPr="00000000">
        <w:rPr>
          <w:vertAlign w:val="subscript"/>
          <w:rtl w:val="0"/>
        </w:rPr>
        <w:t xml:space="preserve">w</w:t>
      </w:r>
      <w:r w:rsidDel="00000000" w:rsidR="00000000" w:rsidRPr="00000000">
        <w:rPr>
          <w:vertAlign w:val="superscript"/>
          <w:rtl w:val="0"/>
        </w:rPr>
        <w:t xml:space="preserve">½</w:t>
      </w:r>
      <w:r w:rsidDel="00000000" w:rsidR="00000000" w:rsidRPr="00000000">
        <w:rPr>
          <w:rtl w:val="0"/>
        </w:rPr>
        <w:t xml:space="preserve">v = λS</w:t>
      </w:r>
      <w:r w:rsidDel="00000000" w:rsidR="00000000" w:rsidRPr="00000000">
        <w:rPr>
          <w:vertAlign w:val="subscript"/>
          <w:rtl w:val="0"/>
        </w:rPr>
        <w:t xml:space="preserve">w</w:t>
      </w:r>
      <w:r w:rsidDel="00000000" w:rsidR="00000000" w:rsidRPr="00000000">
        <w:rPr>
          <w:vertAlign w:val="superscript"/>
          <w:rtl w:val="0"/>
        </w:rPr>
        <w:t xml:space="preserve">½</w:t>
      </w:r>
      <w:r w:rsidDel="00000000" w:rsidR="00000000" w:rsidRPr="00000000">
        <w:rPr>
          <w:rtl w:val="0"/>
        </w:rPr>
        <w:t xml:space="preserve">v</w:t>
      </w:r>
    </w:p>
    <w:p w:rsidR="00000000" w:rsidDel="00000000" w:rsidP="00000000" w:rsidRDefault="00000000" w:rsidRPr="00000000" w14:paraId="00000529">
      <w:pPr>
        <w:pageBreakBefore w:val="0"/>
        <w:rPr/>
      </w:pPr>
      <w:r w:rsidDel="00000000" w:rsidR="00000000" w:rsidRPr="00000000">
        <w:rPr>
          <w:rtl w:val="0"/>
        </w:rPr>
        <w:t xml:space="preserve">S</w:t>
      </w:r>
      <w:r w:rsidDel="00000000" w:rsidR="00000000" w:rsidRPr="00000000">
        <w:rPr>
          <w:vertAlign w:val="subscript"/>
          <w:rtl w:val="0"/>
        </w:rPr>
        <w:t xml:space="preserve">w</w:t>
      </w:r>
      <w:r w:rsidDel="00000000" w:rsidR="00000000" w:rsidRPr="00000000">
        <w:rPr>
          <w:vertAlign w:val="superscript"/>
          <w:rtl w:val="0"/>
        </w:rPr>
        <w:t xml:space="preserve">-1</w:t>
      </w:r>
      <w:r w:rsidDel="00000000" w:rsidR="00000000" w:rsidRPr="00000000">
        <w:rPr>
          <w:rtl w:val="0"/>
        </w:rPr>
        <w:t xml:space="preserve">S</w:t>
      </w:r>
      <w:r w:rsidDel="00000000" w:rsidR="00000000" w:rsidRPr="00000000">
        <w:rPr>
          <w:vertAlign w:val="subscript"/>
          <w:rtl w:val="0"/>
        </w:rPr>
        <w:t xml:space="preserve">b</w:t>
      </w:r>
      <w:r w:rsidDel="00000000" w:rsidR="00000000" w:rsidRPr="00000000">
        <w:rPr>
          <w:rtl w:val="0"/>
        </w:rPr>
        <w:t xml:space="preserve">v = λv</w:t>
      </w:r>
    </w:p>
    <w:p w:rsidR="00000000" w:rsidDel="00000000" w:rsidP="00000000" w:rsidRDefault="00000000" w:rsidRPr="00000000" w14:paraId="0000052A">
      <w:pPr>
        <w:pageBreakBefore w:val="0"/>
        <w:rPr/>
      </w:pPr>
      <w:r w:rsidDel="00000000" w:rsidR="00000000" w:rsidRPr="00000000">
        <w:rPr>
          <w:rtl w:val="0"/>
        </w:rPr>
        <w:t xml:space="preserve">S</w:t>
      </w:r>
      <w:r w:rsidDel="00000000" w:rsidR="00000000" w:rsidRPr="00000000">
        <w:rPr>
          <w:vertAlign w:val="subscript"/>
          <w:rtl w:val="0"/>
        </w:rPr>
        <w:t xml:space="preserve">b</w:t>
      </w:r>
      <w:r w:rsidDel="00000000" w:rsidR="00000000" w:rsidRPr="00000000">
        <w:rPr>
          <w:rtl w:val="0"/>
        </w:rPr>
        <w:t xml:space="preserve">v = λ</w:t>
      </w:r>
      <w:r w:rsidDel="00000000" w:rsidR="00000000" w:rsidRPr="00000000">
        <w:rPr>
          <w:rtl w:val="0"/>
        </w:rPr>
        <w:t xml:space="preserve">S</w:t>
      </w:r>
      <w:r w:rsidDel="00000000" w:rsidR="00000000" w:rsidRPr="00000000">
        <w:rPr>
          <w:vertAlign w:val="subscript"/>
          <w:rtl w:val="0"/>
        </w:rPr>
        <w:t xml:space="preserve">w</w:t>
      </w:r>
      <w:r w:rsidDel="00000000" w:rsidR="00000000" w:rsidRPr="00000000">
        <w:rPr>
          <w:rtl w:val="0"/>
        </w:rPr>
        <w:t xml:space="preserve">v</w:t>
      </w:r>
    </w:p>
    <w:p w:rsidR="00000000" w:rsidDel="00000000" w:rsidP="00000000" w:rsidRDefault="00000000" w:rsidRPr="00000000" w14:paraId="0000052B">
      <w:pPr>
        <w:pageBreakBefore w:val="0"/>
        <w:rPr/>
      </w:pPr>
      <w:r w:rsidDel="00000000" w:rsidR="00000000" w:rsidRPr="00000000">
        <w:rPr>
          <w:rtl w:val="0"/>
        </w:rPr>
        <w:t xml:space="preserve">Problém hledání vlastního čísla byl předchozí krok </w:t>
      </w:r>
      <w:r w:rsidDel="00000000" w:rsidR="00000000" w:rsidRPr="00000000">
        <w:rPr>
          <w:rtl w:val="0"/>
        </w:rPr>
        <w:t xml:space="preserve">S</w:t>
      </w:r>
      <w:r w:rsidDel="00000000" w:rsidR="00000000" w:rsidRPr="00000000">
        <w:rPr>
          <w:vertAlign w:val="subscript"/>
          <w:rtl w:val="0"/>
        </w:rPr>
        <w:t xml:space="preserve">w</w:t>
      </w:r>
      <w:r w:rsidDel="00000000" w:rsidR="00000000" w:rsidRPr="00000000">
        <w:rPr>
          <w:vertAlign w:val="superscript"/>
          <w:rtl w:val="0"/>
        </w:rPr>
        <w:t xml:space="preserve">-1</w:t>
      </w:r>
      <w:r w:rsidDel="00000000" w:rsidR="00000000" w:rsidRPr="00000000">
        <w:rPr>
          <w:rtl w:val="0"/>
        </w:rPr>
        <w:t xml:space="preserve">S</w:t>
      </w:r>
      <w:r w:rsidDel="00000000" w:rsidR="00000000" w:rsidRPr="00000000">
        <w:rPr>
          <w:vertAlign w:val="subscript"/>
          <w:rtl w:val="0"/>
        </w:rPr>
        <w:t xml:space="preserve">b</w:t>
      </w:r>
      <w:r w:rsidDel="00000000" w:rsidR="00000000" w:rsidRPr="00000000">
        <w:rPr>
          <w:rtl w:val="0"/>
        </w:rPr>
        <w:t xml:space="preserve">v = λv, kdy hledáme vlastní číslo a vektor matice </w:t>
      </w:r>
      <w:r w:rsidDel="00000000" w:rsidR="00000000" w:rsidRPr="00000000">
        <w:rPr>
          <w:rtl w:val="0"/>
        </w:rPr>
        <w:t xml:space="preserve">S</w:t>
      </w:r>
      <w:r w:rsidDel="00000000" w:rsidR="00000000" w:rsidRPr="00000000">
        <w:rPr>
          <w:vertAlign w:val="subscript"/>
          <w:rtl w:val="0"/>
        </w:rPr>
        <w:t xml:space="preserve">w</w:t>
      </w:r>
      <w:r w:rsidDel="00000000" w:rsidR="00000000" w:rsidRPr="00000000">
        <w:rPr>
          <w:vertAlign w:val="superscript"/>
          <w:rtl w:val="0"/>
        </w:rPr>
        <w:t xml:space="preserve">-1</w:t>
      </w:r>
      <w:r w:rsidDel="00000000" w:rsidR="00000000" w:rsidRPr="00000000">
        <w:rPr>
          <w:rtl w:val="0"/>
        </w:rPr>
        <w:t xml:space="preserve">S</w:t>
      </w:r>
      <w:r w:rsidDel="00000000" w:rsidR="00000000" w:rsidRPr="00000000">
        <w:rPr>
          <w:vertAlign w:val="subscript"/>
          <w:rtl w:val="0"/>
        </w:rPr>
        <w:t xml:space="preserve">b</w:t>
      </w:r>
      <w:r w:rsidDel="00000000" w:rsidR="00000000" w:rsidRPr="00000000">
        <w:rPr>
          <w:rtl w:val="0"/>
        </w:rPr>
        <w:t xml:space="preserve">.</w:t>
      </w:r>
    </w:p>
    <w:p w:rsidR="00000000" w:rsidDel="00000000" w:rsidP="00000000" w:rsidRDefault="00000000" w:rsidRPr="00000000" w14:paraId="0000052C">
      <w:pPr>
        <w:pageBreakBefore w:val="0"/>
        <w:rPr/>
      </w:pPr>
      <w:r w:rsidDel="00000000" w:rsidR="00000000" w:rsidRPr="00000000">
        <w:rPr>
          <w:rtl w:val="0"/>
        </w:rPr>
      </w:r>
    </w:p>
    <w:p w:rsidR="00000000" w:rsidDel="00000000" w:rsidP="00000000" w:rsidRDefault="00000000" w:rsidRPr="00000000" w14:paraId="0000052D">
      <w:pPr>
        <w:pageBreakBefore w:val="0"/>
        <w:rPr/>
      </w:pPr>
      <w:r w:rsidDel="00000000" w:rsidR="00000000" w:rsidRPr="00000000">
        <w:rPr>
          <w:rtl w:val="0"/>
        </w:rPr>
        <w:t xml:space="preserve">max</w:t>
      </w:r>
      <w:r w:rsidDel="00000000" w:rsidR="00000000" w:rsidRPr="00000000">
        <w:rPr>
          <w:vertAlign w:val="subscript"/>
          <w:rtl w:val="0"/>
        </w:rPr>
        <w:t xml:space="preserve">v</w:t>
      </w:r>
      <w:r w:rsidDel="00000000" w:rsidR="00000000" w:rsidRPr="00000000">
        <w:rPr>
          <w:rtl w:val="0"/>
        </w:rPr>
        <w:t xml:space="preserve"> </w:t>
      </w:r>
      <w:r w:rsidDel="00000000" w:rsidR="00000000" w:rsidRPr="00000000">
        <w:rPr>
          <w:rtl w:val="0"/>
        </w:rPr>
        <w:t xml:space="preserve">v</w:t>
      </w:r>
      <w:r w:rsidDel="00000000" w:rsidR="00000000" w:rsidRPr="00000000">
        <w:rPr>
          <w:vertAlign w:val="superscript"/>
          <w:rtl w:val="0"/>
        </w:rPr>
        <w:t xml:space="preserve">T</w:t>
      </w:r>
      <w:r w:rsidDel="00000000" w:rsidR="00000000" w:rsidRPr="00000000">
        <w:rPr>
          <w:rtl w:val="0"/>
        </w:rPr>
        <w:t xml:space="preserve">S</w:t>
      </w:r>
      <w:r w:rsidDel="00000000" w:rsidR="00000000" w:rsidRPr="00000000">
        <w:rPr>
          <w:vertAlign w:val="subscript"/>
          <w:rtl w:val="0"/>
        </w:rPr>
        <w:t xml:space="preserve">b</w:t>
      </w:r>
      <w:r w:rsidDel="00000000" w:rsidR="00000000" w:rsidRPr="00000000">
        <w:rPr>
          <w:rtl w:val="0"/>
        </w:rPr>
        <w:t xml:space="preserve">v</w:t>
      </w:r>
      <w:r w:rsidDel="00000000" w:rsidR="00000000" w:rsidRPr="00000000">
        <w:rPr>
          <w:rtl w:val="0"/>
        </w:rPr>
        <w:t xml:space="preserve">/</w:t>
      </w:r>
      <w:r w:rsidDel="00000000" w:rsidR="00000000" w:rsidRPr="00000000">
        <w:rPr>
          <w:rtl w:val="0"/>
        </w:rPr>
        <w:t xml:space="preserve">v</w:t>
      </w:r>
      <w:r w:rsidDel="00000000" w:rsidR="00000000" w:rsidRPr="00000000">
        <w:rPr>
          <w:vertAlign w:val="superscript"/>
          <w:rtl w:val="0"/>
        </w:rPr>
        <w:t xml:space="preserve">T</w:t>
      </w:r>
      <w:r w:rsidDel="00000000" w:rsidR="00000000" w:rsidRPr="00000000">
        <w:rPr>
          <w:rtl w:val="0"/>
        </w:rPr>
        <w:t xml:space="preserve">S</w:t>
      </w:r>
      <w:r w:rsidDel="00000000" w:rsidR="00000000" w:rsidRPr="00000000">
        <w:rPr>
          <w:vertAlign w:val="subscript"/>
          <w:rtl w:val="0"/>
        </w:rPr>
        <w:t xml:space="preserve">w</w:t>
      </w:r>
      <w:r w:rsidDel="00000000" w:rsidR="00000000" w:rsidRPr="00000000">
        <w:rPr>
          <w:rtl w:val="0"/>
        </w:rPr>
        <w:t xml:space="preserve">v</w:t>
      </w:r>
      <w:r w:rsidDel="00000000" w:rsidR="00000000" w:rsidRPr="00000000">
        <w:rPr>
          <w:rtl w:val="0"/>
        </w:rPr>
        <w:t xml:space="preserve"> = </w:t>
      </w:r>
      <w:r w:rsidDel="00000000" w:rsidR="00000000" w:rsidRPr="00000000">
        <w:rPr>
          <w:rtl w:val="0"/>
        </w:rPr>
        <w:t xml:space="preserve">max</w:t>
      </w:r>
      <w:r w:rsidDel="00000000" w:rsidR="00000000" w:rsidRPr="00000000">
        <w:rPr>
          <w:vertAlign w:val="subscript"/>
          <w:rtl w:val="0"/>
        </w:rPr>
        <w:t xml:space="preserve">v</w:t>
      </w:r>
      <w:r w:rsidDel="00000000" w:rsidR="00000000" w:rsidRPr="00000000">
        <w:rPr>
          <w:rtl w:val="0"/>
        </w:rPr>
        <w:t xml:space="preserve"> λ</w:t>
      </w:r>
      <w:r w:rsidDel="00000000" w:rsidR="00000000" w:rsidRPr="00000000">
        <w:rPr>
          <w:rtl w:val="0"/>
        </w:rPr>
        <w:t xml:space="preserve">v</w:t>
      </w:r>
      <w:r w:rsidDel="00000000" w:rsidR="00000000" w:rsidRPr="00000000">
        <w:rPr>
          <w:vertAlign w:val="superscript"/>
          <w:rtl w:val="0"/>
        </w:rPr>
        <w:t xml:space="preserve">T</w:t>
      </w:r>
      <w:r w:rsidDel="00000000" w:rsidR="00000000" w:rsidRPr="00000000">
        <w:rPr>
          <w:rtl w:val="0"/>
        </w:rPr>
        <w:t xml:space="preserve">S</w:t>
      </w:r>
      <w:r w:rsidDel="00000000" w:rsidR="00000000" w:rsidRPr="00000000">
        <w:rPr>
          <w:vertAlign w:val="subscript"/>
          <w:rtl w:val="0"/>
        </w:rPr>
        <w:t xml:space="preserve">w</w:t>
      </w:r>
      <w:r w:rsidDel="00000000" w:rsidR="00000000" w:rsidRPr="00000000">
        <w:rPr>
          <w:rtl w:val="0"/>
        </w:rPr>
        <w:t xml:space="preserve">v/</w:t>
      </w:r>
      <w:r w:rsidDel="00000000" w:rsidR="00000000" w:rsidRPr="00000000">
        <w:rPr>
          <w:rtl w:val="0"/>
        </w:rPr>
        <w:t xml:space="preserve">v</w:t>
      </w:r>
      <w:r w:rsidDel="00000000" w:rsidR="00000000" w:rsidRPr="00000000">
        <w:rPr>
          <w:vertAlign w:val="superscript"/>
          <w:rtl w:val="0"/>
        </w:rPr>
        <w:t xml:space="preserve">T</w:t>
      </w:r>
      <w:r w:rsidDel="00000000" w:rsidR="00000000" w:rsidRPr="00000000">
        <w:rPr>
          <w:rtl w:val="0"/>
        </w:rPr>
        <w:t xml:space="preserve">S</w:t>
      </w:r>
      <w:r w:rsidDel="00000000" w:rsidR="00000000" w:rsidRPr="00000000">
        <w:rPr>
          <w:vertAlign w:val="subscript"/>
          <w:rtl w:val="0"/>
        </w:rPr>
        <w:t xml:space="preserve">w</w:t>
      </w:r>
      <w:r w:rsidDel="00000000" w:rsidR="00000000" w:rsidRPr="00000000">
        <w:rPr>
          <w:rtl w:val="0"/>
        </w:rPr>
        <w:t xml:space="preserve">v</w:t>
      </w:r>
      <w:r w:rsidDel="00000000" w:rsidR="00000000" w:rsidRPr="00000000">
        <w:rPr>
          <w:rtl w:val="0"/>
        </w:rPr>
        <w:t xml:space="preserve"> = </w:t>
      </w:r>
      <w:r w:rsidDel="00000000" w:rsidR="00000000" w:rsidRPr="00000000">
        <w:rPr>
          <w:rtl w:val="0"/>
        </w:rPr>
        <w:t xml:space="preserve">max</w:t>
      </w:r>
      <w:r w:rsidDel="00000000" w:rsidR="00000000" w:rsidRPr="00000000">
        <w:rPr>
          <w:vertAlign w:val="subscript"/>
          <w:rtl w:val="0"/>
        </w:rPr>
        <w:t xml:space="preserve">v</w:t>
      </w:r>
      <w:r w:rsidDel="00000000" w:rsidR="00000000" w:rsidRPr="00000000">
        <w:rPr>
          <w:rtl w:val="0"/>
        </w:rPr>
        <w:t xml:space="preserve"> λ, kde λ je vlastní číslo vlastního vektoru v matice </w:t>
      </w:r>
      <w:r w:rsidDel="00000000" w:rsidR="00000000" w:rsidRPr="00000000">
        <w:rPr>
          <w:rtl w:val="0"/>
        </w:rPr>
        <w:t xml:space="preserve">S</w:t>
      </w:r>
      <w:r w:rsidDel="00000000" w:rsidR="00000000" w:rsidRPr="00000000">
        <w:rPr>
          <w:vertAlign w:val="subscript"/>
          <w:rtl w:val="0"/>
        </w:rPr>
        <w:t xml:space="preserve">w</w:t>
      </w:r>
      <w:r w:rsidDel="00000000" w:rsidR="00000000" w:rsidRPr="00000000">
        <w:rPr>
          <w:vertAlign w:val="superscript"/>
          <w:rtl w:val="0"/>
        </w:rPr>
        <w:t xml:space="preserve">-1</w:t>
      </w:r>
      <w:r w:rsidDel="00000000" w:rsidR="00000000" w:rsidRPr="00000000">
        <w:rPr>
          <w:rtl w:val="0"/>
        </w:rPr>
        <w:t xml:space="preserve">S</w:t>
      </w:r>
      <w:r w:rsidDel="00000000" w:rsidR="00000000" w:rsidRPr="00000000">
        <w:rPr>
          <w:vertAlign w:val="subscript"/>
          <w:rtl w:val="0"/>
        </w:rPr>
        <w:t xml:space="preserve">b</w:t>
      </w:r>
      <w:r w:rsidDel="00000000" w:rsidR="00000000" w:rsidRPr="00000000">
        <w:rPr>
          <w:rtl w:val="0"/>
        </w:rPr>
        <w:t xml:space="preserve">, neboli volíme vlastní vektor matice </w:t>
      </w:r>
      <w:r w:rsidDel="00000000" w:rsidR="00000000" w:rsidRPr="00000000">
        <w:rPr>
          <w:rtl w:val="0"/>
        </w:rPr>
        <w:t xml:space="preserve">S</w:t>
      </w:r>
      <w:r w:rsidDel="00000000" w:rsidR="00000000" w:rsidRPr="00000000">
        <w:rPr>
          <w:vertAlign w:val="subscript"/>
          <w:rtl w:val="0"/>
        </w:rPr>
        <w:t xml:space="preserve">w</w:t>
      </w:r>
      <w:r w:rsidDel="00000000" w:rsidR="00000000" w:rsidRPr="00000000">
        <w:rPr>
          <w:vertAlign w:val="superscript"/>
          <w:rtl w:val="0"/>
        </w:rPr>
        <w:t xml:space="preserve">-1</w:t>
      </w:r>
      <w:r w:rsidDel="00000000" w:rsidR="00000000" w:rsidRPr="00000000">
        <w:rPr>
          <w:rtl w:val="0"/>
        </w:rPr>
        <w:t xml:space="preserve">S</w:t>
      </w:r>
      <w:r w:rsidDel="00000000" w:rsidR="00000000" w:rsidRPr="00000000">
        <w:rPr>
          <w:vertAlign w:val="subscript"/>
          <w:rtl w:val="0"/>
        </w:rPr>
        <w:t xml:space="preserve">b</w:t>
      </w:r>
      <w:r w:rsidDel="00000000" w:rsidR="00000000" w:rsidRPr="00000000">
        <w:rPr>
          <w:rtl w:val="0"/>
        </w:rPr>
        <w:t xml:space="preserve"> příslušící jejímu největším vlastnímu číslu.</w:t>
      </w:r>
    </w:p>
    <w:p w:rsidR="00000000" w:rsidDel="00000000" w:rsidP="00000000" w:rsidRDefault="00000000" w:rsidRPr="00000000" w14:paraId="0000052E">
      <w:pPr>
        <w:pageBreakBefore w:val="0"/>
        <w:rPr/>
      </w:pPr>
      <w:r w:rsidDel="00000000" w:rsidR="00000000" w:rsidRPr="00000000">
        <w:rPr>
          <w:rtl w:val="0"/>
        </w:rPr>
      </w:r>
    </w:p>
    <w:p w:rsidR="00000000" w:rsidDel="00000000" w:rsidP="00000000" w:rsidRDefault="00000000" w:rsidRPr="00000000" w14:paraId="0000052F">
      <w:pPr>
        <w:pageBreakBefore w:val="0"/>
        <w:rPr>
          <w:b w:val="1"/>
        </w:rPr>
      </w:pPr>
      <w:r w:rsidDel="00000000" w:rsidR="00000000" w:rsidRPr="00000000">
        <w:rPr>
          <w:b w:val="1"/>
          <w:rtl w:val="0"/>
        </w:rPr>
        <w:t xml:space="preserve">Problem 12.4</w:t>
      </w:r>
    </w:p>
    <w:p w:rsidR="00000000" w:rsidDel="00000000" w:rsidP="00000000" w:rsidRDefault="00000000" w:rsidRPr="00000000" w14:paraId="00000530">
      <w:pPr>
        <w:pageBreakBefore w:val="0"/>
        <w:rPr/>
      </w:pPr>
      <w:r w:rsidDel="00000000" w:rsidR="00000000" w:rsidRPr="00000000">
        <w:rPr>
          <w:rtl w:val="0"/>
        </w:rPr>
        <w:t xml:space="preserve">Střední hodnota:</w:t>
      </w:r>
    </w:p>
    <w:p w:rsidR="00000000" w:rsidDel="00000000" w:rsidP="00000000" w:rsidRDefault="00000000" w:rsidRPr="00000000" w14:paraId="00000531">
      <w:pPr>
        <w:pageBreakBefore w:val="0"/>
        <w:rPr/>
      </w:pPr>
      <w:r w:rsidDel="00000000" w:rsidR="00000000" w:rsidRPr="00000000">
        <w:rPr>
          <w:rtl w:val="0"/>
        </w:rPr>
        <w:t xml:space="preserve">μ</w:t>
      </w:r>
      <w:r w:rsidDel="00000000" w:rsidR="00000000" w:rsidRPr="00000000">
        <w:rPr>
          <w:vertAlign w:val="subscript"/>
          <w:rtl w:val="0"/>
        </w:rPr>
        <w:t xml:space="preserve">k</w:t>
      </w:r>
      <w:r w:rsidDel="00000000" w:rsidR="00000000" w:rsidRPr="00000000">
        <w:rPr>
          <w:rtl w:val="0"/>
        </w:rPr>
        <w:t xml:space="preserve"> = 1/N</w:t>
      </w:r>
      <w:r w:rsidDel="00000000" w:rsidR="00000000" w:rsidRPr="00000000">
        <w:rPr>
          <w:vertAlign w:val="subscript"/>
          <w:rtl w:val="0"/>
        </w:rPr>
        <w:t xml:space="preserve">k</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xi</w:t>
      </w:r>
      <w:r w:rsidDel="00000000" w:rsidR="00000000" w:rsidRPr="00000000">
        <w:rPr>
          <w:vertAlign w:val="subscript"/>
          <w:rtl w:val="0"/>
        </w:rPr>
        <w:t xml:space="preserve"> třídy k</w:t>
      </w:r>
      <w:r w:rsidDel="00000000" w:rsidR="00000000" w:rsidRPr="00000000">
        <w:rPr>
          <w:rtl w:val="0"/>
        </w:rPr>
        <w:t xml:space="preserve"> </w:t>
      </w:r>
      <w:r w:rsidDel="00000000" w:rsidR="00000000" w:rsidRPr="00000000">
        <w:rPr>
          <w:rtl w:val="0"/>
        </w:rPr>
        <w:t xml:space="preserve">v</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v</w:t>
      </w:r>
      <w:r w:rsidDel="00000000" w:rsidR="00000000" w:rsidRPr="00000000">
        <w:rPr>
          <w:vertAlign w:val="superscript"/>
          <w:rtl w:val="0"/>
        </w:rPr>
        <w:t xml:space="preserve">T</w:t>
      </w:r>
      <w:r w:rsidDel="00000000" w:rsidR="00000000" w:rsidRPr="00000000">
        <w:rPr>
          <w:rtl w:val="0"/>
        </w:rPr>
        <w:t xml:space="preserve">(1/N</w:t>
      </w:r>
      <w:r w:rsidDel="00000000" w:rsidR="00000000" w:rsidRPr="00000000">
        <w:rPr>
          <w:vertAlign w:val="subscript"/>
          <w:rtl w:val="0"/>
        </w:rPr>
        <w:t xml:space="preserve">k</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xi</w:t>
      </w:r>
      <w:r w:rsidDel="00000000" w:rsidR="00000000" w:rsidRPr="00000000">
        <w:rPr>
          <w:vertAlign w:val="subscript"/>
          <w:rtl w:val="0"/>
        </w:rPr>
        <w:t xml:space="preserve"> třídy k</w:t>
      </w:r>
      <w:r w:rsidDel="00000000" w:rsidR="00000000" w:rsidRPr="00000000">
        <w:rPr>
          <w:rtl w:val="0"/>
        </w:rPr>
        <w:t xml:space="preserve"> </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w:t>
      </w:r>
      <w:r w:rsidDel="00000000" w:rsidR="00000000" w:rsidRPr="00000000">
        <w:rPr>
          <w:rtl w:val="0"/>
        </w:rPr>
        <w:t xml:space="preserve">v</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k</w:t>
      </w:r>
      <w:r w:rsidDel="00000000" w:rsidR="00000000" w:rsidRPr="00000000">
        <w:rPr>
          <w:rtl w:val="0"/>
        </w:rPr>
        <w:t xml:space="preserve"> </w:t>
      </w:r>
    </w:p>
    <w:p w:rsidR="00000000" w:rsidDel="00000000" w:rsidP="00000000" w:rsidRDefault="00000000" w:rsidRPr="00000000" w14:paraId="00000532">
      <w:pPr>
        <w:pageBreakBefore w:val="0"/>
        <w:rPr/>
      </w:pPr>
      <w:r w:rsidDel="00000000" w:rsidR="00000000" w:rsidRPr="00000000">
        <w:rPr>
          <w:rtl w:val="0"/>
        </w:rPr>
        <w:t xml:space="preserve">Rozptyl:</w:t>
      </w:r>
    </w:p>
    <w:p w:rsidR="00000000" w:rsidDel="00000000" w:rsidP="00000000" w:rsidRDefault="00000000" w:rsidRPr="00000000" w14:paraId="00000533">
      <w:pPr>
        <w:pageBreakBefore w:val="0"/>
        <w:rPr/>
      </w:pPr>
      <w:r w:rsidDel="00000000" w:rsidR="00000000" w:rsidRPr="00000000">
        <w:rPr>
          <w:rtl w:val="0"/>
        </w:rPr>
        <w:t xml:space="preserve">s</w:t>
      </w:r>
      <w:r w:rsidDel="00000000" w:rsidR="00000000" w:rsidRPr="00000000">
        <w:rPr>
          <w:vertAlign w:val="subscript"/>
          <w:rtl w:val="0"/>
        </w:rPr>
        <w:t xml:space="preserve">k</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xi</w:t>
      </w:r>
      <w:r w:rsidDel="00000000" w:rsidR="00000000" w:rsidRPr="00000000">
        <w:rPr>
          <w:vertAlign w:val="subscript"/>
          <w:rtl w:val="0"/>
        </w:rPr>
        <w:t xml:space="preserve"> třídy k</w:t>
      </w:r>
      <w:r w:rsidDel="00000000" w:rsidR="00000000" w:rsidRPr="00000000">
        <w:rPr>
          <w:rtl w:val="0"/>
        </w:rPr>
        <w:t xml:space="preserve"> (</w:t>
      </w:r>
      <w:r w:rsidDel="00000000" w:rsidR="00000000" w:rsidRPr="00000000">
        <w:rPr>
          <w:rtl w:val="0"/>
        </w:rPr>
        <w:t xml:space="preserve">v</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w:t>
      </w:r>
      <w:r w:rsidDel="00000000" w:rsidR="00000000" w:rsidRPr="00000000">
        <w:rPr>
          <w:rtl w:val="0"/>
        </w:rPr>
        <w:t xml:space="preserve">v</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k</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xi</w:t>
      </w:r>
      <w:r w:rsidDel="00000000" w:rsidR="00000000" w:rsidRPr="00000000">
        <w:rPr>
          <w:vertAlign w:val="subscript"/>
          <w:rtl w:val="0"/>
        </w:rPr>
        <w:t xml:space="preserve"> třídy k</w:t>
      </w:r>
      <w:r w:rsidDel="00000000" w:rsidR="00000000" w:rsidRPr="00000000">
        <w:rPr>
          <w:rtl w:val="0"/>
        </w:rPr>
        <w:t xml:space="preserve"> (v</w:t>
      </w:r>
      <w:r w:rsidDel="00000000" w:rsidR="00000000" w:rsidRPr="00000000">
        <w:rPr>
          <w:vertAlign w:val="superscript"/>
          <w:rtl w:val="0"/>
        </w:rPr>
        <w:t xml:space="preserve">T</w:t>
      </w:r>
      <w:r w:rsidDel="00000000" w:rsidR="00000000" w:rsidRPr="00000000">
        <w:rPr>
          <w:rtl w:val="0"/>
        </w:rPr>
        <w:t xml:space="preserve">(</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w:t>
      </w:r>
      <w:r w:rsidDel="00000000" w:rsidR="00000000" w:rsidRPr="00000000">
        <w:rPr>
          <w:rtl w:val="0"/>
        </w:rPr>
        <w:t xml:space="preserve">x</w:t>
      </w:r>
      <w:r w:rsidDel="00000000" w:rsidR="00000000" w:rsidRPr="00000000">
        <w:rPr>
          <w:vertAlign w:val="subscript"/>
          <w:rtl w:val="0"/>
        </w:rPr>
        <w:t xml:space="preserve">k</w:t>
      </w:r>
      <w:r w:rsidDel="00000000" w:rsidR="00000000" w:rsidRPr="00000000">
        <w:rPr>
          <w:rtl w:val="0"/>
        </w:rPr>
        <w:t xml:space="preserve">))</w:t>
      </w:r>
      <w:r w:rsidDel="00000000" w:rsidR="00000000" w:rsidRPr="00000000">
        <w:rPr>
          <w:vertAlign w:val="superscript"/>
          <w:rtl w:val="0"/>
        </w:rPr>
        <w:t xml:space="preserve">2</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xi</w:t>
      </w:r>
      <w:r w:rsidDel="00000000" w:rsidR="00000000" w:rsidRPr="00000000">
        <w:rPr>
          <w:vertAlign w:val="subscript"/>
          <w:rtl w:val="0"/>
        </w:rPr>
        <w:t xml:space="preserve"> třídy k</w:t>
      </w:r>
      <w:r w:rsidDel="00000000" w:rsidR="00000000" w:rsidRPr="00000000">
        <w:rPr>
          <w:rtl w:val="0"/>
        </w:rPr>
        <w:t xml:space="preserve"> v</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w:t>
      </w:r>
      <w:r w:rsidDel="00000000" w:rsidR="00000000" w:rsidRPr="00000000">
        <w:rPr>
          <w:rtl w:val="0"/>
        </w:rPr>
        <w:t xml:space="preserve">x</w:t>
      </w:r>
      <w:r w:rsidDel="00000000" w:rsidR="00000000" w:rsidRPr="00000000">
        <w:rPr>
          <w:vertAlign w:val="subscript"/>
          <w:rtl w:val="0"/>
        </w:rPr>
        <w:t xml:space="preserve">k</w:t>
      </w:r>
      <w:r w:rsidDel="00000000" w:rsidR="00000000" w:rsidRPr="00000000">
        <w:rPr>
          <w:rtl w:val="0"/>
        </w:rPr>
        <w:t xml:space="preserve">)v</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x</w:t>
      </w:r>
      <w:r w:rsidDel="00000000" w:rsidR="00000000" w:rsidRPr="00000000">
        <w:rPr>
          <w:vertAlign w:val="subscript"/>
          <w:rtl w:val="0"/>
        </w:rPr>
        <w:t xml:space="preserve">k</w:t>
      </w:r>
      <w:r w:rsidDel="00000000" w:rsidR="00000000" w:rsidRPr="00000000">
        <w:rPr>
          <w:rtl w:val="0"/>
        </w:rPr>
        <w:t xml:space="preserve">), kde</w:t>
      </w:r>
    </w:p>
    <w:p w:rsidR="00000000" w:rsidDel="00000000" w:rsidP="00000000" w:rsidRDefault="00000000" w:rsidRPr="00000000" w14:paraId="00000534">
      <w:pPr>
        <w:pageBreakBefore w:val="0"/>
        <w:rPr/>
      </w:pPr>
      <w:r w:rsidDel="00000000" w:rsidR="00000000" w:rsidRPr="00000000">
        <w:rPr>
          <w:rtl w:val="0"/>
        </w:rPr>
        <w:t xml:space="preserve">v</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x</w:t>
      </w:r>
      <w:r w:rsidDel="00000000" w:rsidR="00000000" w:rsidRPr="00000000">
        <w:rPr>
          <w:vertAlign w:val="subscript"/>
          <w:rtl w:val="0"/>
        </w:rPr>
        <w:t xml:space="preserve">k</w:t>
      </w:r>
      <w:r w:rsidDel="00000000" w:rsidR="00000000" w:rsidRPr="00000000">
        <w:rPr>
          <w:rtl w:val="0"/>
        </w:rPr>
        <w:t xml:space="preserve">) je skalár, lze tedy transponovat, proto:</w:t>
      </w:r>
    </w:p>
    <w:p w:rsidR="00000000" w:rsidDel="00000000" w:rsidP="00000000" w:rsidRDefault="00000000" w:rsidRPr="00000000" w14:paraId="00000535">
      <w:pPr>
        <w:pageBreakBefore w:val="0"/>
        <w:rPr/>
      </w:pPr>
      <w:r w:rsidDel="00000000" w:rsidR="00000000" w:rsidRPr="00000000">
        <w:rPr>
          <w:rtl w:val="0"/>
        </w:rPr>
        <w:t xml:space="preserve">s</w:t>
      </w:r>
      <w:r w:rsidDel="00000000" w:rsidR="00000000" w:rsidRPr="00000000">
        <w:rPr>
          <w:vertAlign w:val="subscript"/>
          <w:rtl w:val="0"/>
        </w:rPr>
        <w:t xml:space="preserve">k</w:t>
      </w:r>
      <w:r w:rsidDel="00000000" w:rsidR="00000000" w:rsidRPr="00000000">
        <w:rPr>
          <w:rtl w:val="0"/>
        </w:rPr>
        <w:t xml:space="preserve"> = </w:t>
      </w:r>
      <w:r w:rsidDel="00000000" w:rsidR="00000000" w:rsidRPr="00000000">
        <w:rPr>
          <w:rtl w:val="0"/>
        </w:rPr>
        <w:t xml:space="preserve">Sum</w:t>
      </w:r>
      <w:r w:rsidDel="00000000" w:rsidR="00000000" w:rsidRPr="00000000">
        <w:rPr>
          <w:vertAlign w:val="subscript"/>
          <w:rtl w:val="0"/>
        </w:rPr>
        <w:t xml:space="preserve">xi</w:t>
      </w:r>
      <w:r w:rsidDel="00000000" w:rsidR="00000000" w:rsidRPr="00000000">
        <w:rPr>
          <w:vertAlign w:val="subscript"/>
          <w:rtl w:val="0"/>
        </w:rPr>
        <w:t xml:space="preserve"> třídy k</w:t>
      </w:r>
      <w:r w:rsidDel="00000000" w:rsidR="00000000" w:rsidRPr="00000000">
        <w:rPr>
          <w:rtl w:val="0"/>
        </w:rPr>
        <w:t xml:space="preserve"> v</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w:t>
      </w:r>
      <w:r w:rsidDel="00000000" w:rsidR="00000000" w:rsidRPr="00000000">
        <w:rPr>
          <w:rtl w:val="0"/>
        </w:rPr>
        <w:t xml:space="preserve">x</w:t>
      </w:r>
      <w:r w:rsidDel="00000000" w:rsidR="00000000" w:rsidRPr="00000000">
        <w:rPr>
          <w:vertAlign w:val="subscript"/>
          <w:rtl w:val="0"/>
        </w:rPr>
        <w:t xml:space="preserve">k</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x</w:t>
      </w:r>
      <w:r w:rsidDel="00000000" w:rsidR="00000000" w:rsidRPr="00000000">
        <w:rPr>
          <w:vertAlign w:val="subscript"/>
          <w:rtl w:val="0"/>
        </w:rPr>
        <w:t xml:space="preserve">k</w:t>
      </w:r>
      <w:r w:rsidDel="00000000" w:rsidR="00000000" w:rsidRPr="00000000">
        <w:rPr>
          <w:rtl w:val="0"/>
        </w:rPr>
        <w:t xml:space="preserve">)</w:t>
      </w:r>
      <w:r w:rsidDel="00000000" w:rsidR="00000000" w:rsidRPr="00000000">
        <w:rPr>
          <w:vertAlign w:val="superscript"/>
          <w:rtl w:val="0"/>
        </w:rPr>
        <w:t xml:space="preserve">T</w:t>
      </w:r>
      <w:r w:rsidDel="00000000" w:rsidR="00000000" w:rsidRPr="00000000">
        <w:rPr>
          <w:rtl w:val="0"/>
        </w:rPr>
        <w:t xml:space="preserve">v = v</w:t>
      </w:r>
      <w:r w:rsidDel="00000000" w:rsidR="00000000" w:rsidRPr="00000000">
        <w:rPr>
          <w:vertAlign w:val="superscript"/>
          <w:rtl w:val="0"/>
        </w:rPr>
        <w:t xml:space="preserve">T</w:t>
      </w:r>
      <w:r w:rsidDel="00000000" w:rsidR="00000000" w:rsidRPr="00000000">
        <w:rPr>
          <w:rtl w:val="0"/>
        </w:rPr>
        <w:t xml:space="preserve">(</w:t>
      </w:r>
      <w:r w:rsidDel="00000000" w:rsidR="00000000" w:rsidRPr="00000000">
        <w:rPr>
          <w:rtl w:val="0"/>
        </w:rPr>
        <w:t xml:space="preserve">Sum</w:t>
      </w:r>
      <w:r w:rsidDel="00000000" w:rsidR="00000000" w:rsidRPr="00000000">
        <w:rPr>
          <w:vertAlign w:val="subscript"/>
          <w:rtl w:val="0"/>
        </w:rPr>
        <w:t xml:space="preserve">xi</w:t>
      </w:r>
      <w:r w:rsidDel="00000000" w:rsidR="00000000" w:rsidRPr="00000000">
        <w:rPr>
          <w:vertAlign w:val="subscript"/>
          <w:rtl w:val="0"/>
        </w:rPr>
        <w:t xml:space="preserve"> třídy k</w:t>
      </w:r>
      <w:r w:rsidDel="00000000" w:rsidR="00000000" w:rsidRPr="00000000">
        <w:rPr>
          <w:rtl w:val="0"/>
        </w:rPr>
        <w:t xml:space="preserve"> (x</w:t>
      </w:r>
      <w:r w:rsidDel="00000000" w:rsidR="00000000" w:rsidRPr="00000000">
        <w:rPr>
          <w:vertAlign w:val="subscript"/>
          <w:rtl w:val="0"/>
        </w:rPr>
        <w:t xml:space="preserve">i</w:t>
      </w:r>
      <w:r w:rsidDel="00000000" w:rsidR="00000000" w:rsidRPr="00000000">
        <w:rPr>
          <w:rtl w:val="0"/>
        </w:rPr>
        <w:t xml:space="preserve"> - </w:t>
      </w:r>
      <w:r w:rsidDel="00000000" w:rsidR="00000000" w:rsidRPr="00000000">
        <w:rPr>
          <w:rtl w:val="0"/>
        </w:rPr>
        <w:t xml:space="preserve">x</w:t>
      </w:r>
      <w:r w:rsidDel="00000000" w:rsidR="00000000" w:rsidRPr="00000000">
        <w:rPr>
          <w:vertAlign w:val="subscript"/>
          <w:rtl w:val="0"/>
        </w:rPr>
        <w:t xml:space="preserve">k</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w:t>
      </w:r>
      <w:r w:rsidDel="00000000" w:rsidR="00000000" w:rsidRPr="00000000">
        <w:rPr>
          <w:rtl w:val="0"/>
        </w:rPr>
        <w:t xml:space="preserve">x</w:t>
      </w:r>
      <w:r w:rsidDel="00000000" w:rsidR="00000000" w:rsidRPr="00000000">
        <w:rPr>
          <w:vertAlign w:val="subscript"/>
          <w:rtl w:val="0"/>
        </w:rPr>
        <w:t xml:space="preserve">k</w:t>
      </w:r>
      <w:r w:rsidDel="00000000" w:rsidR="00000000" w:rsidRPr="00000000">
        <w:rPr>
          <w:rtl w:val="0"/>
        </w:rPr>
        <w:t xml:space="preserve">)</w:t>
      </w:r>
      <w:r w:rsidDel="00000000" w:rsidR="00000000" w:rsidRPr="00000000">
        <w:rPr>
          <w:vertAlign w:val="superscript"/>
          <w:rtl w:val="0"/>
        </w:rPr>
        <w:t xml:space="preserve">T</w:t>
      </w:r>
      <w:r w:rsidDel="00000000" w:rsidR="00000000" w:rsidRPr="00000000">
        <w:rPr>
          <w:rtl w:val="0"/>
        </w:rPr>
        <w:t xml:space="preserve">)v = </w:t>
      </w:r>
      <w:r w:rsidDel="00000000" w:rsidR="00000000" w:rsidRPr="00000000">
        <w:rPr>
          <w:rtl w:val="0"/>
        </w:rPr>
        <w:t xml:space="preserve">v</w:t>
      </w:r>
      <w:r w:rsidDel="00000000" w:rsidR="00000000" w:rsidRPr="00000000">
        <w:rPr>
          <w:vertAlign w:val="superscript"/>
          <w:rtl w:val="0"/>
        </w:rPr>
        <w:t xml:space="preserve">T</w:t>
      </w:r>
      <w:r w:rsidDel="00000000" w:rsidR="00000000" w:rsidRPr="00000000">
        <w:rPr>
          <w:rtl w:val="0"/>
        </w:rPr>
        <w:t xml:space="preserve">Σ</w:t>
      </w:r>
      <w:r w:rsidDel="00000000" w:rsidR="00000000" w:rsidRPr="00000000">
        <w:rPr>
          <w:vertAlign w:val="subscript"/>
          <w:rtl w:val="0"/>
        </w:rPr>
        <w:t xml:space="preserve">k</w:t>
      </w:r>
      <w:r w:rsidDel="00000000" w:rsidR="00000000" w:rsidRPr="00000000">
        <w:rPr>
          <w:rtl w:val="0"/>
        </w:rPr>
        <w:t xml:space="preserve">v</w:t>
      </w:r>
      <w:r w:rsidDel="00000000" w:rsidR="00000000" w:rsidRPr="00000000">
        <w:rPr>
          <w:rtl w:val="0"/>
        </w:rPr>
      </w:r>
    </w:p>
    <w:p w:rsidR="00000000" w:rsidDel="00000000" w:rsidP="00000000" w:rsidRDefault="00000000" w:rsidRPr="00000000" w14:paraId="00000536">
      <w:pPr>
        <w:pageBreakBefore w:val="0"/>
        <w:rPr/>
      </w:pPr>
      <w:r w:rsidDel="00000000" w:rsidR="00000000" w:rsidRPr="00000000">
        <w:rPr>
          <w:rtl w:val="0"/>
        </w:rPr>
      </w:r>
    </w:p>
    <w:p w:rsidR="00000000" w:rsidDel="00000000" w:rsidP="00000000" w:rsidRDefault="00000000" w:rsidRPr="00000000" w14:paraId="00000537">
      <w:pPr>
        <w:pageBreakBefore w:val="0"/>
        <w:rPr>
          <w:ins w:author="Anonymous" w:id="51" w:date="2024-01-23T10:31:35Z"/>
        </w:rPr>
      </w:pPr>
      <w:r w:rsidDel="00000000" w:rsidR="00000000" w:rsidRPr="00000000">
        <w:br w:type="page"/>
      </w:r>
      <w:ins w:author="Anonymous" w:id="51" w:date="2024-01-23T10:31:35Z">
        <w:r w:rsidDel="00000000" w:rsidR="00000000" w:rsidRPr="00000000">
          <w:rPr>
            <w:rtl w:val="0"/>
          </w:rPr>
        </w:r>
      </w:ins>
    </w:p>
    <w:p w:rsidR="00000000" w:rsidDel="00000000" w:rsidP="00000000" w:rsidRDefault="00000000" w:rsidRPr="00000000" w14:paraId="00000538">
      <w:pPr>
        <w:pStyle w:val="Heading2"/>
        <w:rPr>
          <w:ins w:author="Anonymous" w:id="54" w:date="2024-01-23T10:31:38Z"/>
          <w:del w:author="Anonymous" w:id="55" w:date="2024-01-23T10:31:54Z"/>
          <w:rPrChange w:author="Anonymous" w:id="53" w:date="2024-01-23T10:32:06Z">
            <w:rPr/>
          </w:rPrChange>
        </w:rPr>
        <w:pPrChange w:author="Anonymous" w:id="0" w:date="2024-01-23T10:32:06Z">
          <w:pPr>
            <w:pageBreakBefore w:val="0"/>
          </w:pPr>
        </w:pPrChange>
      </w:pPr>
      <w:ins w:author="Anonymous" w:id="52" w:date="2024-01-23T10:31:40Z">
        <w:r w:rsidDel="00000000" w:rsidR="00000000" w:rsidRPr="00000000">
          <w:rPr>
            <w:rtl w:val="0"/>
            <w:rPrChange w:author="Anonymous" w:id="53" w:date="2024-01-23T10:32:06Z">
              <w:rPr/>
            </w:rPrChange>
          </w:rPr>
          <w:t xml:space="preserve">Semestrální testy</w:t>
        </w:r>
      </w:ins>
      <w:ins w:author="Anonymous" w:id="54" w:date="2024-01-23T10:31:38Z">
        <w:del w:author="Anonymous" w:id="55" w:date="2024-01-23T10:31:54Z">
          <w:r w:rsidDel="00000000" w:rsidR="00000000" w:rsidRPr="00000000">
            <w:rPr>
              <w:rtl w:val="0"/>
            </w:rPr>
          </w:r>
        </w:del>
      </w:ins>
    </w:p>
    <w:p w:rsidR="00000000" w:rsidDel="00000000" w:rsidP="00000000" w:rsidRDefault="00000000" w:rsidRPr="00000000" w14:paraId="00000539">
      <w:pPr>
        <w:pageBreakBefore w:val="0"/>
        <w:rPr>
          <w:ins w:author="Anonymous" w:id="54" w:date="2024-01-23T10:31:38Z"/>
        </w:rPr>
      </w:pPr>
      <w:ins w:author="Anonymous" w:id="54" w:date="2024-01-23T10:31:38Z">
        <w:r w:rsidDel="00000000" w:rsidR="00000000" w:rsidRPr="00000000">
          <w:rPr>
            <w:rtl w:val="0"/>
          </w:rPr>
        </w:r>
      </w:ins>
    </w:p>
    <w:p w:rsidR="00000000" w:rsidDel="00000000" w:rsidP="00000000" w:rsidRDefault="00000000" w:rsidRPr="00000000" w14:paraId="0000053A">
      <w:pPr>
        <w:pageBreakBefore w:val="0"/>
        <w:rPr>
          <w:b w:val="1"/>
          <w:sz w:val="30"/>
          <w:szCs w:val="30"/>
        </w:rPr>
      </w:pPr>
      <w:r w:rsidDel="00000000" w:rsidR="00000000" w:rsidRPr="00000000">
        <w:rPr>
          <w:b w:val="1"/>
          <w:sz w:val="30"/>
          <w:szCs w:val="30"/>
          <w:rtl w:val="0"/>
        </w:rPr>
        <w:t xml:space="preserve">Semestrální test 2 (2013)</w:t>
      </w:r>
    </w:p>
    <w:p w:rsidR="00000000" w:rsidDel="00000000" w:rsidP="00000000" w:rsidRDefault="00000000" w:rsidRPr="00000000" w14:paraId="0000053B">
      <w:pPr>
        <w:pageBreakBefore w:val="0"/>
        <w:rPr/>
      </w:pPr>
      <w:hyperlink r:id="rId49">
        <w:r w:rsidDel="00000000" w:rsidR="00000000" w:rsidRPr="00000000">
          <w:rPr>
            <w:color w:val="1155cc"/>
            <w:u w:val="single"/>
            <w:rtl w:val="0"/>
          </w:rPr>
          <w:t xml:space="preserve">https://cw.fel.cvut.cz/b201/_media/courses/be5b33rpz/labs/rpzpractice_test2.pdf</w:t>
        </w:r>
      </w:hyperlink>
      <w:r w:rsidDel="00000000" w:rsidR="00000000" w:rsidRPr="00000000">
        <w:rPr>
          <w:rtl w:val="0"/>
        </w:rPr>
      </w:r>
    </w:p>
    <w:p w:rsidR="00000000" w:rsidDel="00000000" w:rsidP="00000000" w:rsidRDefault="00000000" w:rsidRPr="00000000" w14:paraId="0000053C">
      <w:pPr>
        <w:pageBreakBefore w:val="0"/>
        <w:rPr/>
      </w:pPr>
      <w:r w:rsidDel="00000000" w:rsidR="00000000" w:rsidRPr="00000000">
        <w:rPr>
          <w:rtl w:val="0"/>
        </w:rPr>
      </w:r>
    </w:p>
    <w:p w:rsidR="00000000" w:rsidDel="00000000" w:rsidP="00000000" w:rsidRDefault="00000000" w:rsidRPr="00000000" w14:paraId="0000053D">
      <w:pPr>
        <w:pageBreakBefore w:val="0"/>
        <w:rPr/>
      </w:pPr>
      <w:r w:rsidDel="00000000" w:rsidR="00000000" w:rsidRPr="00000000">
        <w:rPr>
          <w:b w:val="1"/>
          <w:rtl w:val="0"/>
        </w:rPr>
        <w:t xml:space="preserve">Problem 1:</w:t>
      </w:r>
      <w:r w:rsidDel="00000000" w:rsidR="00000000" w:rsidRPr="00000000">
        <w:rPr>
          <w:rtl w:val="0"/>
        </w:rPr>
        <w:t xml:space="preserve"> (h = lambda)</w:t>
      </w:r>
    </w:p>
    <w:p w:rsidR="00000000" w:rsidDel="00000000" w:rsidP="00000000" w:rsidRDefault="00000000" w:rsidRPr="00000000" w14:paraId="0000053E">
      <w:pPr>
        <w:pageBreakBefore w:val="0"/>
        <w:rPr/>
      </w:pPr>
      <w:r w:rsidDel="00000000" w:rsidR="00000000" w:rsidRPr="00000000">
        <w:rPr>
          <w:rtl w:val="0"/>
        </w:rPr>
        <w:t xml:space="preserve">Poisson(h): p(x) = h</w:t>
      </w:r>
      <w:r w:rsidDel="00000000" w:rsidR="00000000" w:rsidRPr="00000000">
        <w:rPr>
          <w:vertAlign w:val="superscript"/>
          <w:rtl w:val="0"/>
        </w:rPr>
        <w:t xml:space="preserve">x</w:t>
      </w:r>
      <w:r w:rsidDel="00000000" w:rsidR="00000000" w:rsidRPr="00000000">
        <w:rPr>
          <w:rtl w:val="0"/>
        </w:rPr>
        <w:t xml:space="preserve">*e</w:t>
      </w:r>
      <w:r w:rsidDel="00000000" w:rsidR="00000000" w:rsidRPr="00000000">
        <w:rPr>
          <w:vertAlign w:val="superscript"/>
          <w:rtl w:val="0"/>
        </w:rPr>
        <w:t xml:space="preserve">-h</w:t>
      </w:r>
      <w:r w:rsidDel="00000000" w:rsidR="00000000" w:rsidRPr="00000000">
        <w:rPr>
          <w:rtl w:val="0"/>
        </w:rPr>
        <w:t xml:space="preserve">/x!</w:t>
      </w:r>
    </w:p>
    <w:p w:rsidR="00000000" w:rsidDel="00000000" w:rsidP="00000000" w:rsidRDefault="00000000" w:rsidRPr="00000000" w14:paraId="0000053F">
      <w:pPr>
        <w:pageBreakBefore w:val="0"/>
        <w:rPr/>
      </w:pPr>
      <w:r w:rsidDel="00000000" w:rsidR="00000000" w:rsidRPr="00000000">
        <w:rPr>
          <w:rtl w:val="0"/>
        </w:rPr>
        <w:t xml:space="preserve">L(h) = p(X|h) = Prod</w:t>
      </w:r>
      <w:r w:rsidDel="00000000" w:rsidR="00000000" w:rsidRPr="00000000">
        <w:rPr>
          <w:vertAlign w:val="subscript"/>
          <w:rtl w:val="0"/>
        </w:rPr>
        <w:t xml:space="preserve">i = 1..n</w:t>
      </w:r>
      <w:r w:rsidDel="00000000" w:rsidR="00000000" w:rsidRPr="00000000">
        <w:rPr>
          <w:rtl w:val="0"/>
        </w:rPr>
        <w:t xml:space="preserve"> (h</w:t>
      </w:r>
      <w:r w:rsidDel="00000000" w:rsidR="00000000" w:rsidRPr="00000000">
        <w:rPr>
          <w:vertAlign w:val="superscript"/>
          <w:rtl w:val="0"/>
        </w:rPr>
        <w:t xml:space="preserve">xi</w:t>
      </w:r>
      <w:r w:rsidDel="00000000" w:rsidR="00000000" w:rsidRPr="00000000">
        <w:rPr>
          <w:rtl w:val="0"/>
        </w:rPr>
        <w:t xml:space="preserve">*e</w:t>
      </w:r>
      <w:r w:rsidDel="00000000" w:rsidR="00000000" w:rsidRPr="00000000">
        <w:rPr>
          <w:vertAlign w:val="superscript"/>
          <w:rtl w:val="0"/>
        </w:rPr>
        <w:t xml:space="preserve">-h</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w:t>
      </w:r>
    </w:p>
    <w:p w:rsidR="00000000" w:rsidDel="00000000" w:rsidP="00000000" w:rsidRDefault="00000000" w:rsidRPr="00000000" w14:paraId="00000540">
      <w:pPr>
        <w:pageBreakBefore w:val="0"/>
        <w:rPr/>
      </w:pPr>
      <w:r w:rsidDel="00000000" w:rsidR="00000000" w:rsidRPr="00000000">
        <w:rPr>
          <w:rtl w:val="0"/>
        </w:rPr>
        <w:t xml:space="preserve">l(h) = </w:t>
      </w:r>
      <w:r w:rsidDel="00000000" w:rsidR="00000000" w:rsidRPr="00000000">
        <w:rPr>
          <w:rtl w:val="0"/>
        </w:rPr>
        <w:t xml:space="preserve">Sum</w:t>
      </w:r>
      <w:r w:rsidDel="00000000" w:rsidR="00000000" w:rsidRPr="00000000">
        <w:rPr>
          <w:vertAlign w:val="subscript"/>
          <w:rtl w:val="0"/>
        </w:rPr>
        <w:t xml:space="preserve">i</w:t>
      </w:r>
      <w:r w:rsidDel="00000000" w:rsidR="00000000" w:rsidRPr="00000000">
        <w:rPr>
          <w:vertAlign w:val="subscript"/>
          <w:rtl w:val="0"/>
        </w:rPr>
        <w:t xml:space="preserve"> = 1..n</w:t>
      </w:r>
      <w:r w:rsidDel="00000000" w:rsidR="00000000" w:rsidRPr="00000000">
        <w:rPr>
          <w:rtl w:val="0"/>
        </w:rPr>
        <w:t xml:space="preserve"> (x</w:t>
      </w:r>
      <w:r w:rsidDel="00000000" w:rsidR="00000000" w:rsidRPr="00000000">
        <w:rPr>
          <w:vertAlign w:val="subscript"/>
          <w:rtl w:val="0"/>
        </w:rPr>
        <w:t xml:space="preserve">i</w:t>
      </w:r>
      <w:r w:rsidDel="00000000" w:rsidR="00000000" w:rsidRPr="00000000">
        <w:rPr>
          <w:rtl w:val="0"/>
        </w:rPr>
        <w:t xml:space="preserve">*ln(</w:t>
      </w:r>
      <w:r w:rsidDel="00000000" w:rsidR="00000000" w:rsidRPr="00000000">
        <w:rPr>
          <w:rtl w:val="0"/>
        </w:rPr>
        <w:t xml:space="preserve">h</w:t>
      </w:r>
      <w:r w:rsidDel="00000000" w:rsidR="00000000" w:rsidRPr="00000000">
        <w:rPr>
          <w:rtl w:val="0"/>
        </w:rPr>
        <w:t xml:space="preserve">) - ln(</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h)</w:t>
      </w:r>
    </w:p>
    <w:p w:rsidR="00000000" w:rsidDel="00000000" w:rsidP="00000000" w:rsidRDefault="00000000" w:rsidRPr="00000000" w14:paraId="00000541">
      <w:pPr>
        <w:pageBreakBefore w:val="0"/>
        <w:rPr/>
      </w:pPr>
      <w:r w:rsidDel="00000000" w:rsidR="00000000" w:rsidRPr="00000000">
        <w:rPr>
          <w:rtl w:val="0"/>
        </w:rPr>
        <w:t xml:space="preserve">l’(h) = Sum</w:t>
      </w:r>
      <w:r w:rsidDel="00000000" w:rsidR="00000000" w:rsidRPr="00000000">
        <w:rPr>
          <w:vertAlign w:val="subscript"/>
          <w:rtl w:val="0"/>
        </w:rPr>
        <w:t xml:space="preserve">i = 1..n</w:t>
      </w:r>
      <w:r w:rsidDel="00000000" w:rsidR="00000000" w:rsidRPr="00000000">
        <w:rPr>
          <w:rtl w:val="0"/>
        </w:rPr>
        <w:t xml:space="preserve"> (x</w:t>
      </w:r>
      <w:r w:rsidDel="00000000" w:rsidR="00000000" w:rsidRPr="00000000">
        <w:rPr>
          <w:vertAlign w:val="subscript"/>
          <w:rtl w:val="0"/>
        </w:rPr>
        <w:t xml:space="preserve">i</w:t>
      </w:r>
      <w:r w:rsidDel="00000000" w:rsidR="00000000" w:rsidRPr="00000000">
        <w:rPr>
          <w:rtl w:val="0"/>
        </w:rPr>
        <w:t xml:space="preserve">/h - 1) = 0, odtud h = Sum</w:t>
      </w:r>
      <w:r w:rsidDel="00000000" w:rsidR="00000000" w:rsidRPr="00000000">
        <w:rPr>
          <w:vertAlign w:val="subscript"/>
          <w:rtl w:val="0"/>
        </w:rPr>
        <w:t xml:space="preserve">i = 1..n</w:t>
      </w:r>
      <w:r w:rsidDel="00000000" w:rsidR="00000000" w:rsidRPr="00000000">
        <w:rPr>
          <w:rtl w:val="0"/>
        </w:rPr>
        <w:t xml:space="preserve"> x</w:t>
      </w:r>
      <w:r w:rsidDel="00000000" w:rsidR="00000000" w:rsidRPr="00000000">
        <w:rPr>
          <w:vertAlign w:val="subscript"/>
          <w:rtl w:val="0"/>
        </w:rPr>
        <w:t xml:space="preserve">i</w:t>
      </w:r>
      <w:r w:rsidDel="00000000" w:rsidR="00000000" w:rsidRPr="00000000">
        <w:rPr>
          <w:rtl w:val="0"/>
        </w:rPr>
        <w:t xml:space="preserve"> / n = ar. průměr</w:t>
      </w:r>
    </w:p>
    <w:p w:rsidR="00000000" w:rsidDel="00000000" w:rsidP="00000000" w:rsidRDefault="00000000" w:rsidRPr="00000000" w14:paraId="00000542">
      <w:pPr>
        <w:pageBreakBefore w:val="0"/>
        <w:rPr/>
      </w:pPr>
      <w:r w:rsidDel="00000000" w:rsidR="00000000" w:rsidRPr="00000000">
        <w:rPr>
          <w:rtl w:val="0"/>
        </w:rPr>
      </w:r>
    </w:p>
    <w:p w:rsidR="00000000" w:rsidDel="00000000" w:rsidP="00000000" w:rsidRDefault="00000000" w:rsidRPr="00000000" w14:paraId="00000543">
      <w:pPr>
        <w:pageBreakBefore w:val="0"/>
        <w:rPr>
          <w:b w:val="1"/>
        </w:rPr>
      </w:pPr>
      <w:r w:rsidDel="00000000" w:rsidR="00000000" w:rsidRPr="00000000">
        <w:rPr>
          <w:b w:val="1"/>
          <w:rtl w:val="0"/>
        </w:rPr>
        <w:t xml:space="preserve">Problem 2:</w:t>
      </w:r>
    </w:p>
    <w:p w:rsidR="00000000" w:rsidDel="00000000" w:rsidP="00000000" w:rsidRDefault="00000000" w:rsidRPr="00000000" w14:paraId="00000544">
      <w:pPr>
        <w:pageBreakBefore w:val="0"/>
        <w:rPr/>
      </w:pPr>
      <w:r w:rsidDel="00000000" w:rsidR="00000000" w:rsidRPr="00000000">
        <w:rPr>
          <w:rtl w:val="0"/>
        </w:rPr>
        <w:t xml:space="preserve">Exp(h): p(x) = h*e</w:t>
      </w:r>
      <w:r w:rsidDel="00000000" w:rsidR="00000000" w:rsidRPr="00000000">
        <w:rPr>
          <w:vertAlign w:val="superscript"/>
          <w:rtl w:val="0"/>
        </w:rPr>
        <w:t xml:space="preserve">-hx</w:t>
      </w:r>
      <w:r w:rsidDel="00000000" w:rsidR="00000000" w:rsidRPr="00000000">
        <w:rPr>
          <w:rtl w:val="0"/>
        </w:rPr>
      </w:r>
    </w:p>
    <w:p w:rsidR="00000000" w:rsidDel="00000000" w:rsidP="00000000" w:rsidRDefault="00000000" w:rsidRPr="00000000" w14:paraId="00000545">
      <w:pPr>
        <w:pageBreakBefore w:val="0"/>
        <w:rPr>
          <w:b w:val="1"/>
        </w:rPr>
      </w:pPr>
      <w:r w:rsidDel="00000000" w:rsidR="00000000" w:rsidRPr="00000000">
        <w:rPr>
          <w:b w:val="1"/>
          <w:rtl w:val="0"/>
        </w:rPr>
        <w:t xml:space="preserve">Obecne h</w:t>
      </w:r>
      <w:r w:rsidDel="00000000" w:rsidR="00000000" w:rsidRPr="00000000">
        <w:rPr>
          <w:b w:val="1"/>
          <w:vertAlign w:val="subscript"/>
          <w:rtl w:val="0"/>
        </w:rPr>
        <w:t xml:space="preserve">MLE</w:t>
      </w:r>
      <w:r w:rsidDel="00000000" w:rsidR="00000000" w:rsidRPr="00000000">
        <w:rPr>
          <w:b w:val="1"/>
          <w:rtl w:val="0"/>
        </w:rPr>
        <w:t xml:space="preserve">:</w:t>
      </w:r>
    </w:p>
    <w:p w:rsidR="00000000" w:rsidDel="00000000" w:rsidP="00000000" w:rsidRDefault="00000000" w:rsidRPr="00000000" w14:paraId="00000546">
      <w:pPr>
        <w:pageBreakBefore w:val="0"/>
        <w:rPr/>
      </w:pPr>
      <w:r w:rsidDel="00000000" w:rsidR="00000000" w:rsidRPr="00000000">
        <w:rPr>
          <w:rtl w:val="0"/>
        </w:rPr>
        <w:t xml:space="preserve">L(h) =</w:t>
      </w:r>
      <w:r w:rsidDel="00000000" w:rsidR="00000000" w:rsidRPr="00000000">
        <w:rPr>
          <w:rtl w:val="0"/>
        </w:rPr>
        <w:t xml:space="preserve"> </w:t>
      </w:r>
      <w:r w:rsidDel="00000000" w:rsidR="00000000" w:rsidRPr="00000000">
        <w:rPr>
          <w:rtl w:val="0"/>
        </w:rPr>
        <w:t xml:space="preserve">p(X|h) = Prod</w:t>
      </w:r>
      <w:r w:rsidDel="00000000" w:rsidR="00000000" w:rsidRPr="00000000">
        <w:rPr>
          <w:vertAlign w:val="subscript"/>
          <w:rtl w:val="0"/>
        </w:rPr>
        <w:t xml:space="preserve">i = 1..n</w:t>
      </w:r>
      <w:r w:rsidDel="00000000" w:rsidR="00000000" w:rsidRPr="00000000">
        <w:rPr>
          <w:rtl w:val="0"/>
        </w:rPr>
        <w:t xml:space="preserve"> (h*e</w:t>
      </w:r>
      <w:r w:rsidDel="00000000" w:rsidR="00000000" w:rsidRPr="00000000">
        <w:rPr>
          <w:vertAlign w:val="superscript"/>
          <w:rtl w:val="0"/>
        </w:rPr>
        <w:t xml:space="preserve">-hx</w:t>
      </w:r>
      <w:r w:rsidDel="00000000" w:rsidR="00000000" w:rsidRPr="00000000">
        <w:rPr>
          <w:rtl w:val="0"/>
        </w:rPr>
        <w:t xml:space="preserve">)</w:t>
      </w:r>
    </w:p>
    <w:p w:rsidR="00000000" w:rsidDel="00000000" w:rsidP="00000000" w:rsidRDefault="00000000" w:rsidRPr="00000000" w14:paraId="00000547">
      <w:pPr>
        <w:pageBreakBefore w:val="0"/>
        <w:rPr/>
      </w:pPr>
      <w:r w:rsidDel="00000000" w:rsidR="00000000" w:rsidRPr="00000000">
        <w:rPr>
          <w:rtl w:val="0"/>
        </w:rPr>
        <w:t xml:space="preserve">l(h) = </w:t>
      </w:r>
      <w:r w:rsidDel="00000000" w:rsidR="00000000" w:rsidRPr="00000000">
        <w:rPr>
          <w:rtl w:val="0"/>
        </w:rPr>
        <w:t xml:space="preserve">Sum</w:t>
      </w:r>
      <w:r w:rsidDel="00000000" w:rsidR="00000000" w:rsidRPr="00000000">
        <w:rPr>
          <w:vertAlign w:val="subscript"/>
          <w:rtl w:val="0"/>
        </w:rPr>
        <w:t xml:space="preserve">i</w:t>
      </w:r>
      <w:r w:rsidDel="00000000" w:rsidR="00000000" w:rsidRPr="00000000">
        <w:rPr>
          <w:vertAlign w:val="subscript"/>
          <w:rtl w:val="0"/>
        </w:rPr>
        <w:t xml:space="preserve"> = 1..n</w:t>
      </w:r>
      <w:r w:rsidDel="00000000" w:rsidR="00000000" w:rsidRPr="00000000">
        <w:rPr>
          <w:rtl w:val="0"/>
        </w:rPr>
        <w:t xml:space="preserve">(ln(h</w:t>
      </w:r>
      <w:r w:rsidDel="00000000" w:rsidR="00000000" w:rsidRPr="00000000">
        <w:rPr>
          <w:rtl w:val="0"/>
        </w:rPr>
        <w:t xml:space="preserve">) - h*x</w:t>
      </w:r>
      <w:r w:rsidDel="00000000" w:rsidR="00000000" w:rsidRPr="00000000">
        <w:rPr>
          <w:vertAlign w:val="subscript"/>
          <w:rtl w:val="0"/>
        </w:rPr>
        <w:t xml:space="preserve">i</w:t>
      </w:r>
      <w:r w:rsidDel="00000000" w:rsidR="00000000" w:rsidRPr="00000000">
        <w:rPr>
          <w:rtl w:val="0"/>
        </w:rPr>
        <w:t xml:space="preserve">)</w:t>
      </w:r>
    </w:p>
    <w:p w:rsidR="00000000" w:rsidDel="00000000" w:rsidP="00000000" w:rsidRDefault="00000000" w:rsidRPr="00000000" w14:paraId="00000548">
      <w:pPr>
        <w:pageBreakBefore w:val="0"/>
        <w:rPr/>
      </w:pPr>
      <w:r w:rsidDel="00000000" w:rsidR="00000000" w:rsidRPr="00000000">
        <w:rPr>
          <w:rtl w:val="0"/>
        </w:rPr>
        <w:t xml:space="preserve">l’(h) = Sum</w:t>
      </w:r>
      <w:r w:rsidDel="00000000" w:rsidR="00000000" w:rsidRPr="00000000">
        <w:rPr>
          <w:vertAlign w:val="subscript"/>
          <w:rtl w:val="0"/>
        </w:rPr>
        <w:t xml:space="preserve">i = 1..n</w:t>
      </w:r>
      <w:r w:rsidDel="00000000" w:rsidR="00000000" w:rsidRPr="00000000">
        <w:rPr>
          <w:rtl w:val="0"/>
        </w:rPr>
        <w:t xml:space="preserve"> (1/h - x</w:t>
      </w:r>
      <w:r w:rsidDel="00000000" w:rsidR="00000000" w:rsidRPr="00000000">
        <w:rPr>
          <w:vertAlign w:val="subscript"/>
          <w:rtl w:val="0"/>
        </w:rPr>
        <w:t xml:space="preserve">i</w:t>
      </w:r>
      <w:r w:rsidDel="00000000" w:rsidR="00000000" w:rsidRPr="00000000">
        <w:rPr>
          <w:rtl w:val="0"/>
        </w:rPr>
        <w:t xml:space="preserve">), odtud h = n / (</w:t>
      </w:r>
      <w:r w:rsidDel="00000000" w:rsidR="00000000" w:rsidRPr="00000000">
        <w:rPr>
          <w:rtl w:val="0"/>
        </w:rPr>
        <w:t xml:space="preserve">Sum</w:t>
      </w:r>
      <w:r w:rsidDel="00000000" w:rsidR="00000000" w:rsidRPr="00000000">
        <w:rPr>
          <w:vertAlign w:val="subscript"/>
          <w:rtl w:val="0"/>
        </w:rPr>
        <w:t xml:space="preserve">i</w:t>
      </w:r>
      <w:r w:rsidDel="00000000" w:rsidR="00000000" w:rsidRPr="00000000">
        <w:rPr>
          <w:vertAlign w:val="subscript"/>
          <w:rtl w:val="0"/>
        </w:rPr>
        <w:t xml:space="preserve"> = 1..n</w:t>
      </w:r>
      <w:r w:rsidDel="00000000" w:rsidR="00000000" w:rsidRPr="00000000">
        <w:rPr>
          <w:rtl w:val="0"/>
        </w:rPr>
        <w:t xml:space="preserve"> (x</w:t>
      </w:r>
      <w:r w:rsidDel="00000000" w:rsidR="00000000" w:rsidRPr="00000000">
        <w:rPr>
          <w:vertAlign w:val="subscript"/>
          <w:rtl w:val="0"/>
        </w:rPr>
        <w:t xml:space="preserve">i</w:t>
      </w:r>
      <w:r w:rsidDel="00000000" w:rsidR="00000000" w:rsidRPr="00000000">
        <w:rPr>
          <w:rtl w:val="0"/>
        </w:rPr>
        <w:t xml:space="preserve">)) = (ar. prumer)</w:t>
      </w:r>
      <w:r w:rsidDel="00000000" w:rsidR="00000000" w:rsidRPr="00000000">
        <w:rPr>
          <w:vertAlign w:val="superscript"/>
          <w:rtl w:val="0"/>
        </w:rPr>
        <w:t xml:space="preserve">-1</w:t>
      </w:r>
      <w:r w:rsidDel="00000000" w:rsidR="00000000" w:rsidRPr="00000000">
        <w:rPr>
          <w:rtl w:val="0"/>
        </w:rPr>
      </w:r>
    </w:p>
    <w:p w:rsidR="00000000" w:rsidDel="00000000" w:rsidP="00000000" w:rsidRDefault="00000000" w:rsidRPr="00000000" w14:paraId="00000549">
      <w:pPr>
        <w:pageBreakBefore w:val="0"/>
        <w:rPr/>
      </w:pPr>
      <w:r w:rsidDel="00000000" w:rsidR="00000000" w:rsidRPr="00000000">
        <w:rPr>
          <w:rtl w:val="0"/>
        </w:rPr>
        <w:t xml:space="preserve">Konkrétně je to h</w:t>
      </w:r>
      <w:r w:rsidDel="00000000" w:rsidR="00000000" w:rsidRPr="00000000">
        <w:rPr>
          <w:vertAlign w:val="subscript"/>
          <w:rtl w:val="0"/>
        </w:rPr>
        <w:t xml:space="preserve">MLE</w:t>
      </w:r>
      <w:r w:rsidDel="00000000" w:rsidR="00000000" w:rsidRPr="00000000">
        <w:rPr>
          <w:rtl w:val="0"/>
        </w:rPr>
        <w:t xml:space="preserve"> = 5 / 13</w:t>
      </w:r>
    </w:p>
    <w:p w:rsidR="00000000" w:rsidDel="00000000" w:rsidP="00000000" w:rsidRDefault="00000000" w:rsidRPr="00000000" w14:paraId="0000054A">
      <w:pPr>
        <w:pageBreakBefore w:val="0"/>
        <w:rPr/>
      </w:pPr>
      <w:commentRangeStart w:id="81"/>
      <w:commentRangeStart w:id="82"/>
      <w:r w:rsidDel="00000000" w:rsidR="00000000" w:rsidRPr="00000000">
        <w:rPr>
          <w:b w:val="1"/>
          <w:rtl w:val="0"/>
        </w:rPr>
        <w:t xml:space="preserve">Obecne dele nez 5 let:</w:t>
      </w:r>
      <w:r w:rsidDel="00000000" w:rsidR="00000000" w:rsidRPr="00000000">
        <w:rPr>
          <w:rtl w:val="0"/>
        </w:rPr>
        <w:t xml:space="preserve"> (asi, nejsem si jistý, ale vychází to smysluplně)</w:t>
      </w:r>
      <w:commentRangeEnd w:id="81"/>
      <w:r w:rsidDel="00000000" w:rsidR="00000000" w:rsidRPr="00000000">
        <w:commentReference w:id="81"/>
      </w:r>
      <w:commentRangeEnd w:id="82"/>
      <w:r w:rsidDel="00000000" w:rsidR="00000000" w:rsidRPr="00000000">
        <w:commentReference w:id="82"/>
      </w:r>
      <w:r w:rsidDel="00000000" w:rsidR="00000000" w:rsidRPr="00000000">
        <w:rPr>
          <w:rtl w:val="0"/>
        </w:rPr>
      </w:r>
    </w:p>
    <w:p w:rsidR="00000000" w:rsidDel="00000000" w:rsidP="00000000" w:rsidRDefault="00000000" w:rsidRPr="00000000" w14:paraId="0000054B">
      <w:pPr>
        <w:pageBreakBefore w:val="0"/>
        <w:rPr/>
      </w:pPr>
      <w:r w:rsidDel="00000000" w:rsidR="00000000" w:rsidRPr="00000000">
        <w:rPr>
          <w:rtl w:val="0"/>
        </w:rPr>
        <w:t xml:space="preserve">p(x&gt;5) = Integral</w:t>
      </w:r>
      <w:r w:rsidDel="00000000" w:rsidR="00000000" w:rsidRPr="00000000">
        <w:rPr>
          <w:vertAlign w:val="subscript"/>
          <w:rtl w:val="0"/>
        </w:rPr>
        <w:t xml:space="preserve">5..inf</w:t>
      </w:r>
      <w:r w:rsidDel="00000000" w:rsidR="00000000" w:rsidRPr="00000000">
        <w:rPr>
          <w:rtl w:val="0"/>
        </w:rPr>
        <w:t xml:space="preserve"> p(x) dx = Integral</w:t>
      </w:r>
      <w:r w:rsidDel="00000000" w:rsidR="00000000" w:rsidRPr="00000000">
        <w:rPr>
          <w:vertAlign w:val="subscript"/>
          <w:rtl w:val="0"/>
        </w:rPr>
        <w:t xml:space="preserve">5..</w:t>
      </w:r>
      <w:r w:rsidDel="00000000" w:rsidR="00000000" w:rsidRPr="00000000">
        <w:rPr>
          <w:vertAlign w:val="subscript"/>
          <w:rtl w:val="0"/>
        </w:rPr>
        <w:t xml:space="preserve">inf</w:t>
      </w:r>
      <w:r w:rsidDel="00000000" w:rsidR="00000000" w:rsidRPr="00000000">
        <w:rPr>
          <w:rtl w:val="0"/>
        </w:rPr>
        <w:t xml:space="preserve"> </w:t>
      </w:r>
      <w:r w:rsidDel="00000000" w:rsidR="00000000" w:rsidRPr="00000000">
        <w:rPr>
          <w:rtl w:val="0"/>
        </w:rPr>
        <w:t xml:space="preserve">h</w:t>
      </w:r>
      <w:r w:rsidDel="00000000" w:rsidR="00000000" w:rsidRPr="00000000">
        <w:rPr>
          <w:rtl w:val="0"/>
        </w:rPr>
        <w:t xml:space="preserve">*e</w:t>
      </w:r>
      <w:r w:rsidDel="00000000" w:rsidR="00000000" w:rsidRPr="00000000">
        <w:rPr>
          <w:vertAlign w:val="superscript"/>
          <w:rtl w:val="0"/>
        </w:rPr>
        <w:t xml:space="preserve">-hx</w:t>
      </w:r>
      <w:r w:rsidDel="00000000" w:rsidR="00000000" w:rsidRPr="00000000">
        <w:rPr>
          <w:rtl w:val="0"/>
        </w:rPr>
        <w:t xml:space="preserve"> dx = [h*(-1/h)*e</w:t>
      </w:r>
      <w:r w:rsidDel="00000000" w:rsidR="00000000" w:rsidRPr="00000000">
        <w:rPr>
          <w:vertAlign w:val="superscript"/>
          <w:rtl w:val="0"/>
        </w:rPr>
        <w:t xml:space="preserve">-h*x</w:t>
      </w:r>
      <w:r w:rsidDel="00000000" w:rsidR="00000000" w:rsidRPr="00000000">
        <w:rPr>
          <w:rtl w:val="0"/>
        </w:rPr>
        <w:t xml:space="preserve">]</w:t>
      </w:r>
      <w:r w:rsidDel="00000000" w:rsidR="00000000" w:rsidRPr="00000000">
        <w:rPr>
          <w:vertAlign w:val="subscript"/>
          <w:rtl w:val="0"/>
        </w:rPr>
        <w:t xml:space="preserve">5..inf</w:t>
      </w:r>
      <w:r w:rsidDel="00000000" w:rsidR="00000000" w:rsidRPr="00000000">
        <w:rPr>
          <w:rtl w:val="0"/>
        </w:rPr>
        <w:t xml:space="preserve"> =</w:t>
      </w:r>
    </w:p>
    <w:p w:rsidR="00000000" w:rsidDel="00000000" w:rsidP="00000000" w:rsidRDefault="00000000" w:rsidRPr="00000000" w14:paraId="0000054C">
      <w:pPr>
        <w:pageBreakBefore w:val="0"/>
        <w:rPr/>
      </w:pPr>
      <w:r w:rsidDel="00000000" w:rsidR="00000000" w:rsidRPr="00000000">
        <w:rPr>
          <w:rtl w:val="0"/>
        </w:rPr>
        <w:t xml:space="preserve">= [-1*e</w:t>
      </w:r>
      <w:r w:rsidDel="00000000" w:rsidR="00000000" w:rsidRPr="00000000">
        <w:rPr>
          <w:vertAlign w:val="superscript"/>
          <w:rtl w:val="0"/>
        </w:rPr>
        <w:t xml:space="preserve">inf</w:t>
      </w:r>
      <w:r w:rsidDel="00000000" w:rsidR="00000000" w:rsidRPr="00000000">
        <w:rPr>
          <w:rtl w:val="0"/>
        </w:rPr>
        <w:t xml:space="preserve"> + e</w:t>
      </w:r>
      <w:r w:rsidDel="00000000" w:rsidR="00000000" w:rsidRPr="00000000">
        <w:rPr>
          <w:vertAlign w:val="superscript"/>
          <w:rtl w:val="0"/>
        </w:rPr>
        <w:t xml:space="preserve">-5*h</w:t>
      </w:r>
      <w:r w:rsidDel="00000000" w:rsidR="00000000" w:rsidRPr="00000000">
        <w:rPr>
          <w:rtl w:val="0"/>
        </w:rPr>
        <w:t xml:space="preserve">] = e</w:t>
      </w:r>
      <w:r w:rsidDel="00000000" w:rsidR="00000000" w:rsidRPr="00000000">
        <w:rPr>
          <w:vertAlign w:val="superscript"/>
          <w:rtl w:val="0"/>
        </w:rPr>
        <w:t xml:space="preserve">-5*h</w:t>
      </w:r>
      <w:r w:rsidDel="00000000" w:rsidR="00000000" w:rsidRPr="00000000">
        <w:rPr>
          <w:rtl w:val="0"/>
        </w:rPr>
      </w:r>
    </w:p>
    <w:p w:rsidR="00000000" w:rsidDel="00000000" w:rsidP="00000000" w:rsidRDefault="00000000" w:rsidRPr="00000000" w14:paraId="0000054D">
      <w:pPr>
        <w:pageBreakBefore w:val="0"/>
        <w:rPr/>
      </w:pPr>
      <w:r w:rsidDel="00000000" w:rsidR="00000000" w:rsidRPr="00000000">
        <w:rPr>
          <w:rtl w:val="0"/>
        </w:rPr>
        <w:t xml:space="preserve">Konkretne to je p(x&gt;5) = e</w:t>
      </w:r>
      <w:r w:rsidDel="00000000" w:rsidR="00000000" w:rsidRPr="00000000">
        <w:rPr>
          <w:vertAlign w:val="superscript"/>
          <w:rtl w:val="0"/>
        </w:rPr>
        <w:t xml:space="preserve">-5*5/13</w:t>
      </w:r>
      <w:r w:rsidDel="00000000" w:rsidR="00000000" w:rsidRPr="00000000">
        <w:rPr>
          <w:rtl w:val="0"/>
        </w:rPr>
        <w:t xml:space="preserve"> = e</w:t>
      </w:r>
      <w:r w:rsidDel="00000000" w:rsidR="00000000" w:rsidRPr="00000000">
        <w:rPr>
          <w:vertAlign w:val="superscript"/>
          <w:rtl w:val="0"/>
        </w:rPr>
        <w:t xml:space="preserve">-25/13</w:t>
      </w:r>
      <w:r w:rsidDel="00000000" w:rsidR="00000000" w:rsidRPr="00000000">
        <w:rPr>
          <w:rtl w:val="0"/>
        </w:rPr>
        <w:t xml:space="preserve"> = 0,146…</w:t>
      </w:r>
    </w:p>
    <w:p w:rsidR="00000000" w:rsidDel="00000000" w:rsidP="00000000" w:rsidRDefault="00000000" w:rsidRPr="00000000" w14:paraId="0000054E">
      <w:pPr>
        <w:pageBreakBefore w:val="0"/>
        <w:rPr/>
      </w:pPr>
      <w:r w:rsidDel="00000000" w:rsidR="00000000" w:rsidRPr="00000000">
        <w:rPr>
          <w:rtl w:val="0"/>
        </w:rPr>
      </w:r>
    </w:p>
    <w:p w:rsidR="00000000" w:rsidDel="00000000" w:rsidP="00000000" w:rsidRDefault="00000000" w:rsidRPr="00000000" w14:paraId="0000054F">
      <w:pPr>
        <w:pageBreakBefore w:val="0"/>
        <w:rPr>
          <w:b w:val="1"/>
        </w:rPr>
      </w:pPr>
      <w:r w:rsidDel="00000000" w:rsidR="00000000" w:rsidRPr="00000000">
        <w:rPr>
          <w:b w:val="1"/>
          <w:rtl w:val="0"/>
        </w:rPr>
        <w:t xml:space="preserve">Problem 3:</w:t>
      </w:r>
    </w:p>
    <w:p w:rsidR="00000000" w:rsidDel="00000000" w:rsidP="00000000" w:rsidRDefault="00000000" w:rsidRPr="00000000" w14:paraId="00000550">
      <w:pPr>
        <w:pageBreakBefore w:val="0"/>
        <w:rPr/>
      </w:pPr>
      <w:r w:rsidDel="00000000" w:rsidR="00000000" w:rsidRPr="00000000">
        <w:rPr>
          <w:rtl w:val="0"/>
        </w:rPr>
        <w:t xml:space="preserve">Je jedno, ze jsou ty sekvence nejak deleny, proste:</w:t>
      </w:r>
    </w:p>
    <w:p w:rsidR="00000000" w:rsidDel="00000000" w:rsidP="00000000" w:rsidRDefault="00000000" w:rsidRPr="00000000" w14:paraId="00000551">
      <w:pPr>
        <w:pageBreakBefore w:val="0"/>
        <w:rPr/>
      </w:pPr>
      <w:r w:rsidDel="00000000" w:rsidR="00000000" w:rsidRPr="00000000">
        <w:rPr>
          <w:rtl w:val="0"/>
        </w:rPr>
        <w:t xml:space="preserve">T = (</w:t>
      </w:r>
      <w:r w:rsidDel="00000000" w:rsidR="00000000" w:rsidRPr="00000000">
        <w:rPr>
          <w:rtl w:val="0"/>
        </w:rPr>
        <w:t xml:space="preserve">HHTHHTTHHHHTHHHTH</w:t>
      </w:r>
      <w:r w:rsidDel="00000000" w:rsidR="00000000" w:rsidRPr="00000000">
        <w:rPr>
          <w:rtl w:val="0"/>
        </w:rPr>
        <w:t xml:space="preserve">),  n = 17, n</w:t>
      </w:r>
      <w:r w:rsidDel="00000000" w:rsidR="00000000" w:rsidRPr="00000000">
        <w:rPr>
          <w:vertAlign w:val="subscript"/>
          <w:rtl w:val="0"/>
        </w:rPr>
        <w:t xml:space="preserve">H</w:t>
      </w:r>
      <w:r w:rsidDel="00000000" w:rsidR="00000000" w:rsidRPr="00000000">
        <w:rPr>
          <w:rtl w:val="0"/>
        </w:rPr>
        <w:t xml:space="preserve"> = 12 a n</w:t>
      </w:r>
      <w:r w:rsidDel="00000000" w:rsidR="00000000" w:rsidRPr="00000000">
        <w:rPr>
          <w:vertAlign w:val="subscript"/>
          <w:rtl w:val="0"/>
        </w:rPr>
        <w:t xml:space="preserve">T</w:t>
      </w:r>
      <w:r w:rsidDel="00000000" w:rsidR="00000000" w:rsidRPr="00000000">
        <w:rPr>
          <w:rtl w:val="0"/>
        </w:rPr>
        <w:t xml:space="preserve"> = 5</w:t>
      </w:r>
    </w:p>
    <w:p w:rsidR="00000000" w:rsidDel="00000000" w:rsidP="00000000" w:rsidRDefault="00000000" w:rsidRPr="00000000" w14:paraId="00000552">
      <w:pPr>
        <w:pageBreakBefore w:val="0"/>
        <w:rPr/>
      </w:pPr>
      <w:r w:rsidDel="00000000" w:rsidR="00000000" w:rsidRPr="00000000">
        <w:rPr>
          <w:rtl w:val="0"/>
        </w:rPr>
        <w:t xml:space="preserve">Intuice: p = p(H) = n</w:t>
      </w:r>
      <w:r w:rsidDel="00000000" w:rsidR="00000000" w:rsidRPr="00000000">
        <w:rPr>
          <w:vertAlign w:val="subscript"/>
          <w:rtl w:val="0"/>
        </w:rPr>
        <w:t xml:space="preserve">H</w:t>
      </w:r>
      <w:r w:rsidDel="00000000" w:rsidR="00000000" w:rsidRPr="00000000">
        <w:rPr>
          <w:rtl w:val="0"/>
        </w:rPr>
        <w:t xml:space="preserve">/n = 12/17, 1 - p = p(T) = 5/17</w:t>
      </w:r>
    </w:p>
    <w:p w:rsidR="00000000" w:rsidDel="00000000" w:rsidP="00000000" w:rsidRDefault="00000000" w:rsidRPr="00000000" w14:paraId="00000553">
      <w:pPr>
        <w:pageBreakBefore w:val="0"/>
        <w:rPr/>
      </w:pPr>
      <w:r w:rsidDel="00000000" w:rsidR="00000000" w:rsidRPr="00000000">
        <w:rPr>
          <w:rtl w:val="0"/>
        </w:rPr>
        <w:t xml:space="preserve">p</w:t>
      </w:r>
      <w:r w:rsidDel="00000000" w:rsidR="00000000" w:rsidRPr="00000000">
        <w:rPr>
          <w:vertAlign w:val="subscript"/>
          <w:rtl w:val="0"/>
        </w:rPr>
        <w:t xml:space="preserve">MLE</w:t>
      </w:r>
      <w:r w:rsidDel="00000000" w:rsidR="00000000" w:rsidRPr="00000000">
        <w:rPr>
          <w:rtl w:val="0"/>
        </w:rPr>
        <w:t xml:space="preserve"> = argmax p(X|p)</w:t>
      </w:r>
    </w:p>
    <w:p w:rsidR="00000000" w:rsidDel="00000000" w:rsidP="00000000" w:rsidRDefault="00000000" w:rsidRPr="00000000" w14:paraId="00000554">
      <w:pPr>
        <w:pageBreakBefore w:val="0"/>
        <w:rPr/>
      </w:pPr>
      <w:r w:rsidDel="00000000" w:rsidR="00000000" w:rsidRPr="00000000">
        <w:rPr>
          <w:rtl w:val="0"/>
        </w:rPr>
        <w:t xml:space="preserve">L(p) = p(X|p) = Prod</w:t>
      </w:r>
      <w:r w:rsidDel="00000000" w:rsidR="00000000" w:rsidRPr="00000000">
        <w:rPr>
          <w:vertAlign w:val="subscript"/>
          <w:rtl w:val="0"/>
        </w:rPr>
        <w:t xml:space="preserve">k from T</w:t>
      </w:r>
      <w:r w:rsidDel="00000000" w:rsidR="00000000" w:rsidRPr="00000000">
        <w:rPr>
          <w:rtl w:val="0"/>
        </w:rPr>
        <w:t xml:space="preserve"> p(k) = p(H)</w:t>
      </w:r>
      <w:r w:rsidDel="00000000" w:rsidR="00000000" w:rsidRPr="00000000">
        <w:rPr>
          <w:vertAlign w:val="superscript"/>
          <w:rtl w:val="0"/>
        </w:rPr>
        <w:t xml:space="preserve">nH</w:t>
      </w:r>
      <w:r w:rsidDel="00000000" w:rsidR="00000000" w:rsidRPr="00000000">
        <w:rPr>
          <w:rtl w:val="0"/>
        </w:rPr>
        <w:t xml:space="preserve">*p(</w:t>
      </w:r>
      <w:r w:rsidDel="00000000" w:rsidR="00000000" w:rsidRPr="00000000">
        <w:rPr>
          <w:rtl w:val="0"/>
        </w:rPr>
        <w:t xml:space="preserve">T)</w:t>
      </w:r>
      <w:r w:rsidDel="00000000" w:rsidR="00000000" w:rsidRPr="00000000">
        <w:rPr>
          <w:vertAlign w:val="superscript"/>
          <w:rtl w:val="0"/>
        </w:rPr>
        <w:t xml:space="preserve">nT</w:t>
      </w:r>
      <w:r w:rsidDel="00000000" w:rsidR="00000000" w:rsidRPr="00000000">
        <w:rPr>
          <w:rtl w:val="0"/>
        </w:rPr>
      </w:r>
    </w:p>
    <w:p w:rsidR="00000000" w:rsidDel="00000000" w:rsidP="00000000" w:rsidRDefault="00000000" w:rsidRPr="00000000" w14:paraId="00000555">
      <w:pPr>
        <w:pageBreakBefore w:val="0"/>
        <w:rPr/>
      </w:pPr>
      <w:r w:rsidDel="00000000" w:rsidR="00000000" w:rsidRPr="00000000">
        <w:rPr>
          <w:rtl w:val="0"/>
        </w:rPr>
        <w:t xml:space="preserve">l(p) = n</w:t>
      </w:r>
      <w:r w:rsidDel="00000000" w:rsidR="00000000" w:rsidRPr="00000000">
        <w:rPr>
          <w:vertAlign w:val="subscript"/>
          <w:rtl w:val="0"/>
        </w:rPr>
        <w:t xml:space="preserve">H</w:t>
      </w:r>
      <w:r w:rsidDel="00000000" w:rsidR="00000000" w:rsidRPr="00000000">
        <w:rPr>
          <w:rtl w:val="0"/>
        </w:rPr>
        <w:t xml:space="preserve">*ln(</w:t>
      </w:r>
      <w:r w:rsidDel="00000000" w:rsidR="00000000" w:rsidRPr="00000000">
        <w:rPr>
          <w:rtl w:val="0"/>
        </w:rPr>
        <w:t xml:space="preserve">p) + n</w:t>
      </w:r>
      <w:r w:rsidDel="00000000" w:rsidR="00000000" w:rsidRPr="00000000">
        <w:rPr>
          <w:vertAlign w:val="subscript"/>
          <w:rtl w:val="0"/>
        </w:rPr>
        <w:t xml:space="preserve">T</w:t>
      </w:r>
      <w:r w:rsidDel="00000000" w:rsidR="00000000" w:rsidRPr="00000000">
        <w:rPr>
          <w:rtl w:val="0"/>
        </w:rPr>
        <w:t xml:space="preserve">*ln</w:t>
      </w:r>
      <w:r w:rsidDel="00000000" w:rsidR="00000000" w:rsidRPr="00000000">
        <w:rPr>
          <w:rtl w:val="0"/>
        </w:rPr>
        <w:t xml:space="preserve">(1 - p)</w:t>
      </w:r>
    </w:p>
    <w:p w:rsidR="00000000" w:rsidDel="00000000" w:rsidP="00000000" w:rsidRDefault="00000000" w:rsidRPr="00000000" w14:paraId="00000556">
      <w:pPr>
        <w:pageBreakBefore w:val="0"/>
        <w:rPr/>
      </w:pPr>
      <w:r w:rsidDel="00000000" w:rsidR="00000000" w:rsidRPr="00000000">
        <w:rPr>
          <w:rtl w:val="0"/>
        </w:rPr>
        <w:t xml:space="preserve">l’(p) = </w:t>
      </w:r>
      <w:r w:rsidDel="00000000" w:rsidR="00000000" w:rsidRPr="00000000">
        <w:rPr>
          <w:rtl w:val="0"/>
        </w:rPr>
        <w:t xml:space="preserve">n</w:t>
      </w:r>
      <w:r w:rsidDel="00000000" w:rsidR="00000000" w:rsidRPr="00000000">
        <w:rPr>
          <w:vertAlign w:val="subscript"/>
          <w:rtl w:val="0"/>
        </w:rPr>
        <w:t xml:space="preserve">H</w:t>
      </w:r>
      <w:r w:rsidDel="00000000" w:rsidR="00000000" w:rsidRPr="00000000">
        <w:rPr>
          <w:rtl w:val="0"/>
        </w:rPr>
        <w:t xml:space="preserve">/p - n</w:t>
      </w:r>
      <w:r w:rsidDel="00000000" w:rsidR="00000000" w:rsidRPr="00000000">
        <w:rPr>
          <w:vertAlign w:val="subscript"/>
          <w:rtl w:val="0"/>
        </w:rPr>
        <w:t xml:space="preserve">T</w:t>
      </w:r>
      <w:r w:rsidDel="00000000" w:rsidR="00000000" w:rsidRPr="00000000">
        <w:rPr>
          <w:rtl w:val="0"/>
        </w:rPr>
        <w:t xml:space="preserve">/(1 - p) = 0, odtud: n</w:t>
      </w:r>
      <w:r w:rsidDel="00000000" w:rsidR="00000000" w:rsidRPr="00000000">
        <w:rPr>
          <w:vertAlign w:val="subscript"/>
          <w:rtl w:val="0"/>
        </w:rPr>
        <w:t xml:space="preserve">H</w:t>
      </w:r>
      <w:r w:rsidDel="00000000" w:rsidR="00000000" w:rsidRPr="00000000">
        <w:rPr>
          <w:rtl w:val="0"/>
        </w:rPr>
        <w:t xml:space="preserve">/p = n</w:t>
      </w:r>
      <w:r w:rsidDel="00000000" w:rsidR="00000000" w:rsidRPr="00000000">
        <w:rPr>
          <w:vertAlign w:val="subscript"/>
          <w:rtl w:val="0"/>
        </w:rPr>
        <w:t xml:space="preserve">T</w:t>
      </w:r>
      <w:r w:rsidDel="00000000" w:rsidR="00000000" w:rsidRPr="00000000">
        <w:rPr>
          <w:rtl w:val="0"/>
        </w:rPr>
        <w:t xml:space="preserve">/(1 - p)</w:t>
      </w:r>
    </w:p>
    <w:p w:rsidR="00000000" w:rsidDel="00000000" w:rsidP="00000000" w:rsidRDefault="00000000" w:rsidRPr="00000000" w14:paraId="00000557">
      <w:pPr>
        <w:pageBreakBefore w:val="0"/>
        <w:rPr/>
      </w:pPr>
      <w:r w:rsidDel="00000000" w:rsidR="00000000" w:rsidRPr="00000000">
        <w:rPr>
          <w:rtl w:val="0"/>
        </w:rPr>
        <w:t xml:space="preserve">n</w:t>
      </w:r>
      <w:r w:rsidDel="00000000" w:rsidR="00000000" w:rsidRPr="00000000">
        <w:rPr>
          <w:vertAlign w:val="subscript"/>
          <w:rtl w:val="0"/>
        </w:rPr>
        <w:t xml:space="preserve">H</w:t>
      </w:r>
      <w:r w:rsidDel="00000000" w:rsidR="00000000" w:rsidRPr="00000000">
        <w:rPr>
          <w:rtl w:val="0"/>
        </w:rPr>
        <w:t xml:space="preserve">(1 - p) = n</w:t>
      </w:r>
      <w:r w:rsidDel="00000000" w:rsidR="00000000" w:rsidRPr="00000000">
        <w:rPr>
          <w:vertAlign w:val="subscript"/>
          <w:rtl w:val="0"/>
        </w:rPr>
        <w:t xml:space="preserve">T</w:t>
      </w:r>
      <w:r w:rsidDel="00000000" w:rsidR="00000000" w:rsidRPr="00000000">
        <w:rPr>
          <w:rtl w:val="0"/>
        </w:rPr>
        <w:t xml:space="preserve">*p</w:t>
      </w:r>
    </w:p>
    <w:p w:rsidR="00000000" w:rsidDel="00000000" w:rsidP="00000000" w:rsidRDefault="00000000" w:rsidRPr="00000000" w14:paraId="00000558">
      <w:pPr>
        <w:pageBreakBefore w:val="0"/>
        <w:rPr/>
      </w:pPr>
      <w:r w:rsidDel="00000000" w:rsidR="00000000" w:rsidRPr="00000000">
        <w:rPr>
          <w:rtl w:val="0"/>
        </w:rPr>
        <w:t xml:space="preserve">n</w:t>
      </w:r>
      <w:r w:rsidDel="00000000" w:rsidR="00000000" w:rsidRPr="00000000">
        <w:rPr>
          <w:vertAlign w:val="subscript"/>
          <w:rtl w:val="0"/>
        </w:rPr>
        <w:t xml:space="preserve">H</w:t>
      </w:r>
      <w:r w:rsidDel="00000000" w:rsidR="00000000" w:rsidRPr="00000000">
        <w:rPr>
          <w:rtl w:val="0"/>
        </w:rPr>
        <w:t xml:space="preserve"> - n</w:t>
      </w:r>
      <w:r w:rsidDel="00000000" w:rsidR="00000000" w:rsidRPr="00000000">
        <w:rPr>
          <w:vertAlign w:val="subscript"/>
          <w:rtl w:val="0"/>
        </w:rPr>
        <w:t xml:space="preserve">H</w:t>
      </w:r>
      <w:r w:rsidDel="00000000" w:rsidR="00000000" w:rsidRPr="00000000">
        <w:rPr>
          <w:rtl w:val="0"/>
        </w:rPr>
        <w:t xml:space="preserve">*p = n</w:t>
      </w:r>
      <w:r w:rsidDel="00000000" w:rsidR="00000000" w:rsidRPr="00000000">
        <w:rPr>
          <w:vertAlign w:val="subscript"/>
          <w:rtl w:val="0"/>
        </w:rPr>
        <w:t xml:space="preserve">T</w:t>
      </w:r>
      <w:r w:rsidDel="00000000" w:rsidR="00000000" w:rsidRPr="00000000">
        <w:rPr>
          <w:rtl w:val="0"/>
        </w:rPr>
        <w:t xml:space="preserve">*p</w:t>
      </w:r>
    </w:p>
    <w:p w:rsidR="00000000" w:rsidDel="00000000" w:rsidP="00000000" w:rsidRDefault="00000000" w:rsidRPr="00000000" w14:paraId="00000559">
      <w:pPr>
        <w:pageBreakBefore w:val="0"/>
        <w:rPr/>
      </w:pPr>
      <w:r w:rsidDel="00000000" w:rsidR="00000000" w:rsidRPr="00000000">
        <w:rPr>
          <w:rtl w:val="0"/>
        </w:rPr>
        <w:t xml:space="preserve">n</w:t>
      </w:r>
      <w:r w:rsidDel="00000000" w:rsidR="00000000" w:rsidRPr="00000000">
        <w:rPr>
          <w:vertAlign w:val="subscript"/>
          <w:rtl w:val="0"/>
        </w:rPr>
        <w:t xml:space="preserve">H</w:t>
      </w:r>
      <w:r w:rsidDel="00000000" w:rsidR="00000000" w:rsidRPr="00000000">
        <w:rPr>
          <w:rtl w:val="0"/>
        </w:rPr>
        <w:t xml:space="preserve"> = n</w:t>
      </w:r>
      <w:r w:rsidDel="00000000" w:rsidR="00000000" w:rsidRPr="00000000">
        <w:rPr>
          <w:vertAlign w:val="subscript"/>
          <w:rtl w:val="0"/>
        </w:rPr>
        <w:t xml:space="preserve">T</w:t>
      </w:r>
      <w:r w:rsidDel="00000000" w:rsidR="00000000" w:rsidRPr="00000000">
        <w:rPr>
          <w:rtl w:val="0"/>
        </w:rPr>
        <w:t xml:space="preserve">*p + n</w:t>
      </w:r>
      <w:r w:rsidDel="00000000" w:rsidR="00000000" w:rsidRPr="00000000">
        <w:rPr>
          <w:vertAlign w:val="subscript"/>
          <w:rtl w:val="0"/>
        </w:rPr>
        <w:t xml:space="preserve">H</w:t>
      </w:r>
      <w:r w:rsidDel="00000000" w:rsidR="00000000" w:rsidRPr="00000000">
        <w:rPr>
          <w:rtl w:val="0"/>
        </w:rPr>
        <w:t xml:space="preserve">*p</w:t>
      </w:r>
    </w:p>
    <w:p w:rsidR="00000000" w:rsidDel="00000000" w:rsidP="00000000" w:rsidRDefault="00000000" w:rsidRPr="00000000" w14:paraId="0000055A">
      <w:pPr>
        <w:pageBreakBefore w:val="0"/>
        <w:rPr/>
      </w:pPr>
      <w:r w:rsidDel="00000000" w:rsidR="00000000" w:rsidRPr="00000000">
        <w:rPr>
          <w:rtl w:val="0"/>
        </w:rPr>
        <w:t xml:space="preserve">p</w:t>
      </w:r>
      <w:r w:rsidDel="00000000" w:rsidR="00000000" w:rsidRPr="00000000">
        <w:rPr>
          <w:vertAlign w:val="subscript"/>
          <w:rtl w:val="0"/>
        </w:rPr>
        <w:t xml:space="preserve">MLE</w:t>
      </w:r>
      <w:r w:rsidDel="00000000" w:rsidR="00000000" w:rsidRPr="00000000">
        <w:rPr>
          <w:rtl w:val="0"/>
        </w:rPr>
        <w:t xml:space="preserve"> = n</w:t>
      </w:r>
      <w:r w:rsidDel="00000000" w:rsidR="00000000" w:rsidRPr="00000000">
        <w:rPr>
          <w:vertAlign w:val="subscript"/>
          <w:rtl w:val="0"/>
        </w:rPr>
        <w:t xml:space="preserve">H</w:t>
      </w:r>
      <w:r w:rsidDel="00000000" w:rsidR="00000000" w:rsidRPr="00000000">
        <w:rPr>
          <w:rtl w:val="0"/>
        </w:rPr>
        <w:t xml:space="preserve"> / (n</w:t>
      </w:r>
      <w:r w:rsidDel="00000000" w:rsidR="00000000" w:rsidRPr="00000000">
        <w:rPr>
          <w:vertAlign w:val="subscript"/>
          <w:rtl w:val="0"/>
        </w:rPr>
        <w:t xml:space="preserve">H</w:t>
      </w:r>
      <w:r w:rsidDel="00000000" w:rsidR="00000000" w:rsidRPr="00000000">
        <w:rPr>
          <w:rtl w:val="0"/>
        </w:rPr>
        <w:t xml:space="preserve"> + n</w:t>
      </w:r>
      <w:r w:rsidDel="00000000" w:rsidR="00000000" w:rsidRPr="00000000">
        <w:rPr>
          <w:vertAlign w:val="subscript"/>
          <w:rtl w:val="0"/>
        </w:rPr>
        <w:t xml:space="preserve">T</w:t>
      </w:r>
      <w:r w:rsidDel="00000000" w:rsidR="00000000" w:rsidRPr="00000000">
        <w:rPr>
          <w:rtl w:val="0"/>
        </w:rPr>
        <w:t xml:space="preserve">) = n</w:t>
      </w:r>
      <w:r w:rsidDel="00000000" w:rsidR="00000000" w:rsidRPr="00000000">
        <w:rPr>
          <w:vertAlign w:val="subscript"/>
          <w:rtl w:val="0"/>
        </w:rPr>
        <w:t xml:space="preserve">H</w:t>
      </w:r>
      <w:r w:rsidDel="00000000" w:rsidR="00000000" w:rsidRPr="00000000">
        <w:rPr>
          <w:rtl w:val="0"/>
        </w:rPr>
        <w:t xml:space="preserve"> / n = 12/17</w:t>
      </w:r>
      <w:r w:rsidDel="00000000" w:rsidR="00000000" w:rsidRPr="00000000">
        <w:rPr>
          <w:rtl w:val="0"/>
        </w:rPr>
      </w:r>
    </w:p>
    <w:p w:rsidR="00000000" w:rsidDel="00000000" w:rsidP="00000000" w:rsidRDefault="00000000" w:rsidRPr="00000000" w14:paraId="0000055B">
      <w:pPr>
        <w:pageBreakBefore w:val="0"/>
        <w:rPr/>
      </w:pPr>
      <w:r w:rsidDel="00000000" w:rsidR="00000000" w:rsidRPr="00000000">
        <w:rPr>
          <w:rtl w:val="0"/>
        </w:rPr>
      </w:r>
    </w:p>
    <w:p w:rsidR="00000000" w:rsidDel="00000000" w:rsidP="00000000" w:rsidRDefault="00000000" w:rsidRPr="00000000" w14:paraId="0000055C">
      <w:pPr>
        <w:pageBreakBefore w:val="0"/>
        <w:rPr/>
      </w:pPr>
      <w:r w:rsidDel="00000000" w:rsidR="00000000" w:rsidRPr="00000000">
        <w:rPr>
          <w:b w:val="1"/>
          <w:rtl w:val="0"/>
        </w:rPr>
        <w:t xml:space="preserve">Problem 4:</w:t>
      </w:r>
      <w:r w:rsidDel="00000000" w:rsidR="00000000" w:rsidRPr="00000000">
        <w:rPr>
          <w:rtl w:val="0"/>
        </w:rPr>
      </w:r>
    </w:p>
    <w:p w:rsidR="00000000" w:rsidDel="00000000" w:rsidP="00000000" w:rsidRDefault="00000000" w:rsidRPr="00000000" w14:paraId="0000055D">
      <w:pPr>
        <w:pageBreakBefore w:val="0"/>
        <w:rPr/>
      </w:pPr>
      <w:r w:rsidDel="00000000" w:rsidR="00000000" w:rsidRPr="00000000">
        <w:rPr>
          <w:rtl w:val="0"/>
        </w:rPr>
        <w:t xml:space="preserve">Jadrova funkce:</w:t>
      </w:r>
    </w:p>
    <w:p w:rsidR="00000000" w:rsidDel="00000000" w:rsidP="00000000" w:rsidRDefault="00000000" w:rsidRPr="00000000" w14:paraId="0000055E">
      <w:pPr>
        <w:pageBreakBefore w:val="0"/>
        <w:rPr/>
      </w:pPr>
      <w:r w:rsidDel="00000000" w:rsidR="00000000" w:rsidRPr="00000000">
        <w:rPr>
          <w:rtl w:val="0"/>
        </w:rPr>
        <w:t xml:space="preserve">k(z) = 1/(2*1,25) = 2/5 iff |z| &lt;= 1.25</w:t>
      </w:r>
    </w:p>
    <w:p w:rsidR="00000000" w:rsidDel="00000000" w:rsidP="00000000" w:rsidRDefault="00000000" w:rsidRPr="00000000" w14:paraId="0000055F">
      <w:pPr>
        <w:pageBreakBefore w:val="0"/>
        <w:rPr/>
      </w:pPr>
      <w:r w:rsidDel="00000000" w:rsidR="00000000" w:rsidRPr="00000000">
        <w:rPr>
          <w:rtl w:val="0"/>
        </w:rPr>
        <w:t xml:space="preserve">k(z) = 0 iff |z| &gt; 1.25</w:t>
      </w:r>
    </w:p>
    <w:p w:rsidR="00000000" w:rsidDel="00000000" w:rsidP="00000000" w:rsidRDefault="00000000" w:rsidRPr="00000000" w14:paraId="00000560">
      <w:pPr>
        <w:pageBreakBefore w:val="0"/>
        <w:rPr/>
      </w:pPr>
      <w:r w:rsidDel="00000000" w:rsidR="00000000" w:rsidRPr="00000000">
        <w:rPr>
          <w:rtl w:val="0"/>
        </w:rPr>
        <w:t xml:space="preserve">Do každého bodu vložíme k(z)/n, získáme p(x = 0.5) = 2/15</w:t>
      </w:r>
    </w:p>
    <w:p w:rsidR="00000000" w:rsidDel="00000000" w:rsidP="00000000" w:rsidRDefault="00000000" w:rsidRPr="00000000" w14:paraId="00000561">
      <w:pPr>
        <w:pageBreakBefore w:val="0"/>
        <w:rPr/>
      </w:pPr>
      <w:r w:rsidDel="00000000" w:rsidR="00000000" w:rsidRPr="00000000">
        <w:rPr/>
        <w:drawing>
          <wp:inline distB="114300" distT="114300" distL="114300" distR="114300">
            <wp:extent cx="3748088" cy="1777349"/>
            <wp:effectExtent b="0" l="0" r="0" t="0"/>
            <wp:docPr id="30" name="image40.jpg"/>
            <a:graphic>
              <a:graphicData uri="http://schemas.openxmlformats.org/drawingml/2006/picture">
                <pic:pic>
                  <pic:nvPicPr>
                    <pic:cNvPr id="0" name="image40.jpg"/>
                    <pic:cNvPicPr preferRelativeResize="0"/>
                  </pic:nvPicPr>
                  <pic:blipFill>
                    <a:blip r:embed="rId50"/>
                    <a:srcRect b="21064" l="0" r="0" t="15299"/>
                    <a:stretch>
                      <a:fillRect/>
                    </a:stretch>
                  </pic:blipFill>
                  <pic:spPr>
                    <a:xfrm>
                      <a:off x="0" y="0"/>
                      <a:ext cx="3748088" cy="1777349"/>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pageBreakBefore w:val="0"/>
        <w:rPr>
          <w:b w:val="1"/>
        </w:rPr>
      </w:pPr>
      <w:r w:rsidDel="00000000" w:rsidR="00000000" w:rsidRPr="00000000">
        <w:rPr>
          <w:rtl w:val="0"/>
        </w:rPr>
      </w:r>
    </w:p>
    <w:p w:rsidR="00000000" w:rsidDel="00000000" w:rsidP="00000000" w:rsidRDefault="00000000" w:rsidRPr="00000000" w14:paraId="00000563">
      <w:pPr>
        <w:pageBreakBefore w:val="0"/>
        <w:rPr>
          <w:b w:val="1"/>
        </w:rPr>
      </w:pPr>
      <w:r w:rsidDel="00000000" w:rsidR="00000000" w:rsidRPr="00000000">
        <w:rPr>
          <w:b w:val="1"/>
          <w:rtl w:val="0"/>
        </w:rPr>
        <w:t xml:space="preserve">Problem 5: ?????</w:t>
      </w:r>
    </w:p>
    <w:p w:rsidR="00000000" w:rsidDel="00000000" w:rsidP="00000000" w:rsidRDefault="00000000" w:rsidRPr="00000000" w14:paraId="00000564">
      <w:pPr>
        <w:pageBreakBefore w:val="0"/>
        <w:rPr/>
      </w:pPr>
      <w:r w:rsidDel="00000000" w:rsidR="00000000" w:rsidRPr="00000000">
        <w:rPr>
          <w:rtl w:val="0"/>
        </w:rPr>
        <w:t xml:space="preserve">Ani nevím, jestli tu otázku poradne chapu, je to “vyhodnotili jste kvalitu MLE odhadu tim, ze jste vykreslili jejich rozptyl jako funkci velikosti trénovací mnoziny”? Nejak nevim co odpovedet.</w:t>
      </w:r>
    </w:p>
    <w:p w:rsidR="00000000" w:rsidDel="00000000" w:rsidP="00000000" w:rsidRDefault="00000000" w:rsidRPr="00000000" w14:paraId="00000565">
      <w:pPr>
        <w:pageBreakBefore w:val="0"/>
        <w:rPr/>
      </w:pPr>
      <w:r w:rsidDel="00000000" w:rsidR="00000000" w:rsidRPr="00000000">
        <w:rPr>
          <w:rtl w:val="0"/>
        </w:rPr>
      </w:r>
    </w:p>
    <w:p w:rsidR="00000000" w:rsidDel="00000000" w:rsidP="00000000" w:rsidRDefault="00000000" w:rsidRPr="00000000" w14:paraId="00000566">
      <w:pPr>
        <w:pageBreakBefore w:val="0"/>
        <w:rPr>
          <w:b w:val="1"/>
        </w:rPr>
      </w:pPr>
      <w:r w:rsidDel="00000000" w:rsidR="00000000" w:rsidRPr="00000000">
        <w:rPr>
          <w:b w:val="1"/>
          <w:rtl w:val="0"/>
        </w:rPr>
        <w:t xml:space="preserve">Problem 6: ?????</w:t>
      </w:r>
    </w:p>
    <w:p w:rsidR="00000000" w:rsidDel="00000000" w:rsidP="00000000" w:rsidRDefault="00000000" w:rsidRPr="00000000" w14:paraId="00000567">
      <w:pPr>
        <w:pageBreakBefore w:val="0"/>
        <w:rPr/>
      </w:pPr>
      <w:r w:rsidDel="00000000" w:rsidR="00000000" w:rsidRPr="00000000">
        <w:rPr>
          <w:rtl w:val="0"/>
        </w:rPr>
        <w:t xml:space="preserve">Zas mi ta otazka prijde nejaka divna, tak zalezi co jsme odhadovali, ne? Jinak odhadnout, ze neco je z normalniho rozdeleni mi prijde jako fajn volba, hodne veci ve svete odpovida normalnimu rozdeleni. Co tu ale rict konkretne fakt nevim.</w:t>
      </w:r>
    </w:p>
    <w:p w:rsidR="00000000" w:rsidDel="00000000" w:rsidP="00000000" w:rsidRDefault="00000000" w:rsidRPr="00000000" w14:paraId="00000568">
      <w:pPr>
        <w:pageBreakBefore w:val="0"/>
        <w:rPr/>
      </w:pPr>
      <w:r w:rsidDel="00000000" w:rsidR="00000000" w:rsidRPr="00000000">
        <w:rPr>
          <w:rtl w:val="0"/>
        </w:rPr>
      </w:r>
    </w:p>
    <w:p w:rsidR="00000000" w:rsidDel="00000000" w:rsidP="00000000" w:rsidRDefault="00000000" w:rsidRPr="00000000" w14:paraId="00000569">
      <w:pPr>
        <w:pageBreakBefore w:val="0"/>
        <w:rPr/>
      </w:pPr>
      <w:r w:rsidDel="00000000" w:rsidR="00000000" w:rsidRPr="00000000">
        <w:rPr>
          <w:rtl w:val="0"/>
        </w:rPr>
        <w:t xml:space="preserve">Poznámka ze cvika:</w:t>
      </w:r>
    </w:p>
    <w:p w:rsidR="00000000" w:rsidDel="00000000" w:rsidP="00000000" w:rsidRDefault="00000000" w:rsidRPr="00000000" w14:paraId="0000056A">
      <w:pPr>
        <w:pageBreakBefore w:val="0"/>
        <w:rPr/>
      </w:pPr>
      <w:r w:rsidDel="00000000" w:rsidR="00000000" w:rsidRPr="00000000">
        <w:rPr>
          <w:rtl w:val="0"/>
        </w:rPr>
        <w:t xml:space="preserve">z centralni limitni vety vime, ze pro nekonecne mnoho vzorku se vlastnosti spojitých rozdělení blizi normalnimu.</w:t>
      </w:r>
      <w:r w:rsidDel="00000000" w:rsidR="00000000" w:rsidRPr="00000000">
        <w:br w:type="page"/>
      </w:r>
      <w:r w:rsidDel="00000000" w:rsidR="00000000" w:rsidRPr="00000000">
        <w:rPr>
          <w:rtl w:val="0"/>
        </w:rPr>
      </w:r>
    </w:p>
    <w:p w:rsidR="00000000" w:rsidDel="00000000" w:rsidP="00000000" w:rsidRDefault="00000000" w:rsidRPr="00000000" w14:paraId="0000056B">
      <w:pPr>
        <w:pageBreakBefore w:val="0"/>
        <w:rPr>
          <w:b w:val="1"/>
          <w:sz w:val="28"/>
          <w:szCs w:val="28"/>
        </w:rPr>
      </w:pPr>
      <w:r w:rsidDel="00000000" w:rsidR="00000000" w:rsidRPr="00000000">
        <w:rPr>
          <w:b w:val="1"/>
          <w:sz w:val="28"/>
          <w:szCs w:val="28"/>
          <w:rtl w:val="0"/>
        </w:rPr>
        <w:t xml:space="preserve">Semestrální test 3 (ukázka)</w:t>
      </w:r>
    </w:p>
    <w:p w:rsidR="00000000" w:rsidDel="00000000" w:rsidP="00000000" w:rsidRDefault="00000000" w:rsidRPr="00000000" w14:paraId="0000056C">
      <w:pPr>
        <w:pageBreakBefore w:val="0"/>
        <w:rPr/>
      </w:pPr>
      <w:hyperlink r:id="rId51">
        <w:r w:rsidDel="00000000" w:rsidR="00000000" w:rsidRPr="00000000">
          <w:rPr>
            <w:color w:val="1155cc"/>
            <w:u w:val="single"/>
            <w:rtl w:val="0"/>
          </w:rPr>
          <w:t xml:space="preserve">https://cw.fel.cvut.cz/b191/courses/be5b33rpz/labs/exercises/test3practice?fbclid=IwAR0k0FrWOSWAauiCXaAZ8lS_O2bQM3goDj7Jk4pLHfH-SnpurQG5z_RdMJU</w:t>
        </w:r>
      </w:hyperlink>
      <w:r w:rsidDel="00000000" w:rsidR="00000000" w:rsidRPr="00000000">
        <w:rPr>
          <w:rtl w:val="0"/>
        </w:rPr>
      </w:r>
    </w:p>
    <w:p w:rsidR="00000000" w:rsidDel="00000000" w:rsidP="00000000" w:rsidRDefault="00000000" w:rsidRPr="00000000" w14:paraId="0000056D">
      <w:pPr>
        <w:pageBreakBefore w:val="0"/>
        <w:rPr/>
      </w:pPr>
      <w:r w:rsidDel="00000000" w:rsidR="00000000" w:rsidRPr="00000000">
        <w:rPr>
          <w:b w:val="1"/>
          <w:rtl w:val="0"/>
        </w:rPr>
        <w:t xml:space="preserve">Task 1</w:t>
      </w:r>
      <w:r w:rsidDel="00000000" w:rsidR="00000000" w:rsidRPr="00000000">
        <w:rPr>
          <w:rtl w:val="0"/>
        </w:rPr>
      </w:r>
    </w:p>
    <w:p w:rsidR="00000000" w:rsidDel="00000000" w:rsidP="00000000" w:rsidRDefault="00000000" w:rsidRPr="00000000" w14:paraId="0000056E">
      <w:pPr>
        <w:pageBreakBefore w:val="0"/>
        <w:rPr/>
      </w:pPr>
      <w:r w:rsidDel="00000000" w:rsidR="00000000" w:rsidRPr="00000000">
        <w:rPr>
          <w:rtl w:val="0"/>
        </w:rPr>
        <w:t xml:space="preserve">Máme trénovací množinu T s body x’ z R</w:t>
      </w:r>
      <w:r w:rsidDel="00000000" w:rsidR="00000000" w:rsidRPr="00000000">
        <w:rPr>
          <w:vertAlign w:val="superscript"/>
          <w:rtl w:val="0"/>
        </w:rPr>
        <w:t xml:space="preserve">D+1</w:t>
      </w:r>
      <w:r w:rsidDel="00000000" w:rsidR="00000000" w:rsidRPr="00000000">
        <w:rPr>
          <w:rtl w:val="0"/>
        </w:rPr>
        <w:t xml:space="preserve">, které vznikly z bodů </w:t>
      </w:r>
      <w:r w:rsidDel="00000000" w:rsidR="00000000" w:rsidRPr="00000000">
        <w:rPr>
          <w:rtl w:val="0"/>
        </w:rPr>
        <w:t xml:space="preserve">x z</w:t>
      </w:r>
      <w:r w:rsidDel="00000000" w:rsidR="00000000" w:rsidRPr="00000000">
        <w:rPr>
          <w:rtl w:val="0"/>
        </w:rPr>
        <w:t xml:space="preserve"> R</w:t>
      </w:r>
      <w:r w:rsidDel="00000000" w:rsidR="00000000" w:rsidRPr="00000000">
        <w:rPr>
          <w:vertAlign w:val="superscript"/>
          <w:rtl w:val="0"/>
        </w:rPr>
        <w:t xml:space="preserve">D</w:t>
      </w:r>
      <w:r w:rsidDel="00000000" w:rsidR="00000000" w:rsidRPr="00000000">
        <w:rPr>
          <w:rtl w:val="0"/>
        </w:rPr>
        <w:t xml:space="preserve"> a jejich </w:t>
      </w:r>
      <w:r w:rsidDel="00000000" w:rsidR="00000000" w:rsidRPr="00000000">
        <w:rPr>
          <w:rtl w:val="0"/>
        </w:rPr>
        <w:t xml:space="preserve">tříd y</w:t>
      </w:r>
      <w:r w:rsidDel="00000000" w:rsidR="00000000" w:rsidRPr="00000000">
        <w:rPr>
          <w:rtl w:val="0"/>
        </w:rPr>
        <w:t xml:space="preserve"> = {-1, 1}, jako x’ = (1, x)*y</w:t>
      </w:r>
    </w:p>
    <w:p w:rsidR="00000000" w:rsidDel="00000000" w:rsidP="00000000" w:rsidRDefault="00000000" w:rsidRPr="00000000" w14:paraId="0000056F">
      <w:pPr>
        <w:pageBreakBefore w:val="0"/>
        <w:numPr>
          <w:ilvl w:val="0"/>
          <w:numId w:val="2"/>
        </w:numPr>
        <w:ind w:left="720" w:hanging="360"/>
        <w:rPr>
          <w:u w:val="none"/>
        </w:rPr>
      </w:pPr>
      <w:r w:rsidDel="00000000" w:rsidR="00000000" w:rsidRPr="00000000">
        <w:rPr>
          <w:rtl w:val="0"/>
        </w:rPr>
        <w:t xml:space="preserve">Inicializujeme t = 0 (číslo iterace), w</w:t>
      </w:r>
      <w:r w:rsidDel="00000000" w:rsidR="00000000" w:rsidRPr="00000000">
        <w:rPr>
          <w:vertAlign w:val="subscript"/>
          <w:rtl w:val="0"/>
        </w:rPr>
        <w:t xml:space="preserve">t</w:t>
      </w:r>
      <w:r w:rsidDel="00000000" w:rsidR="00000000" w:rsidRPr="00000000">
        <w:rPr>
          <w:rtl w:val="0"/>
        </w:rPr>
        <w:t xml:space="preserve"> = 0 z R</w:t>
      </w:r>
      <w:r w:rsidDel="00000000" w:rsidR="00000000" w:rsidRPr="00000000">
        <w:rPr>
          <w:vertAlign w:val="superscript"/>
          <w:rtl w:val="0"/>
        </w:rPr>
        <w:t xml:space="preserve">D+1</w:t>
      </w:r>
    </w:p>
    <w:p w:rsidR="00000000" w:rsidDel="00000000" w:rsidP="00000000" w:rsidRDefault="00000000" w:rsidRPr="00000000" w14:paraId="00000570">
      <w:pPr>
        <w:pageBreakBefore w:val="0"/>
        <w:numPr>
          <w:ilvl w:val="0"/>
          <w:numId w:val="2"/>
        </w:numPr>
        <w:ind w:left="720" w:hanging="360"/>
        <w:rPr>
          <w:u w:val="none"/>
        </w:rPr>
      </w:pPr>
      <w:r w:rsidDel="00000000" w:rsidR="00000000" w:rsidRPr="00000000">
        <w:rPr>
          <w:rtl w:val="0"/>
        </w:rPr>
        <w:t xml:space="preserve">Nalezneme špatně ohodnocené x z T, tj. takové x, že w</w:t>
      </w:r>
      <w:r w:rsidDel="00000000" w:rsidR="00000000" w:rsidRPr="00000000">
        <w:rPr>
          <w:vertAlign w:val="subscript"/>
          <w:rtl w:val="0"/>
        </w:rPr>
        <w:t xml:space="preserve">t</w:t>
      </w:r>
      <w:r w:rsidDel="00000000" w:rsidR="00000000" w:rsidRPr="00000000">
        <w:rPr>
          <w:vertAlign w:val="superscript"/>
          <w:rtl w:val="0"/>
        </w:rPr>
        <w:t xml:space="preserve">T</w:t>
      </w:r>
      <w:r w:rsidDel="00000000" w:rsidR="00000000" w:rsidRPr="00000000">
        <w:rPr>
          <w:rtl w:val="0"/>
        </w:rPr>
        <w:t xml:space="preserve">x &lt;= 0. Pokud takové x neexistuje, končíme a w = w</w:t>
      </w:r>
      <w:r w:rsidDel="00000000" w:rsidR="00000000" w:rsidRPr="00000000">
        <w:rPr>
          <w:vertAlign w:val="subscript"/>
          <w:rtl w:val="0"/>
        </w:rPr>
        <w:t xml:space="preserve">t</w:t>
      </w:r>
      <w:r w:rsidDel="00000000" w:rsidR="00000000" w:rsidRPr="00000000">
        <w:rPr>
          <w:rtl w:val="0"/>
        </w:rPr>
        <w:t xml:space="preserve"> vektor popisující oddělující nadrovinu.</w:t>
      </w:r>
    </w:p>
    <w:p w:rsidR="00000000" w:rsidDel="00000000" w:rsidP="00000000" w:rsidRDefault="00000000" w:rsidRPr="00000000" w14:paraId="00000571">
      <w:pPr>
        <w:pageBreakBefore w:val="0"/>
        <w:numPr>
          <w:ilvl w:val="0"/>
          <w:numId w:val="2"/>
        </w:numPr>
        <w:ind w:left="720" w:hanging="360"/>
        <w:rPr>
          <w:u w:val="none"/>
        </w:rPr>
      </w:pPr>
      <w:r w:rsidDel="00000000" w:rsidR="00000000" w:rsidRPr="00000000">
        <w:rPr>
          <w:rtl w:val="0"/>
        </w:rPr>
        <w:t xml:space="preserve">Updatujeme w</w:t>
      </w:r>
      <w:r w:rsidDel="00000000" w:rsidR="00000000" w:rsidRPr="00000000">
        <w:rPr>
          <w:vertAlign w:val="subscript"/>
          <w:rtl w:val="0"/>
        </w:rPr>
        <w:t xml:space="preserve">t+1</w:t>
      </w:r>
      <w:r w:rsidDel="00000000" w:rsidR="00000000" w:rsidRPr="00000000">
        <w:rPr>
          <w:rtl w:val="0"/>
        </w:rPr>
        <w:t xml:space="preserve"> = w</w:t>
      </w:r>
      <w:r w:rsidDel="00000000" w:rsidR="00000000" w:rsidRPr="00000000">
        <w:rPr>
          <w:vertAlign w:val="subscript"/>
          <w:rtl w:val="0"/>
        </w:rPr>
        <w:t xml:space="preserve">t</w:t>
      </w:r>
      <w:r w:rsidDel="00000000" w:rsidR="00000000" w:rsidRPr="00000000">
        <w:rPr>
          <w:rtl w:val="0"/>
        </w:rPr>
        <w:t xml:space="preserve"> + x a jdeme na krok 2).</w:t>
      </w:r>
    </w:p>
    <w:p w:rsidR="00000000" w:rsidDel="00000000" w:rsidP="00000000" w:rsidRDefault="00000000" w:rsidRPr="00000000" w14:paraId="00000572">
      <w:pPr>
        <w:pageBreakBefore w:val="0"/>
        <w:ind w:left="0" w:firstLine="0"/>
        <w:rPr/>
      </w:pPr>
      <w:r w:rsidDel="00000000" w:rsidR="00000000" w:rsidRPr="00000000">
        <w:rPr>
          <w:rtl w:val="0"/>
        </w:rPr>
        <w:t xml:space="preserve">Se získaným vektorem w poté klasifikujeme takto: q(x) = sign(w</w:t>
      </w:r>
      <w:r w:rsidDel="00000000" w:rsidR="00000000" w:rsidRPr="00000000">
        <w:rPr>
          <w:vertAlign w:val="superscript"/>
          <w:rtl w:val="0"/>
        </w:rPr>
        <w:t xml:space="preserve">T</w:t>
      </w:r>
      <w:r w:rsidDel="00000000" w:rsidR="00000000" w:rsidRPr="00000000">
        <w:rPr>
          <w:rtl w:val="0"/>
        </w:rPr>
        <w:t xml:space="preserve">x), kde x z R</w:t>
      </w:r>
      <w:r w:rsidDel="00000000" w:rsidR="00000000" w:rsidRPr="00000000">
        <w:rPr>
          <w:vertAlign w:val="superscript"/>
          <w:rtl w:val="0"/>
        </w:rPr>
        <w:t xml:space="preserve">D+1</w:t>
      </w:r>
      <w:r w:rsidDel="00000000" w:rsidR="00000000" w:rsidRPr="00000000">
        <w:rPr>
          <w:rtl w:val="0"/>
        </w:rPr>
        <w:t xml:space="preserve"> je testovaný vektor upravený stejně jako trénovací.</w:t>
      </w:r>
    </w:p>
    <w:p w:rsidR="00000000" w:rsidDel="00000000" w:rsidP="00000000" w:rsidRDefault="00000000" w:rsidRPr="00000000" w14:paraId="00000573">
      <w:pPr>
        <w:pageBreakBefore w:val="0"/>
        <w:ind w:left="0" w:firstLine="0"/>
        <w:rPr>
          <w:b w:val="1"/>
        </w:rPr>
      </w:pPr>
      <w:r w:rsidDel="00000000" w:rsidR="00000000" w:rsidRPr="00000000">
        <w:rPr>
          <w:b w:val="1"/>
          <w:rtl w:val="0"/>
        </w:rPr>
        <w:t xml:space="preserve">Task 2</w:t>
      </w:r>
    </w:p>
    <w:p w:rsidR="00000000" w:rsidDel="00000000" w:rsidP="00000000" w:rsidRDefault="00000000" w:rsidRPr="00000000" w14:paraId="00000574">
      <w:pPr>
        <w:pageBreakBefore w:val="0"/>
        <w:ind w:left="0" w:firstLine="0"/>
        <w:rPr/>
      </w:pPr>
      <w:r w:rsidDel="00000000" w:rsidR="00000000" w:rsidRPr="00000000">
        <w:rPr>
          <w:rtl w:val="0"/>
        </w:rPr>
        <w:t xml:space="preserve">Perceptron nalezne jakoukoli oddělující nadrovinu a poté končí. SVM nalezne nejlepší oddělující nadrovinu ve smysl velikosti margin - je to oddělující nadrovina nejvzdálenější od nejbližších bodů. To znamená, že SVM lépe generalizuje (má nižší VC dimenzi).</w:t>
      </w:r>
    </w:p>
    <w:p w:rsidR="00000000" w:rsidDel="00000000" w:rsidP="00000000" w:rsidRDefault="00000000" w:rsidRPr="00000000" w14:paraId="00000575">
      <w:pPr>
        <w:pageBreakBefore w:val="0"/>
        <w:ind w:left="0" w:firstLine="0"/>
        <w:rPr/>
      </w:pPr>
      <w:r w:rsidDel="00000000" w:rsidR="00000000" w:rsidRPr="00000000">
        <w:rPr>
          <w:b w:val="1"/>
          <w:rtl w:val="0"/>
        </w:rPr>
        <w:t xml:space="preserve">Task 3</w:t>
      </w:r>
      <w:r w:rsidDel="00000000" w:rsidR="00000000" w:rsidRPr="00000000">
        <w:rPr>
          <w:rtl w:val="0"/>
        </w:rPr>
      </w:r>
    </w:p>
    <w:p w:rsidR="00000000" w:rsidDel="00000000" w:rsidP="00000000" w:rsidRDefault="00000000" w:rsidRPr="00000000" w14:paraId="00000576">
      <w:pPr>
        <w:pageBreakBefore w:val="0"/>
        <w:ind w:left="0" w:firstLine="0"/>
        <w:rPr/>
      </w:pPr>
      <w:r w:rsidDel="00000000" w:rsidR="00000000" w:rsidRPr="00000000">
        <w:rPr>
          <w:rtl w:val="0"/>
        </w:rPr>
        <w:t xml:space="preserve">Trénovací data jsou (x, y), C je ztráta za špatně klasifikované x (poměrná ke vzdálenosti)</w:t>
      </w:r>
    </w:p>
    <w:p w:rsidR="00000000" w:rsidDel="00000000" w:rsidP="00000000" w:rsidRDefault="00000000" w:rsidRPr="00000000" w14:paraId="00000577">
      <w:pPr>
        <w:pageBreakBefore w:val="0"/>
        <w:ind w:left="0" w:firstLine="0"/>
        <w:rPr/>
      </w:pPr>
      <w:r w:rsidDel="00000000" w:rsidR="00000000" w:rsidRPr="00000000">
        <w:rPr>
          <w:rtl w:val="0"/>
        </w:rPr>
        <w:t xml:space="preserve">Primární úloha:</w:t>
      </w:r>
    </w:p>
    <w:p w:rsidR="00000000" w:rsidDel="00000000" w:rsidP="00000000" w:rsidRDefault="00000000" w:rsidRPr="00000000" w14:paraId="00000578">
      <w:pPr>
        <w:pageBreakBefore w:val="0"/>
        <w:ind w:left="0" w:firstLine="0"/>
        <w:rPr/>
      </w:pPr>
      <w:r w:rsidDel="00000000" w:rsidR="00000000" w:rsidRPr="00000000">
        <w:rPr>
          <w:rtl w:val="0"/>
        </w:rPr>
        <w:t xml:space="preserve">w*, b* = argmin</w:t>
      </w:r>
      <w:r w:rsidDel="00000000" w:rsidR="00000000" w:rsidRPr="00000000">
        <w:rPr>
          <w:vertAlign w:val="subscript"/>
          <w:rtl w:val="0"/>
        </w:rPr>
        <w:t xml:space="preserve">w,b</w:t>
      </w:r>
      <w:r w:rsidDel="00000000" w:rsidR="00000000" w:rsidRPr="00000000">
        <w:rPr>
          <w:rtl w:val="0"/>
        </w:rPr>
        <w:t xml:space="preserve"> ½ ||w||</w:t>
      </w:r>
      <w:r w:rsidDel="00000000" w:rsidR="00000000" w:rsidRPr="00000000">
        <w:rPr>
          <w:vertAlign w:val="superscript"/>
          <w:rtl w:val="0"/>
        </w:rPr>
        <w:t xml:space="preserve">2</w:t>
      </w:r>
      <w:r w:rsidDel="00000000" w:rsidR="00000000" w:rsidRPr="00000000">
        <w:rPr>
          <w:rtl w:val="0"/>
        </w:rPr>
        <w:t xml:space="preserve"> + C*Sum</w:t>
      </w:r>
      <w:r w:rsidDel="00000000" w:rsidR="00000000" w:rsidRPr="00000000">
        <w:rPr>
          <w:vertAlign w:val="subscript"/>
          <w:rtl w:val="0"/>
        </w:rPr>
        <w:t xml:space="preserve">i</w:t>
      </w:r>
      <w:r w:rsidDel="00000000" w:rsidR="00000000" w:rsidRPr="00000000">
        <w:rPr>
          <w:rtl w:val="0"/>
        </w:rPr>
        <w:t xml:space="preserve"> ξ</w:t>
      </w:r>
      <w:r w:rsidDel="00000000" w:rsidR="00000000" w:rsidRPr="00000000">
        <w:rPr>
          <w:vertAlign w:val="subscript"/>
          <w:rtl w:val="0"/>
        </w:rPr>
        <w:t xml:space="preserve">i</w:t>
      </w:r>
      <w:r w:rsidDel="00000000" w:rsidR="00000000" w:rsidRPr="00000000">
        <w:rPr>
          <w:rtl w:val="0"/>
        </w:rPr>
        <w:t xml:space="preserve">  za podmínky y</w:t>
      </w:r>
      <w:r w:rsidDel="00000000" w:rsidR="00000000" w:rsidRPr="00000000">
        <w:rPr>
          <w:vertAlign w:val="subscript"/>
          <w:rtl w:val="0"/>
        </w:rPr>
        <w:t xml:space="preserve">i</w:t>
      </w:r>
      <w:r w:rsidDel="00000000" w:rsidR="00000000" w:rsidRPr="00000000">
        <w:rPr>
          <w:rtl w:val="0"/>
        </w:rPr>
        <w:t xml:space="preserve">(w</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b) &gt;= 1 - ξ</w:t>
      </w:r>
      <w:r w:rsidDel="00000000" w:rsidR="00000000" w:rsidRPr="00000000">
        <w:rPr>
          <w:vertAlign w:val="subscript"/>
          <w:rtl w:val="0"/>
        </w:rPr>
        <w:t xml:space="preserve">i</w:t>
      </w:r>
      <w:r w:rsidDel="00000000" w:rsidR="00000000" w:rsidRPr="00000000">
        <w:rPr>
          <w:rtl w:val="0"/>
        </w:rPr>
        <w:t xml:space="preserve">, ξ</w:t>
      </w:r>
      <w:r w:rsidDel="00000000" w:rsidR="00000000" w:rsidRPr="00000000">
        <w:rPr>
          <w:vertAlign w:val="subscript"/>
          <w:rtl w:val="0"/>
        </w:rPr>
        <w:t xml:space="preserve">i</w:t>
      </w:r>
      <w:r w:rsidDel="00000000" w:rsidR="00000000" w:rsidRPr="00000000">
        <w:rPr>
          <w:rtl w:val="0"/>
        </w:rPr>
        <w:t xml:space="preserve"> &gt;= 0</w:t>
      </w:r>
    </w:p>
    <w:p w:rsidR="00000000" w:rsidDel="00000000" w:rsidP="00000000" w:rsidRDefault="00000000" w:rsidRPr="00000000" w14:paraId="00000579">
      <w:pPr>
        <w:pageBreakBefore w:val="0"/>
        <w:ind w:left="0" w:firstLine="0"/>
        <w:rPr/>
      </w:pPr>
      <w:r w:rsidDel="00000000" w:rsidR="00000000" w:rsidRPr="00000000">
        <w:rPr>
          <w:rtl w:val="0"/>
        </w:rPr>
        <w:t xml:space="preserve">Duální úloha:</w:t>
      </w:r>
    </w:p>
    <w:p w:rsidR="00000000" w:rsidDel="00000000" w:rsidP="00000000" w:rsidRDefault="00000000" w:rsidRPr="00000000" w14:paraId="0000057A">
      <w:pPr>
        <w:pageBreakBefore w:val="0"/>
        <w:ind w:left="0" w:firstLine="0"/>
        <w:rPr/>
      </w:pPr>
      <w:r w:rsidDel="00000000" w:rsidR="00000000" w:rsidRPr="00000000">
        <w:rPr>
          <w:rtl w:val="0"/>
        </w:rPr>
        <w:t xml:space="preserve">a = argmax</w:t>
      </w:r>
      <w:r w:rsidDel="00000000" w:rsidR="00000000" w:rsidRPr="00000000">
        <w:rPr>
          <w:vertAlign w:val="subscript"/>
          <w:rtl w:val="0"/>
        </w:rPr>
        <w:t xml:space="preserve">a</w:t>
      </w:r>
      <w:r w:rsidDel="00000000" w:rsidR="00000000" w:rsidRPr="00000000">
        <w:rPr>
          <w:rtl w:val="0"/>
        </w:rPr>
        <w:t xml:space="preserve"> Sum</w:t>
      </w:r>
      <w:r w:rsidDel="00000000" w:rsidR="00000000" w:rsidRPr="00000000">
        <w:rPr>
          <w:vertAlign w:val="subscript"/>
          <w:rtl w:val="0"/>
        </w:rPr>
        <w:t xml:space="preserve">i</w:t>
      </w:r>
      <w:r w:rsidDel="00000000" w:rsidR="00000000" w:rsidRPr="00000000">
        <w:rPr>
          <w:rtl w:val="0"/>
        </w:rPr>
        <w:t xml:space="preserve"> a</w:t>
      </w:r>
      <w:r w:rsidDel="00000000" w:rsidR="00000000" w:rsidRPr="00000000">
        <w:rPr>
          <w:vertAlign w:val="subscript"/>
          <w:rtl w:val="0"/>
        </w:rPr>
        <w:t xml:space="preserve">i</w:t>
      </w:r>
      <w:r w:rsidDel="00000000" w:rsidR="00000000" w:rsidRPr="00000000">
        <w:rPr>
          <w:rtl w:val="0"/>
        </w:rPr>
        <w:t xml:space="preserve"> - ½ Sum</w:t>
      </w:r>
      <w:r w:rsidDel="00000000" w:rsidR="00000000" w:rsidRPr="00000000">
        <w:rPr>
          <w:vertAlign w:val="subscript"/>
          <w:rtl w:val="0"/>
        </w:rPr>
        <w:t xml:space="preserve">i</w:t>
      </w:r>
      <w:r w:rsidDel="00000000" w:rsidR="00000000" w:rsidRPr="00000000">
        <w:rPr>
          <w:rtl w:val="0"/>
        </w:rPr>
        <w:t xml:space="preserve"> Sum</w:t>
      </w:r>
      <w:r w:rsidDel="00000000" w:rsidR="00000000" w:rsidRPr="00000000">
        <w:rPr>
          <w:vertAlign w:val="subscript"/>
          <w:rtl w:val="0"/>
        </w:rPr>
        <w:t xml:space="preserve">j</w:t>
      </w:r>
      <w:r w:rsidDel="00000000" w:rsidR="00000000" w:rsidRPr="00000000">
        <w:rPr>
          <w:rtl w:val="0"/>
        </w:rPr>
        <w:t xml:space="preserve"> a</w:t>
      </w:r>
      <w:r w:rsidDel="00000000" w:rsidR="00000000" w:rsidRPr="00000000">
        <w:rPr>
          <w:vertAlign w:val="subscript"/>
          <w:rtl w:val="0"/>
        </w:rPr>
        <w:t xml:space="preserve">i</w:t>
      </w:r>
      <w:r w:rsidDel="00000000" w:rsidR="00000000" w:rsidRPr="00000000">
        <w:rPr>
          <w:rtl w:val="0"/>
        </w:rPr>
        <w:t xml:space="preserve">a</w:t>
      </w:r>
      <w:r w:rsidDel="00000000" w:rsidR="00000000" w:rsidRPr="00000000">
        <w:rPr>
          <w:vertAlign w:val="subscript"/>
          <w:rtl w:val="0"/>
        </w:rPr>
        <w:t xml:space="preserve">j</w:t>
      </w:r>
      <w:r w:rsidDel="00000000" w:rsidR="00000000" w:rsidRPr="00000000">
        <w:rPr>
          <w:rtl w:val="0"/>
        </w:rPr>
        <w:t xml:space="preserve">y</w:t>
      </w:r>
      <w:r w:rsidDel="00000000" w:rsidR="00000000" w:rsidRPr="00000000">
        <w:rPr>
          <w:vertAlign w:val="subscript"/>
          <w:rtl w:val="0"/>
        </w:rPr>
        <w:t xml:space="preserve">i</w:t>
      </w:r>
      <w:r w:rsidDel="00000000" w:rsidR="00000000" w:rsidRPr="00000000">
        <w:rPr>
          <w:rtl w:val="0"/>
        </w:rPr>
        <w:t xml:space="preserve">y</w:t>
      </w:r>
      <w:r w:rsidDel="00000000" w:rsidR="00000000" w:rsidRPr="00000000">
        <w:rPr>
          <w:vertAlign w:val="subscript"/>
          <w:rtl w:val="0"/>
        </w:rPr>
        <w:t xml:space="preserve">j</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x</w:t>
      </w:r>
      <w:r w:rsidDel="00000000" w:rsidR="00000000" w:rsidRPr="00000000">
        <w:rPr>
          <w:vertAlign w:val="subscript"/>
          <w:rtl w:val="0"/>
        </w:rPr>
        <w:t xml:space="preserve">j</w:t>
      </w:r>
      <w:r w:rsidDel="00000000" w:rsidR="00000000" w:rsidRPr="00000000">
        <w:rPr>
          <w:rtl w:val="0"/>
        </w:rPr>
        <w:t xml:space="preserve"> za podmínky 0 &lt;= a</w:t>
      </w:r>
      <w:r w:rsidDel="00000000" w:rsidR="00000000" w:rsidRPr="00000000">
        <w:rPr>
          <w:vertAlign w:val="subscript"/>
          <w:rtl w:val="0"/>
        </w:rPr>
        <w:t xml:space="preserve">i</w:t>
      </w:r>
      <w:r w:rsidDel="00000000" w:rsidR="00000000" w:rsidRPr="00000000">
        <w:rPr>
          <w:rtl w:val="0"/>
        </w:rPr>
        <w:t xml:space="preserve"> &lt;= C, Sum</w:t>
      </w:r>
      <w:r w:rsidDel="00000000" w:rsidR="00000000" w:rsidRPr="00000000">
        <w:rPr>
          <w:vertAlign w:val="subscript"/>
          <w:rtl w:val="0"/>
        </w:rPr>
        <w:t xml:space="preserve">i</w:t>
      </w:r>
      <w:r w:rsidDel="00000000" w:rsidR="00000000" w:rsidRPr="00000000">
        <w:rPr>
          <w:rtl w:val="0"/>
        </w:rPr>
        <w:t xml:space="preserve"> a</w:t>
      </w:r>
      <w:r w:rsidDel="00000000" w:rsidR="00000000" w:rsidRPr="00000000">
        <w:rPr>
          <w:vertAlign w:val="subscript"/>
          <w:rtl w:val="0"/>
        </w:rPr>
        <w:t xml:space="preserve">i</w:t>
      </w:r>
      <w:r w:rsidDel="00000000" w:rsidR="00000000" w:rsidRPr="00000000">
        <w:rPr>
          <w:rtl w:val="0"/>
        </w:rPr>
        <w:t xml:space="preserve">y</w:t>
      </w:r>
      <w:r w:rsidDel="00000000" w:rsidR="00000000" w:rsidRPr="00000000">
        <w:rPr>
          <w:vertAlign w:val="subscript"/>
          <w:rtl w:val="0"/>
        </w:rPr>
        <w:t xml:space="preserve">i</w:t>
      </w:r>
      <w:r w:rsidDel="00000000" w:rsidR="00000000" w:rsidRPr="00000000">
        <w:rPr>
          <w:rtl w:val="0"/>
        </w:rPr>
        <w:t xml:space="preserve"> = 0</w:t>
      </w:r>
    </w:p>
    <w:p w:rsidR="00000000" w:rsidDel="00000000" w:rsidP="00000000" w:rsidRDefault="00000000" w:rsidRPr="00000000" w14:paraId="0000057B">
      <w:pPr>
        <w:pageBreakBefore w:val="0"/>
        <w:rPr/>
      </w:pPr>
      <w:r w:rsidDel="00000000" w:rsidR="00000000" w:rsidRPr="00000000">
        <w:rPr>
          <w:rtl w:val="0"/>
        </w:rPr>
        <w:t xml:space="preserve">w = Sum</w:t>
      </w:r>
      <w:r w:rsidDel="00000000" w:rsidR="00000000" w:rsidRPr="00000000">
        <w:rPr>
          <w:vertAlign w:val="subscript"/>
          <w:rtl w:val="0"/>
        </w:rPr>
        <w:t xml:space="preserve">i</w:t>
      </w:r>
      <w:r w:rsidDel="00000000" w:rsidR="00000000" w:rsidRPr="00000000">
        <w:rPr>
          <w:rtl w:val="0"/>
        </w:rPr>
        <w:t xml:space="preserve"> </w:t>
      </w:r>
      <w:r w:rsidDel="00000000" w:rsidR="00000000" w:rsidRPr="00000000">
        <w:rPr>
          <w:rtl w:val="0"/>
        </w:rPr>
        <w:t xml:space="preserve">a</w:t>
      </w:r>
      <w:r w:rsidDel="00000000" w:rsidR="00000000" w:rsidRPr="00000000">
        <w:rPr>
          <w:vertAlign w:val="subscript"/>
          <w:rtl w:val="0"/>
        </w:rPr>
        <w:t xml:space="preserve">i</w:t>
      </w:r>
      <w:r w:rsidDel="00000000" w:rsidR="00000000" w:rsidRPr="00000000">
        <w:rPr>
          <w:rtl w:val="0"/>
        </w:rPr>
        <w:t xml:space="preserve">y</w:t>
      </w:r>
      <w:r w:rsidDel="00000000" w:rsidR="00000000" w:rsidRPr="00000000">
        <w:rPr>
          <w:vertAlign w:val="subscript"/>
          <w:rtl w:val="0"/>
        </w:rPr>
        <w:t xml:space="preserve">i</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r>
    </w:p>
    <w:p w:rsidR="00000000" w:rsidDel="00000000" w:rsidP="00000000" w:rsidRDefault="00000000" w:rsidRPr="00000000" w14:paraId="0000057C">
      <w:pPr>
        <w:pageBreakBefore w:val="0"/>
        <w:rPr/>
      </w:pPr>
      <w:r w:rsidDel="00000000" w:rsidR="00000000" w:rsidRPr="00000000">
        <w:rPr>
          <w:rtl w:val="0"/>
        </w:rPr>
        <w:t xml:space="preserve">b = y</w:t>
      </w:r>
      <w:r w:rsidDel="00000000" w:rsidR="00000000" w:rsidRPr="00000000">
        <w:rPr>
          <w:vertAlign w:val="subscript"/>
          <w:rtl w:val="0"/>
        </w:rPr>
        <w:t xml:space="preserve">s</w:t>
      </w:r>
      <w:r w:rsidDel="00000000" w:rsidR="00000000" w:rsidRPr="00000000">
        <w:rPr>
          <w:rtl w:val="0"/>
        </w:rPr>
        <w:t xml:space="preserve"> - </w:t>
      </w:r>
      <w:r w:rsidDel="00000000" w:rsidR="00000000" w:rsidRPr="00000000">
        <w:rPr>
          <w:rtl w:val="0"/>
        </w:rPr>
        <w:t xml:space="preserve">w</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s</w:t>
      </w:r>
      <w:r w:rsidDel="00000000" w:rsidR="00000000" w:rsidRPr="00000000">
        <w:rPr>
          <w:rtl w:val="0"/>
        </w:rPr>
        <w:t xml:space="preserve"> pro nějaký support vector s</w:t>
      </w:r>
    </w:p>
    <w:p w:rsidR="00000000" w:rsidDel="00000000" w:rsidP="00000000" w:rsidRDefault="00000000" w:rsidRPr="00000000" w14:paraId="0000057D">
      <w:pPr>
        <w:pageBreakBefore w:val="0"/>
        <w:rPr/>
      </w:pPr>
      <w:r w:rsidDel="00000000" w:rsidR="00000000" w:rsidRPr="00000000">
        <w:rPr>
          <w:rtl w:val="0"/>
        </w:rPr>
        <w:t xml:space="preserve">Klasifikujeme jako q(y) = sign(w</w:t>
      </w:r>
      <w:r w:rsidDel="00000000" w:rsidR="00000000" w:rsidRPr="00000000">
        <w:rPr>
          <w:vertAlign w:val="superscript"/>
          <w:rtl w:val="0"/>
        </w:rPr>
        <w:t xml:space="preserve">T</w:t>
      </w:r>
      <w:r w:rsidDel="00000000" w:rsidR="00000000" w:rsidRPr="00000000">
        <w:rPr>
          <w:rtl w:val="0"/>
        </w:rPr>
        <w:t xml:space="preserve">y + b)</w:t>
      </w:r>
    </w:p>
    <w:p w:rsidR="00000000" w:rsidDel="00000000" w:rsidP="00000000" w:rsidRDefault="00000000" w:rsidRPr="00000000" w14:paraId="0000057E">
      <w:pPr>
        <w:pageBreakBefore w:val="0"/>
        <w:ind w:left="0" w:firstLine="0"/>
        <w:rPr>
          <w:b w:val="1"/>
        </w:rPr>
      </w:pPr>
      <w:r w:rsidDel="00000000" w:rsidR="00000000" w:rsidRPr="00000000">
        <w:rPr>
          <w:b w:val="1"/>
          <w:rtl w:val="0"/>
        </w:rPr>
        <w:t xml:space="preserve">Task 4</w:t>
      </w:r>
    </w:p>
    <w:p w:rsidR="00000000" w:rsidDel="00000000" w:rsidP="00000000" w:rsidRDefault="00000000" w:rsidRPr="00000000" w14:paraId="0000057F">
      <w:pPr>
        <w:pageBreakBefore w:val="0"/>
        <w:ind w:left="0" w:firstLine="0"/>
        <w:rPr/>
      </w:pPr>
      <w:r w:rsidDel="00000000" w:rsidR="00000000" w:rsidRPr="00000000">
        <w:rPr/>
        <w:drawing>
          <wp:inline distB="114300" distT="114300" distL="114300" distR="114300">
            <wp:extent cx="5314950" cy="2146460"/>
            <wp:effectExtent b="0" l="0" r="0" t="0"/>
            <wp:docPr id="21" name="image8.png"/>
            <a:graphic>
              <a:graphicData uri="http://schemas.openxmlformats.org/drawingml/2006/picture">
                <pic:pic>
                  <pic:nvPicPr>
                    <pic:cNvPr id="0" name="image8.png"/>
                    <pic:cNvPicPr preferRelativeResize="0"/>
                  </pic:nvPicPr>
                  <pic:blipFill>
                    <a:blip r:embed="rId52"/>
                    <a:srcRect b="7442" l="0" r="0" t="6010"/>
                    <a:stretch>
                      <a:fillRect/>
                    </a:stretch>
                  </pic:blipFill>
                  <pic:spPr>
                    <a:xfrm>
                      <a:off x="0" y="0"/>
                      <a:ext cx="5314950" cy="2146460"/>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pageBreakBefore w:val="0"/>
        <w:ind w:left="0" w:firstLine="0"/>
        <w:rPr/>
      </w:pPr>
      <w:r w:rsidDel="00000000" w:rsidR="00000000" w:rsidRPr="00000000">
        <w:rPr>
          <w:b w:val="1"/>
          <w:rtl w:val="0"/>
        </w:rPr>
        <w:t xml:space="preserve">Task 5 - </w:t>
      </w:r>
      <w:r w:rsidDel="00000000" w:rsidR="00000000" w:rsidRPr="00000000">
        <w:rPr>
          <w:rtl w:val="0"/>
        </w:rPr>
        <w:t xml:space="preserve">Nejsem si stopro jistý, opravujte.</w:t>
      </w:r>
    </w:p>
    <w:p w:rsidR="00000000" w:rsidDel="00000000" w:rsidP="00000000" w:rsidRDefault="00000000" w:rsidRPr="00000000" w14:paraId="00000581">
      <w:pPr>
        <w:pageBreakBefore w:val="0"/>
        <w:ind w:left="0" w:firstLine="0"/>
        <w:rPr/>
      </w:pPr>
      <w:r w:rsidDel="00000000" w:rsidR="00000000" w:rsidRPr="00000000">
        <w:rPr>
          <w:rtl w:val="0"/>
        </w:rPr>
        <w:t xml:space="preserve">Očekávaná ztráta R(q) je průměrná ztráta na testovacích datech. Potřebujeme k ní znát sdruženou pravděpodobnost tříd a pozorování. R(q) = </w:t>
      </w:r>
      <w:r w:rsidDel="00000000" w:rsidR="00000000" w:rsidRPr="00000000">
        <w:rPr>
          <w:rtl w:val="0"/>
        </w:rPr>
        <w:t xml:space="preserve">Sum</w:t>
      </w:r>
      <w:r w:rsidDel="00000000" w:rsidR="00000000" w:rsidRPr="00000000">
        <w:rPr>
          <w:vertAlign w:val="subscript"/>
          <w:rtl w:val="0"/>
        </w:rPr>
        <w:t xml:space="preserve">k</w:t>
      </w:r>
      <w:r w:rsidDel="00000000" w:rsidR="00000000" w:rsidRPr="00000000">
        <w:rPr>
          <w:vertAlign w:val="subscript"/>
          <w:rtl w:val="0"/>
        </w:rPr>
        <w:t xml:space="preserve">,x</w:t>
      </w:r>
      <w:r w:rsidDel="00000000" w:rsidR="00000000" w:rsidRPr="00000000">
        <w:rPr>
          <w:rtl w:val="0"/>
        </w:rPr>
        <w:t xml:space="preserve"> p(x, k)*W(q(x), k)</w:t>
      </w:r>
    </w:p>
    <w:p w:rsidR="00000000" w:rsidDel="00000000" w:rsidP="00000000" w:rsidRDefault="00000000" w:rsidRPr="00000000" w14:paraId="00000582">
      <w:pPr>
        <w:pageBreakBefore w:val="0"/>
        <w:ind w:left="0" w:firstLine="0"/>
        <w:rPr/>
      </w:pPr>
      <w:r w:rsidDel="00000000" w:rsidR="00000000" w:rsidRPr="00000000">
        <w:rPr>
          <w:rtl w:val="0"/>
        </w:rPr>
        <w:t xml:space="preserve">Empirická ztráta je ztráta na trénovacích datech. Lze vypočíst bez znalosti sdružené pravděpodobnosti. R</w:t>
      </w:r>
      <w:r w:rsidDel="00000000" w:rsidR="00000000" w:rsidRPr="00000000">
        <w:rPr>
          <w:vertAlign w:val="subscript"/>
          <w:rtl w:val="0"/>
        </w:rPr>
        <w:t xml:space="preserve">emp</w:t>
      </w:r>
      <w:r w:rsidDel="00000000" w:rsidR="00000000" w:rsidRPr="00000000">
        <w:rPr>
          <w:rtl w:val="0"/>
        </w:rPr>
        <w:t xml:space="preserve">(q) = 1/L*Sum</w:t>
      </w:r>
      <w:r w:rsidDel="00000000" w:rsidR="00000000" w:rsidRPr="00000000">
        <w:rPr>
          <w:vertAlign w:val="subscript"/>
          <w:rtl w:val="0"/>
        </w:rPr>
        <w:t xml:space="preserve">i od 1 do L</w:t>
      </w:r>
      <w:r w:rsidDel="00000000" w:rsidR="00000000" w:rsidRPr="00000000">
        <w:rPr>
          <w:rtl w:val="0"/>
        </w:rPr>
        <w:t xml:space="preserve"> W(q(x</w:t>
      </w:r>
      <w:r w:rsidDel="00000000" w:rsidR="00000000" w:rsidRPr="00000000">
        <w:rPr>
          <w:vertAlign w:val="subscript"/>
          <w:rtl w:val="0"/>
        </w:rPr>
        <w:t xml:space="preserve">i</w:t>
      </w:r>
      <w:r w:rsidDel="00000000" w:rsidR="00000000" w:rsidRPr="00000000">
        <w:rPr>
          <w:rtl w:val="0"/>
        </w:rPr>
        <w:t xml:space="preserve">), k</w:t>
      </w:r>
      <w:r w:rsidDel="00000000" w:rsidR="00000000" w:rsidRPr="00000000">
        <w:rPr>
          <w:vertAlign w:val="subscript"/>
          <w:rtl w:val="0"/>
        </w:rPr>
        <w:t xml:space="preserve">i</w:t>
      </w:r>
      <w:r w:rsidDel="00000000" w:rsidR="00000000" w:rsidRPr="00000000">
        <w:rPr>
          <w:rtl w:val="0"/>
        </w:rPr>
        <w:t xml:space="preserve">)</w:t>
      </w:r>
    </w:p>
    <w:p w:rsidR="00000000" w:rsidDel="00000000" w:rsidP="00000000" w:rsidRDefault="00000000" w:rsidRPr="00000000" w14:paraId="00000583">
      <w:pPr>
        <w:pageBreakBefore w:val="0"/>
        <w:ind w:left="0" w:firstLine="0"/>
        <w:rPr/>
      </w:pPr>
      <w:r w:rsidDel="00000000" w:rsidR="00000000" w:rsidRPr="00000000">
        <w:rPr>
          <w:rtl w:val="0"/>
        </w:rPr>
        <w:t xml:space="preserve">Upřednostníme očekávanou ztrátu kdykoli známe p(x, k), nebo lze dobře odhadnout. Empirická ztráta má širší využití.</w:t>
      </w:r>
    </w:p>
    <w:p w:rsidR="00000000" w:rsidDel="00000000" w:rsidP="00000000" w:rsidRDefault="00000000" w:rsidRPr="00000000" w14:paraId="00000584">
      <w:pPr>
        <w:pageBreakBefore w:val="0"/>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85">
      <w:pPr>
        <w:pageBreakBefore w:val="0"/>
        <w:ind w:left="0" w:firstLine="0"/>
        <w:rPr>
          <w:b w:val="1"/>
          <w:sz w:val="28"/>
          <w:szCs w:val="28"/>
        </w:rPr>
      </w:pPr>
      <w:r w:rsidDel="00000000" w:rsidR="00000000" w:rsidRPr="00000000">
        <w:rPr>
          <w:b w:val="1"/>
          <w:sz w:val="28"/>
          <w:szCs w:val="28"/>
          <w:rtl w:val="0"/>
        </w:rPr>
        <w:t xml:space="preserve">Semestrální test 3</w:t>
      </w:r>
    </w:p>
    <w:p w:rsidR="00000000" w:rsidDel="00000000" w:rsidP="00000000" w:rsidRDefault="00000000" w:rsidRPr="00000000" w14:paraId="00000586">
      <w:pPr>
        <w:pageBreakBefore w:val="0"/>
        <w:ind w:left="0" w:firstLine="0"/>
        <w:rPr/>
      </w:pPr>
      <w:r w:rsidDel="00000000" w:rsidR="00000000" w:rsidRPr="00000000">
        <w:rPr/>
        <w:drawing>
          <wp:inline distB="114300" distT="114300" distL="114300" distR="114300">
            <wp:extent cx="4191000" cy="2476500"/>
            <wp:effectExtent b="0" l="0" r="0" t="0"/>
            <wp:docPr id="6" name="image16.png"/>
            <a:graphic>
              <a:graphicData uri="http://schemas.openxmlformats.org/drawingml/2006/picture">
                <pic:pic>
                  <pic:nvPicPr>
                    <pic:cNvPr id="0" name="image16.png"/>
                    <pic:cNvPicPr preferRelativeResize="0"/>
                  </pic:nvPicPr>
                  <pic:blipFill>
                    <a:blip r:embed="rId53"/>
                    <a:srcRect b="8157" l="12790" r="14119" t="15137"/>
                    <a:stretch>
                      <a:fillRect/>
                    </a:stretch>
                  </pic:blipFill>
                  <pic:spPr>
                    <a:xfrm>
                      <a:off x="0" y="0"/>
                      <a:ext cx="41910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587">
      <w:pPr>
        <w:pageBreakBefore w:val="0"/>
        <w:ind w:left="0" w:firstLine="0"/>
        <w:rPr>
          <w:b w:val="1"/>
          <w:sz w:val="28"/>
          <w:szCs w:val="28"/>
        </w:rPr>
      </w:pPr>
      <w:r w:rsidDel="00000000" w:rsidR="00000000" w:rsidRPr="00000000">
        <w:rPr>
          <w:b w:val="1"/>
          <w:sz w:val="28"/>
          <w:szCs w:val="28"/>
        </w:rPr>
        <w:drawing>
          <wp:inline distB="114300" distT="114300" distL="114300" distR="114300">
            <wp:extent cx="4529138" cy="2751627"/>
            <wp:effectExtent b="0" l="0" r="0" t="0"/>
            <wp:docPr id="40" name="image34.png"/>
            <a:graphic>
              <a:graphicData uri="http://schemas.openxmlformats.org/drawingml/2006/picture">
                <pic:pic>
                  <pic:nvPicPr>
                    <pic:cNvPr id="0" name="image34.png"/>
                    <pic:cNvPicPr preferRelativeResize="0"/>
                  </pic:nvPicPr>
                  <pic:blipFill>
                    <a:blip r:embed="rId54"/>
                    <a:srcRect b="6888" l="19102" r="19102" t="26453"/>
                    <a:stretch>
                      <a:fillRect/>
                    </a:stretch>
                  </pic:blipFill>
                  <pic:spPr>
                    <a:xfrm>
                      <a:off x="0" y="0"/>
                      <a:ext cx="4529138" cy="2751627"/>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pageBreakBefore w:val="0"/>
        <w:ind w:left="0" w:firstLine="0"/>
        <w:rPr>
          <w:b w:val="1"/>
          <w:sz w:val="28"/>
          <w:szCs w:val="28"/>
        </w:rPr>
      </w:pPr>
      <w:r w:rsidDel="00000000" w:rsidR="00000000" w:rsidRPr="00000000">
        <w:rPr>
          <w:b w:val="1"/>
          <w:sz w:val="28"/>
          <w:szCs w:val="28"/>
        </w:rPr>
        <w:drawing>
          <wp:inline distB="114300" distT="114300" distL="114300" distR="114300">
            <wp:extent cx="4541362" cy="3133745"/>
            <wp:effectExtent b="0" l="0" r="0" t="0"/>
            <wp:docPr id="7" name="image10.png"/>
            <a:graphic>
              <a:graphicData uri="http://schemas.openxmlformats.org/drawingml/2006/picture">
                <pic:pic>
                  <pic:nvPicPr>
                    <pic:cNvPr id="0" name="image10.png"/>
                    <pic:cNvPicPr preferRelativeResize="0"/>
                  </pic:nvPicPr>
                  <pic:blipFill>
                    <a:blip r:embed="rId55"/>
                    <a:srcRect b="6943" l="18770" r="19435" t="17257"/>
                    <a:stretch>
                      <a:fillRect/>
                    </a:stretch>
                  </pic:blipFill>
                  <pic:spPr>
                    <a:xfrm>
                      <a:off x="0" y="0"/>
                      <a:ext cx="4541362" cy="313374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89">
      <w:pPr>
        <w:pageBreakBefore w:val="0"/>
        <w:ind w:left="0" w:firstLine="0"/>
        <w:rPr/>
      </w:pPr>
      <w:r w:rsidDel="00000000" w:rsidR="00000000" w:rsidRPr="00000000">
        <w:rPr>
          <w:b w:val="1"/>
          <w:sz w:val="28"/>
          <w:szCs w:val="28"/>
          <w:rtl w:val="0"/>
        </w:rPr>
        <w:t xml:space="preserve">Semestrální test 3</w:t>
      </w:r>
      <w:r w:rsidDel="00000000" w:rsidR="00000000" w:rsidRPr="00000000">
        <w:rPr/>
        <w:drawing>
          <wp:inline distB="114300" distT="114300" distL="114300" distR="114300">
            <wp:extent cx="5734050" cy="2441404"/>
            <wp:effectExtent b="0" l="0" r="0" t="0"/>
            <wp:docPr id="35" name="image17.png"/>
            <a:graphic>
              <a:graphicData uri="http://schemas.openxmlformats.org/drawingml/2006/picture">
                <pic:pic>
                  <pic:nvPicPr>
                    <pic:cNvPr id="0" name="image17.png"/>
                    <pic:cNvPicPr preferRelativeResize="0"/>
                  </pic:nvPicPr>
                  <pic:blipFill>
                    <a:blip r:embed="rId56"/>
                    <a:srcRect b="9429" l="0" r="0" t="0"/>
                    <a:stretch>
                      <a:fillRect/>
                    </a:stretch>
                  </pic:blipFill>
                  <pic:spPr>
                    <a:xfrm>
                      <a:off x="0" y="0"/>
                      <a:ext cx="5734050" cy="2441404"/>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pageBreakBefore w:val="0"/>
        <w:ind w:left="0" w:firstLine="0"/>
        <w:rPr>
          <w:b w:val="1"/>
        </w:rPr>
      </w:pPr>
      <w:r w:rsidDel="00000000" w:rsidR="00000000" w:rsidRPr="00000000">
        <w:rPr>
          <w:b w:val="1"/>
          <w:rtl w:val="0"/>
        </w:rPr>
        <w:t xml:space="preserve">1)</w:t>
      </w:r>
    </w:p>
    <w:p w:rsidR="00000000" w:rsidDel="00000000" w:rsidP="00000000" w:rsidRDefault="00000000" w:rsidRPr="00000000" w14:paraId="0000058B">
      <w:pPr>
        <w:pageBreakBefore w:val="0"/>
        <w:ind w:left="0" w:firstLine="0"/>
        <w:rPr/>
      </w:pPr>
      <w:r w:rsidDel="00000000" w:rsidR="00000000" w:rsidRPr="00000000">
        <w:rPr>
          <w:rtl w:val="0"/>
        </w:rPr>
        <w:t xml:space="preserve">α* = argmax</w:t>
      </w:r>
      <w:r w:rsidDel="00000000" w:rsidR="00000000" w:rsidRPr="00000000">
        <w:rPr>
          <w:vertAlign w:val="subscript"/>
          <w:rtl w:val="0"/>
        </w:rPr>
        <w:t xml:space="preserve">α</w:t>
      </w:r>
      <w:r w:rsidDel="00000000" w:rsidR="00000000" w:rsidRPr="00000000">
        <w:rPr>
          <w:rtl w:val="0"/>
        </w:rPr>
        <w:t xml:space="preserve"> Sum</w:t>
      </w:r>
      <w:r w:rsidDel="00000000" w:rsidR="00000000" w:rsidRPr="00000000">
        <w:rPr>
          <w:vertAlign w:val="subscript"/>
          <w:rtl w:val="0"/>
        </w:rPr>
        <w:t xml:space="preserve">i</w:t>
      </w:r>
      <w:r w:rsidDel="00000000" w:rsidR="00000000" w:rsidRPr="00000000">
        <w:rPr>
          <w:rtl w:val="0"/>
        </w:rPr>
        <w:t xml:space="preserve"> α</w:t>
      </w:r>
      <w:r w:rsidDel="00000000" w:rsidR="00000000" w:rsidRPr="00000000">
        <w:rPr>
          <w:vertAlign w:val="subscript"/>
          <w:rtl w:val="0"/>
        </w:rPr>
        <w:t xml:space="preserve">i</w:t>
      </w:r>
      <w:r w:rsidDel="00000000" w:rsidR="00000000" w:rsidRPr="00000000">
        <w:rPr>
          <w:rtl w:val="0"/>
        </w:rPr>
        <w:t xml:space="preserve"> - ½*Sum</w:t>
      </w:r>
      <w:r w:rsidDel="00000000" w:rsidR="00000000" w:rsidRPr="00000000">
        <w:rPr>
          <w:vertAlign w:val="subscript"/>
          <w:rtl w:val="0"/>
        </w:rPr>
        <w:t xml:space="preserve">i </w:t>
      </w:r>
      <w:r w:rsidDel="00000000" w:rsidR="00000000" w:rsidRPr="00000000">
        <w:rPr>
          <w:rtl w:val="0"/>
        </w:rPr>
        <w:t xml:space="preserve">Sum</w:t>
      </w:r>
      <w:r w:rsidDel="00000000" w:rsidR="00000000" w:rsidRPr="00000000">
        <w:rPr>
          <w:vertAlign w:val="subscript"/>
          <w:rtl w:val="0"/>
        </w:rPr>
        <w:t xml:space="preserve">j</w:t>
      </w:r>
      <w:r w:rsidDel="00000000" w:rsidR="00000000" w:rsidRPr="00000000">
        <w:rPr>
          <w:rtl w:val="0"/>
        </w:rPr>
        <w:t xml:space="preserve"> α</w:t>
      </w:r>
      <w:r w:rsidDel="00000000" w:rsidR="00000000" w:rsidRPr="00000000">
        <w:rPr>
          <w:vertAlign w:val="subscript"/>
          <w:rtl w:val="0"/>
        </w:rPr>
        <w:t xml:space="preserve">i</w:t>
      </w:r>
      <w:r w:rsidDel="00000000" w:rsidR="00000000" w:rsidRPr="00000000">
        <w:rPr>
          <w:rtl w:val="0"/>
        </w:rPr>
        <w:t xml:space="preserve">α</w:t>
      </w:r>
      <w:r w:rsidDel="00000000" w:rsidR="00000000" w:rsidRPr="00000000">
        <w:rPr>
          <w:vertAlign w:val="subscript"/>
          <w:rtl w:val="0"/>
        </w:rPr>
        <w:t xml:space="preserve">j</w:t>
      </w:r>
      <w:r w:rsidDel="00000000" w:rsidR="00000000" w:rsidRPr="00000000">
        <w:rPr>
          <w:rtl w:val="0"/>
        </w:rPr>
        <w:t xml:space="preserve">y</w:t>
      </w:r>
      <w:r w:rsidDel="00000000" w:rsidR="00000000" w:rsidRPr="00000000">
        <w:rPr>
          <w:vertAlign w:val="subscript"/>
          <w:rtl w:val="0"/>
        </w:rPr>
        <w:t xml:space="preserve">i</w:t>
      </w:r>
      <w:r w:rsidDel="00000000" w:rsidR="00000000" w:rsidRPr="00000000">
        <w:rPr>
          <w:rtl w:val="0"/>
        </w:rPr>
        <w:t xml:space="preserve">y</w:t>
      </w:r>
      <w:r w:rsidDel="00000000" w:rsidR="00000000" w:rsidRPr="00000000">
        <w:rPr>
          <w:vertAlign w:val="subscript"/>
          <w:rtl w:val="0"/>
        </w:rPr>
        <w:t xml:space="preserve">j</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j</w:t>
      </w:r>
      <w:r w:rsidDel="00000000" w:rsidR="00000000" w:rsidRPr="00000000">
        <w:rPr>
          <w:rtl w:val="0"/>
        </w:rPr>
        <w:t xml:space="preserve">    za podmínky Sum</w:t>
      </w:r>
      <w:r w:rsidDel="00000000" w:rsidR="00000000" w:rsidRPr="00000000">
        <w:rPr>
          <w:vertAlign w:val="subscript"/>
          <w:rtl w:val="0"/>
        </w:rPr>
        <w:t xml:space="preserve">i</w:t>
      </w:r>
      <w:r w:rsidDel="00000000" w:rsidR="00000000" w:rsidRPr="00000000">
        <w:rPr>
          <w:rtl w:val="0"/>
        </w:rPr>
        <w:t xml:space="preserve"> α</w:t>
      </w:r>
      <w:r w:rsidDel="00000000" w:rsidR="00000000" w:rsidRPr="00000000">
        <w:rPr>
          <w:vertAlign w:val="subscript"/>
          <w:rtl w:val="0"/>
        </w:rPr>
        <w:t xml:space="preserve">i</w:t>
      </w:r>
      <w:r w:rsidDel="00000000" w:rsidR="00000000" w:rsidRPr="00000000">
        <w:rPr>
          <w:rtl w:val="0"/>
        </w:rPr>
        <w:t xml:space="preserve">y</w:t>
      </w:r>
      <w:r w:rsidDel="00000000" w:rsidR="00000000" w:rsidRPr="00000000">
        <w:rPr>
          <w:vertAlign w:val="subscript"/>
          <w:rtl w:val="0"/>
        </w:rPr>
        <w:t xml:space="preserve">i</w:t>
      </w:r>
      <w:r w:rsidDel="00000000" w:rsidR="00000000" w:rsidRPr="00000000">
        <w:rPr>
          <w:rtl w:val="0"/>
        </w:rPr>
        <w:t xml:space="preserve"> = 0, 0 &lt;= α</w:t>
      </w:r>
      <w:r w:rsidDel="00000000" w:rsidR="00000000" w:rsidRPr="00000000">
        <w:rPr>
          <w:vertAlign w:val="subscript"/>
          <w:rtl w:val="0"/>
        </w:rPr>
        <w:t xml:space="preserve">i</w:t>
      </w:r>
      <w:r w:rsidDel="00000000" w:rsidR="00000000" w:rsidRPr="00000000">
        <w:rPr>
          <w:rtl w:val="0"/>
        </w:rPr>
        <w:t xml:space="preserve"> &lt;= C</w:t>
      </w:r>
    </w:p>
    <w:p w:rsidR="00000000" w:rsidDel="00000000" w:rsidP="00000000" w:rsidRDefault="00000000" w:rsidRPr="00000000" w14:paraId="0000058C">
      <w:pPr>
        <w:pageBreakBefore w:val="0"/>
        <w:rPr/>
      </w:pPr>
      <w:r w:rsidDel="00000000" w:rsidR="00000000" w:rsidRPr="00000000">
        <w:rPr>
          <w:rtl w:val="0"/>
        </w:rPr>
        <w:t xml:space="preserve">α jsou Lagrangeovy multiplikátory, použijí se jako váhy trénovacích vektorů ve finálním klasifikátoru: w = Sum</w:t>
      </w:r>
      <w:r w:rsidDel="00000000" w:rsidR="00000000" w:rsidRPr="00000000">
        <w:rPr>
          <w:vertAlign w:val="subscript"/>
          <w:rtl w:val="0"/>
        </w:rPr>
        <w:t xml:space="preserve">i</w:t>
      </w:r>
      <w:r w:rsidDel="00000000" w:rsidR="00000000" w:rsidRPr="00000000">
        <w:rPr>
          <w:rtl w:val="0"/>
        </w:rPr>
        <w:t xml:space="preserve"> α</w:t>
      </w:r>
      <w:r w:rsidDel="00000000" w:rsidR="00000000" w:rsidRPr="00000000">
        <w:rPr>
          <w:vertAlign w:val="subscript"/>
          <w:rtl w:val="0"/>
        </w:rPr>
        <w:t xml:space="preserve">i</w:t>
      </w:r>
      <w:r w:rsidDel="00000000" w:rsidR="00000000" w:rsidRPr="00000000">
        <w:rPr>
          <w:rtl w:val="0"/>
        </w:rPr>
        <w:t xml:space="preserve">y</w:t>
      </w:r>
      <w:r w:rsidDel="00000000" w:rsidR="00000000" w:rsidRPr="00000000">
        <w:rPr>
          <w:vertAlign w:val="subscript"/>
          <w:rtl w:val="0"/>
        </w:rPr>
        <w:t xml:space="preserve">i</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b = y</w:t>
      </w:r>
      <w:r w:rsidDel="00000000" w:rsidR="00000000" w:rsidRPr="00000000">
        <w:rPr>
          <w:vertAlign w:val="subscript"/>
          <w:rtl w:val="0"/>
        </w:rPr>
        <w:t xml:space="preserve">sv</w:t>
      </w:r>
      <w:r w:rsidDel="00000000" w:rsidR="00000000" w:rsidRPr="00000000">
        <w:rPr>
          <w:rtl w:val="0"/>
        </w:rPr>
        <w:t xml:space="preserve"> - </w:t>
      </w:r>
      <w:r w:rsidDel="00000000" w:rsidR="00000000" w:rsidRPr="00000000">
        <w:rPr>
          <w:rtl w:val="0"/>
        </w:rPr>
        <w:t xml:space="preserve">w</w:t>
      </w:r>
      <w:r w:rsidDel="00000000" w:rsidR="00000000" w:rsidRPr="00000000">
        <w:rPr>
          <w:vertAlign w:val="superscript"/>
          <w:rtl w:val="0"/>
        </w:rPr>
        <w:t xml:space="preserve">T</w:t>
      </w:r>
      <w:r w:rsidDel="00000000" w:rsidR="00000000" w:rsidRPr="00000000">
        <w:rPr>
          <w:rtl w:val="0"/>
        </w:rPr>
        <w:t xml:space="preserve">x</w:t>
      </w:r>
      <w:r w:rsidDel="00000000" w:rsidR="00000000" w:rsidRPr="00000000">
        <w:rPr>
          <w:vertAlign w:val="subscript"/>
          <w:rtl w:val="0"/>
        </w:rPr>
        <w:t xml:space="preserve">sv</w:t>
      </w:r>
      <w:r w:rsidDel="00000000" w:rsidR="00000000" w:rsidRPr="00000000">
        <w:rPr>
          <w:rtl w:val="0"/>
        </w:rPr>
        <w:t xml:space="preserve"> (pro nějaký support vektor x</w:t>
      </w:r>
      <w:r w:rsidDel="00000000" w:rsidR="00000000" w:rsidRPr="00000000">
        <w:rPr>
          <w:vertAlign w:val="subscript"/>
          <w:rtl w:val="0"/>
        </w:rPr>
        <w:t xml:space="preserve">sv</w:t>
      </w:r>
      <w:r w:rsidDel="00000000" w:rsidR="00000000" w:rsidRPr="00000000">
        <w:rPr>
          <w:rtl w:val="0"/>
        </w:rPr>
        <w:t xml:space="preserve">)</w:t>
      </w:r>
    </w:p>
    <w:p w:rsidR="00000000" w:rsidDel="00000000" w:rsidP="00000000" w:rsidRDefault="00000000" w:rsidRPr="00000000" w14:paraId="0000058D">
      <w:pPr>
        <w:pageBreakBefore w:val="0"/>
        <w:rPr/>
      </w:pP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y</w:t>
      </w:r>
      <w:r w:rsidDel="00000000" w:rsidR="00000000" w:rsidRPr="00000000">
        <w:rPr>
          <w:vertAlign w:val="subscript"/>
          <w:rtl w:val="0"/>
        </w:rPr>
        <w:t xml:space="preserve">i</w:t>
      </w:r>
      <w:r w:rsidDel="00000000" w:rsidR="00000000" w:rsidRPr="00000000">
        <w:rPr>
          <w:rtl w:val="0"/>
        </w:rPr>
        <w:t xml:space="preserve">) jsou trénovací body x</w:t>
      </w:r>
      <w:r w:rsidDel="00000000" w:rsidR="00000000" w:rsidRPr="00000000">
        <w:rPr>
          <w:vertAlign w:val="subscript"/>
          <w:rtl w:val="0"/>
        </w:rPr>
        <w:t xml:space="preserve">i</w:t>
      </w:r>
      <w:r w:rsidDel="00000000" w:rsidR="00000000" w:rsidRPr="00000000">
        <w:rPr>
          <w:rtl w:val="0"/>
        </w:rPr>
        <w:t xml:space="preserve"> z R</w:t>
      </w:r>
      <w:r w:rsidDel="00000000" w:rsidR="00000000" w:rsidRPr="00000000">
        <w:rPr>
          <w:vertAlign w:val="superscript"/>
          <w:rtl w:val="0"/>
        </w:rPr>
        <w:t xml:space="preserve">D</w:t>
      </w:r>
      <w:r w:rsidDel="00000000" w:rsidR="00000000" w:rsidRPr="00000000">
        <w:rPr>
          <w:rtl w:val="0"/>
        </w:rPr>
        <w:t xml:space="preserve"> a jejich třídy y</w:t>
      </w:r>
      <w:r w:rsidDel="00000000" w:rsidR="00000000" w:rsidRPr="00000000">
        <w:rPr>
          <w:vertAlign w:val="subscript"/>
          <w:rtl w:val="0"/>
        </w:rPr>
        <w:t xml:space="preserve">i</w:t>
      </w:r>
      <w:r w:rsidDel="00000000" w:rsidR="00000000" w:rsidRPr="00000000">
        <w:rPr>
          <w:rtl w:val="0"/>
        </w:rPr>
        <w:t xml:space="preserve"> = +-1</w:t>
      </w:r>
    </w:p>
    <w:p w:rsidR="00000000" w:rsidDel="00000000" w:rsidP="00000000" w:rsidRDefault="00000000" w:rsidRPr="00000000" w14:paraId="0000058E">
      <w:pPr>
        <w:pageBreakBefore w:val="0"/>
        <w:rPr/>
      </w:pPr>
      <w:r w:rsidDel="00000000" w:rsidR="00000000" w:rsidRPr="00000000">
        <w:rPr>
          <w:rtl w:val="0"/>
        </w:rPr>
        <w:t xml:space="preserve">C je ztráta za špatně klasifikovaný bod (úměrná vzdálenosti od správně klasifikovaného poloprostoru)</w:t>
      </w:r>
    </w:p>
    <w:p w:rsidR="00000000" w:rsidDel="00000000" w:rsidP="00000000" w:rsidRDefault="00000000" w:rsidRPr="00000000" w14:paraId="0000058F">
      <w:pPr>
        <w:pageBreakBefore w:val="0"/>
        <w:rPr/>
      </w:pPr>
      <w:r w:rsidDel="00000000" w:rsidR="00000000" w:rsidRPr="00000000">
        <w:rPr>
          <w:rtl w:val="0"/>
        </w:rPr>
        <w:t xml:space="preserve">Support vektory jsou takové (x</w:t>
      </w:r>
      <w:r w:rsidDel="00000000" w:rsidR="00000000" w:rsidRPr="00000000">
        <w:rPr>
          <w:vertAlign w:val="subscript"/>
          <w:rtl w:val="0"/>
        </w:rPr>
        <w:t xml:space="preserve">i</w:t>
      </w:r>
      <w:r w:rsidDel="00000000" w:rsidR="00000000" w:rsidRPr="00000000">
        <w:rPr>
          <w:rtl w:val="0"/>
        </w:rPr>
        <w:t xml:space="preserve">, y</w:t>
      </w:r>
      <w:r w:rsidDel="00000000" w:rsidR="00000000" w:rsidRPr="00000000">
        <w:rPr>
          <w:vertAlign w:val="subscript"/>
          <w:rtl w:val="0"/>
        </w:rPr>
        <w:t xml:space="preserve">i</w:t>
      </w:r>
      <w:r w:rsidDel="00000000" w:rsidR="00000000" w:rsidRPr="00000000">
        <w:rPr>
          <w:rtl w:val="0"/>
        </w:rPr>
        <w:t xml:space="preserve">) z trénovací množiny, které mají nenulové váhy α</w:t>
      </w:r>
    </w:p>
    <w:p w:rsidR="00000000" w:rsidDel="00000000" w:rsidP="00000000" w:rsidRDefault="00000000" w:rsidRPr="00000000" w14:paraId="00000590">
      <w:pPr>
        <w:pageBreakBefore w:val="0"/>
        <w:rPr>
          <w:b w:val="1"/>
        </w:rPr>
      </w:pPr>
      <w:r w:rsidDel="00000000" w:rsidR="00000000" w:rsidRPr="00000000">
        <w:rPr>
          <w:b w:val="1"/>
          <w:rtl w:val="0"/>
        </w:rPr>
        <w:t xml:space="preserve">2)</w:t>
      </w:r>
    </w:p>
    <w:p w:rsidR="00000000" w:rsidDel="00000000" w:rsidP="00000000" w:rsidRDefault="00000000" w:rsidRPr="00000000" w14:paraId="00000591">
      <w:pPr>
        <w:pageBreakBefore w:val="0"/>
        <w:rPr/>
      </w:pPr>
      <w:r w:rsidDel="00000000" w:rsidR="00000000" w:rsidRPr="00000000">
        <w:rPr>
          <w:rtl w:val="0"/>
        </w:rPr>
        <w:t xml:space="preserve">K(x, y) = φ(x)</w:t>
      </w:r>
      <w:r w:rsidDel="00000000" w:rsidR="00000000" w:rsidRPr="00000000">
        <w:rPr>
          <w:vertAlign w:val="superscript"/>
          <w:rtl w:val="0"/>
        </w:rPr>
        <w:t xml:space="preserve">T</w:t>
      </w:r>
      <w:r w:rsidDel="00000000" w:rsidR="00000000" w:rsidRPr="00000000">
        <w:rPr>
          <w:rtl w:val="0"/>
        </w:rPr>
        <w:t xml:space="preserve">φ</w:t>
      </w:r>
      <w:r w:rsidDel="00000000" w:rsidR="00000000" w:rsidRPr="00000000">
        <w:rPr>
          <w:rtl w:val="0"/>
        </w:rPr>
        <w:t xml:space="preserve">(y), kde φ je mapování do vyšší dimenze φ: R</w:t>
      </w:r>
      <w:r w:rsidDel="00000000" w:rsidR="00000000" w:rsidRPr="00000000">
        <w:rPr>
          <w:vertAlign w:val="superscript"/>
          <w:rtl w:val="0"/>
        </w:rPr>
        <w:t xml:space="preserve">D</w:t>
      </w:r>
      <w:r w:rsidDel="00000000" w:rsidR="00000000" w:rsidRPr="00000000">
        <w:rPr>
          <w:rtl w:val="0"/>
        </w:rPr>
        <w:t xml:space="preserve"> -&gt; R</w:t>
      </w:r>
      <w:r w:rsidDel="00000000" w:rsidR="00000000" w:rsidRPr="00000000">
        <w:rPr>
          <w:vertAlign w:val="superscript"/>
          <w:rtl w:val="0"/>
        </w:rPr>
        <w:t xml:space="preserve">M</w:t>
      </w:r>
      <w:r w:rsidDel="00000000" w:rsidR="00000000" w:rsidRPr="00000000">
        <w:rPr>
          <w:rtl w:val="0"/>
        </w:rPr>
        <w:t xml:space="preserve">, které umožňuje použít lineární klasifikaci u lineárně neseparovatelných dat.</w:t>
      </w:r>
    </w:p>
    <w:p w:rsidR="00000000" w:rsidDel="00000000" w:rsidP="00000000" w:rsidRDefault="00000000" w:rsidRPr="00000000" w14:paraId="00000592">
      <w:pPr>
        <w:pageBreakBefore w:val="0"/>
        <w:rPr/>
      </w:pPr>
      <w:r w:rsidDel="00000000" w:rsidR="00000000" w:rsidRPr="00000000">
        <w:rPr>
          <w:rtl w:val="0"/>
        </w:rPr>
        <w:t xml:space="preserve">Výhoda: Lze tedy použít lineární klasifikátor pro oddělení lineárně neseparovatelných dat i bez explicitní znalosti φ. To umožňuje použít i potenciálně nekonečně dimenzionální mapování.</w:t>
      </w:r>
    </w:p>
    <w:p w:rsidR="00000000" w:rsidDel="00000000" w:rsidP="00000000" w:rsidRDefault="00000000" w:rsidRPr="00000000" w14:paraId="00000593">
      <w:pPr>
        <w:pageBreakBefore w:val="0"/>
        <w:rPr>
          <w:b w:val="1"/>
        </w:rPr>
      </w:pPr>
      <w:r w:rsidDel="00000000" w:rsidR="00000000" w:rsidRPr="00000000">
        <w:rPr>
          <w:b w:val="1"/>
          <w:rtl w:val="0"/>
        </w:rPr>
        <w:t xml:space="preserve">3)</w:t>
      </w:r>
    </w:p>
    <w:p w:rsidR="00000000" w:rsidDel="00000000" w:rsidP="00000000" w:rsidRDefault="00000000" w:rsidRPr="00000000" w14:paraId="00000594">
      <w:pPr>
        <w:pageBreakBefore w:val="0"/>
        <w:numPr>
          <w:ilvl w:val="0"/>
          <w:numId w:val="15"/>
        </w:numPr>
        <w:ind w:left="720" w:hanging="360"/>
        <w:rPr>
          <w:u w:val="none"/>
        </w:rPr>
      </w:pPr>
      <w:r w:rsidDel="00000000" w:rsidR="00000000" w:rsidRPr="00000000">
        <w:rPr>
          <w:rtl w:val="0"/>
        </w:rPr>
        <w:t xml:space="preserve">umí oddělit lineárně neseparovatelná data</w:t>
      </w:r>
    </w:p>
    <w:p w:rsidR="00000000" w:rsidDel="00000000" w:rsidP="00000000" w:rsidRDefault="00000000" w:rsidRPr="00000000" w14:paraId="00000595">
      <w:pPr>
        <w:pageBreakBefore w:val="0"/>
        <w:numPr>
          <w:ilvl w:val="0"/>
          <w:numId w:val="15"/>
        </w:numPr>
        <w:ind w:left="720" w:hanging="360"/>
        <w:rPr>
          <w:u w:val="none"/>
        </w:rPr>
      </w:pPr>
      <w:r w:rsidDel="00000000" w:rsidR="00000000" w:rsidRPr="00000000">
        <w:rPr>
          <w:rtl w:val="0"/>
        </w:rPr>
        <w:t xml:space="preserve">najde optimální řešení z hlediska velikosti marginu (v poměru ke ztrátě za špatnou klasifikaci C), narozdíl od nějakého řešení u Perceptronu</w:t>
      </w:r>
    </w:p>
    <w:p w:rsidR="00000000" w:rsidDel="00000000" w:rsidP="00000000" w:rsidRDefault="00000000" w:rsidRPr="00000000" w14:paraId="00000596">
      <w:pPr>
        <w:pageBreakBefore w:val="0"/>
        <w:numPr>
          <w:ilvl w:val="0"/>
          <w:numId w:val="15"/>
        </w:numPr>
        <w:ind w:left="720" w:hanging="360"/>
        <w:rPr>
          <w:u w:val="none"/>
        </w:rPr>
      </w:pPr>
      <w:r w:rsidDel="00000000" w:rsidR="00000000" w:rsidRPr="00000000">
        <w:rPr>
          <w:rtl w:val="0"/>
        </w:rPr>
        <w:t xml:space="preserve">při učení využívá pouze skalární součiny trénovacích dat, je tedy nezávislé na dimenzi</w:t>
      </w:r>
    </w:p>
    <w:p w:rsidR="00000000" w:rsidDel="00000000" w:rsidP="00000000" w:rsidRDefault="00000000" w:rsidRPr="00000000" w14:paraId="00000597">
      <w:pPr>
        <w:pageBreakBefore w:val="0"/>
        <w:ind w:left="0" w:firstLine="0"/>
        <w:rPr>
          <w:b w:val="1"/>
        </w:rPr>
      </w:pPr>
      <w:r w:rsidDel="00000000" w:rsidR="00000000" w:rsidRPr="00000000">
        <w:rPr>
          <w:b w:val="1"/>
          <w:rtl w:val="0"/>
        </w:rPr>
        <w:t xml:space="preserve">4)</w:t>
      </w:r>
    </w:p>
    <w:p w:rsidR="00000000" w:rsidDel="00000000" w:rsidP="00000000" w:rsidRDefault="00000000" w:rsidRPr="00000000" w14:paraId="00000598">
      <w:pPr>
        <w:pageBreakBefore w:val="0"/>
        <w:ind w:left="0" w:firstLine="0"/>
        <w:rPr/>
      </w:pPr>
      <w:r w:rsidDel="00000000" w:rsidR="00000000" w:rsidRPr="00000000">
        <w:rPr>
          <w:rtl w:val="0"/>
        </w:rPr>
        <w:t xml:space="preserve">Množina T je lineárně separabilní, pokud existuje w z R</w:t>
      </w:r>
      <w:r w:rsidDel="00000000" w:rsidR="00000000" w:rsidRPr="00000000">
        <w:rPr>
          <w:vertAlign w:val="superscript"/>
          <w:rtl w:val="0"/>
        </w:rPr>
        <w:t xml:space="preserve">D+1</w:t>
      </w:r>
      <w:r w:rsidDel="00000000" w:rsidR="00000000" w:rsidRPr="00000000">
        <w:rPr>
          <w:rtl w:val="0"/>
        </w:rPr>
        <w:t xml:space="preserve"> takové, že pro všechny (x, k) z T platí: sign(w</w:t>
      </w:r>
      <w:r w:rsidDel="00000000" w:rsidR="00000000" w:rsidRPr="00000000">
        <w:rPr>
          <w:vertAlign w:val="superscript"/>
          <w:rtl w:val="0"/>
        </w:rPr>
        <w:t xml:space="preserve">T</w:t>
      </w:r>
      <w:r w:rsidDel="00000000" w:rsidR="00000000" w:rsidRPr="00000000">
        <w:rPr>
          <w:rtl w:val="0"/>
        </w:rPr>
        <w:t xml:space="preserve">(x, 1)) = k</w:t>
      </w:r>
    </w:p>
    <w:p w:rsidR="00000000" w:rsidDel="00000000" w:rsidP="00000000" w:rsidRDefault="00000000" w:rsidRPr="00000000" w14:paraId="00000599">
      <w:pPr>
        <w:pageBreakBefore w:val="0"/>
        <w:ind w:left="0" w:firstLine="0"/>
        <w:rPr>
          <w:b w:val="1"/>
        </w:rPr>
      </w:pPr>
      <w:r w:rsidDel="00000000" w:rsidR="00000000" w:rsidRPr="00000000">
        <w:rPr>
          <w:b w:val="1"/>
          <w:rtl w:val="0"/>
        </w:rPr>
        <w:t xml:space="preserve">5) ?????</w:t>
      </w:r>
    </w:p>
    <w:p w:rsidR="00000000" w:rsidDel="00000000" w:rsidP="00000000" w:rsidRDefault="00000000" w:rsidRPr="00000000" w14:paraId="0000059A">
      <w:pPr>
        <w:pageBreakBefore w:val="0"/>
        <w:ind w:left="0" w:firstLine="0"/>
        <w:rPr/>
      </w:pPr>
      <w:r w:rsidDel="00000000" w:rsidR="00000000" w:rsidRPr="00000000">
        <w:rPr>
          <w:rtl w:val="0"/>
        </w:rPr>
        <w:t xml:space="preserve">Jediný, co mě napadá, jak to zjistit, je si to nakreslit, nevím, jaký chtějí numerické řešení. Novikoff theorem nám nepomůže, protože ten pouze říká “když máme vzdálenost γ a maximální velikost vektoru D, tak pokud jsou data separovatelná, tak skončí do iterace t* = D</w:t>
      </w:r>
      <w:r w:rsidDel="00000000" w:rsidR="00000000" w:rsidRPr="00000000">
        <w:rPr>
          <w:vertAlign w:val="superscript"/>
          <w:rtl w:val="0"/>
        </w:rPr>
        <w:t xml:space="preserve">2</w:t>
      </w:r>
      <w:r w:rsidDel="00000000" w:rsidR="00000000" w:rsidRPr="00000000">
        <w:rPr>
          <w:rtl w:val="0"/>
        </w:rPr>
        <w:t xml:space="preserve">/γ</w:t>
      </w:r>
      <w:r w:rsidDel="00000000" w:rsidR="00000000" w:rsidRPr="00000000">
        <w:rPr>
          <w:vertAlign w:val="superscript"/>
          <w:rtl w:val="0"/>
        </w:rPr>
        <w:t xml:space="preserve">2</w:t>
      </w:r>
      <w:r w:rsidDel="00000000" w:rsidR="00000000" w:rsidRPr="00000000">
        <w:rPr>
          <w:rtl w:val="0"/>
        </w:rPr>
        <w:t xml:space="preserve">”. Takže i kdybychom γ a D našli, tak to nic neříká o obecném zastavení algoritmu, když nevíme, jestli je to separovatelné.</w:t>
      </w:r>
    </w:p>
    <w:p w:rsidR="00000000" w:rsidDel="00000000" w:rsidP="00000000" w:rsidRDefault="00000000" w:rsidRPr="00000000" w14:paraId="0000059B">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59C">
      <w:pPr>
        <w:pageBreakBefore w:val="0"/>
        <w:ind w:left="0" w:firstLine="0"/>
        <w:rPr/>
      </w:pPr>
      <w:r w:rsidDel="00000000" w:rsidR="00000000" w:rsidRPr="00000000">
        <w:rPr>
          <w:rtl w:val="0"/>
        </w:rPr>
        <w:t xml:space="preserve">4. RPZ Test 16.12.2020</w:t>
      </w:r>
    </w:p>
    <w:p w:rsidR="00000000" w:rsidDel="00000000" w:rsidP="00000000" w:rsidRDefault="00000000" w:rsidRPr="00000000" w14:paraId="0000059D">
      <w:pPr>
        <w:pageBreakBefore w:val="0"/>
        <w:ind w:left="0" w:firstLine="0"/>
        <w:rPr/>
      </w:pPr>
      <w:r w:rsidDel="00000000" w:rsidR="00000000" w:rsidRPr="00000000">
        <w:rPr/>
        <w:drawing>
          <wp:inline distB="114300" distT="114300" distL="114300" distR="114300">
            <wp:extent cx="5731200" cy="4813300"/>
            <wp:effectExtent b="0" l="0" r="0" t="0"/>
            <wp:docPr id="38" name="image33.png"/>
            <a:graphic>
              <a:graphicData uri="http://schemas.openxmlformats.org/drawingml/2006/picture">
                <pic:pic>
                  <pic:nvPicPr>
                    <pic:cNvPr id="0" name="image33.png"/>
                    <pic:cNvPicPr preferRelativeResize="0"/>
                  </pic:nvPicPr>
                  <pic:blipFill>
                    <a:blip r:embed="rId57"/>
                    <a:srcRect b="0" l="0" r="0" t="0"/>
                    <a:stretch>
                      <a:fillRect/>
                    </a:stretch>
                  </pic:blipFill>
                  <pic:spPr>
                    <a:xfrm>
                      <a:off x="0" y="0"/>
                      <a:ext cx="57312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pageBreakBefore w:val="0"/>
        <w:ind w:left="0" w:firstLine="0"/>
        <w:rPr>
          <w:b w:val="1"/>
        </w:rPr>
      </w:pPr>
      <w:r w:rsidDel="00000000" w:rsidR="00000000" w:rsidRPr="00000000">
        <w:rPr>
          <w:b w:val="1"/>
          <w:rtl w:val="0"/>
        </w:rPr>
        <w:t xml:space="preserve">Task 1</w:t>
      </w:r>
    </w:p>
    <w:p w:rsidR="00000000" w:rsidDel="00000000" w:rsidP="00000000" w:rsidRDefault="00000000" w:rsidRPr="00000000" w14:paraId="0000059F">
      <w:pPr>
        <w:pageBreakBefore w:val="0"/>
        <w:ind w:left="0" w:firstLine="0"/>
        <w:rPr>
          <w:b w:val="1"/>
        </w:rPr>
      </w:pPr>
      <w:r w:rsidDel="00000000" w:rsidR="00000000" w:rsidRPr="00000000">
        <w:rPr>
          <w:b w:val="1"/>
          <w:rtl w:val="0"/>
        </w:rPr>
        <w:t xml:space="preserve">a)</w:t>
      </w:r>
    </w:p>
    <w:p w:rsidR="00000000" w:rsidDel="00000000" w:rsidP="00000000" w:rsidRDefault="00000000" w:rsidRPr="00000000" w14:paraId="000005A0">
      <w:pPr>
        <w:pageBreakBefore w:val="0"/>
        <w:ind w:left="0" w:firstLine="0"/>
        <w:rPr/>
      </w:pPr>
      <w:r w:rsidDel="00000000" w:rsidR="00000000" w:rsidRPr="00000000">
        <w:rPr>
          <w:rtl w:val="0"/>
        </w:rPr>
        <w:t xml:space="preserve">Špatně klasifikované body jsou ty, u kterých H</w:t>
      </w:r>
      <w:r w:rsidDel="00000000" w:rsidR="00000000" w:rsidRPr="00000000">
        <w:rPr>
          <w:vertAlign w:val="sub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y</w:t>
      </w:r>
      <w:r w:rsidDel="00000000" w:rsidR="00000000" w:rsidRPr="00000000">
        <w:rPr>
          <w:vertAlign w:val="subscript"/>
          <w:rtl w:val="0"/>
        </w:rPr>
        <w:t xml:space="preserve">i</w:t>
      </w:r>
      <w:r w:rsidDel="00000000" w:rsidR="00000000" w:rsidRPr="00000000">
        <w:rPr>
          <w:rtl w:val="0"/>
        </w:rPr>
        <w:t xml:space="preserve">, neboli f</w:t>
      </w:r>
      <w:r w:rsidDel="00000000" w:rsidR="00000000" w:rsidRPr="00000000">
        <w:rPr>
          <w:vertAlign w:val="sub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)*y</w:t>
      </w:r>
      <w:r w:rsidDel="00000000" w:rsidR="00000000" w:rsidRPr="00000000">
        <w:rPr>
          <w:vertAlign w:val="subscript"/>
          <w:rtl w:val="0"/>
        </w:rPr>
        <w:t xml:space="preserve">i</w:t>
      </w:r>
      <w:r w:rsidDel="00000000" w:rsidR="00000000" w:rsidRPr="00000000">
        <w:rPr>
          <w:rtl w:val="0"/>
        </w:rPr>
        <w:t xml:space="preserve"> &lt; 0.</w:t>
      </w:r>
    </w:p>
    <w:p w:rsidR="00000000" w:rsidDel="00000000" w:rsidP="00000000" w:rsidRDefault="00000000" w:rsidRPr="00000000" w14:paraId="000005A1">
      <w:pPr>
        <w:pageBreakBefore w:val="0"/>
        <w:ind w:left="0" w:firstLine="0"/>
        <w:rPr/>
      </w:pPr>
      <w:r w:rsidDel="00000000" w:rsidR="00000000" w:rsidRPr="00000000">
        <w:rPr>
          <w:rtl w:val="0"/>
        </w:rPr>
        <w:t xml:space="preserve">Platí [H</w:t>
      </w:r>
      <w:r w:rsidDel="00000000" w:rsidR="00000000" w:rsidRPr="00000000">
        <w:rPr>
          <w:vertAlign w:val="sub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y</w:t>
      </w:r>
      <w:r w:rsidDel="00000000" w:rsidR="00000000" w:rsidRPr="00000000">
        <w:rPr>
          <w:vertAlign w:val="subscript"/>
          <w:rtl w:val="0"/>
        </w:rPr>
        <w:t xml:space="preserve">i</w:t>
      </w:r>
      <w:r w:rsidDel="00000000" w:rsidR="00000000" w:rsidRPr="00000000">
        <w:rPr>
          <w:rtl w:val="0"/>
        </w:rPr>
        <w:t xml:space="preserve">] &lt;= e</w:t>
      </w:r>
      <w:r w:rsidDel="00000000" w:rsidR="00000000" w:rsidRPr="00000000">
        <w:rPr>
          <w:vertAlign w:val="superscript"/>
          <w:rtl w:val="0"/>
        </w:rPr>
        <w:t xml:space="preserve">-yi*ft(xi)</w:t>
      </w:r>
      <w:r w:rsidDel="00000000" w:rsidR="00000000" w:rsidRPr="00000000">
        <w:rPr>
          <w:rtl w:val="0"/>
        </w:rPr>
        <w:t xml:space="preserve"> pro všechny (x</w:t>
      </w:r>
      <w:r w:rsidDel="00000000" w:rsidR="00000000" w:rsidRPr="00000000">
        <w:rPr>
          <w:vertAlign w:val="subscript"/>
          <w:rtl w:val="0"/>
        </w:rPr>
        <w:t xml:space="preserve">i</w:t>
      </w:r>
      <w:r w:rsidDel="00000000" w:rsidR="00000000" w:rsidRPr="00000000">
        <w:rPr>
          <w:rtl w:val="0"/>
        </w:rPr>
        <w:t xml:space="preserve">, y</w:t>
      </w:r>
      <w:r w:rsidDel="00000000" w:rsidR="00000000" w:rsidRPr="00000000">
        <w:rPr>
          <w:vertAlign w:val="subscript"/>
          <w:rtl w:val="0"/>
        </w:rPr>
        <w:t xml:space="preserve">i</w:t>
      </w:r>
      <w:r w:rsidDel="00000000" w:rsidR="00000000" w:rsidRPr="00000000">
        <w:rPr>
          <w:rtl w:val="0"/>
        </w:rPr>
        <w:t xml:space="preserve">) z T (viz </w:t>
      </w:r>
      <w:r w:rsidDel="00000000" w:rsidR="00000000" w:rsidRPr="00000000">
        <w:rPr>
          <w:b w:val="1"/>
          <w:rtl w:val="0"/>
        </w:rPr>
        <w:t xml:space="preserve">Problem 8.1 b</w:t>
      </w:r>
      <w:r w:rsidDel="00000000" w:rsidR="00000000" w:rsidRPr="00000000">
        <w:rPr>
          <w:rtl w:val="0"/>
        </w:rPr>
        <w:t xml:space="preserve">), neboli platí horní mez i pro sumu:</w:t>
      </w:r>
    </w:p>
    <w:p w:rsidR="00000000" w:rsidDel="00000000" w:rsidP="00000000" w:rsidRDefault="00000000" w:rsidRPr="00000000" w14:paraId="000005A2">
      <w:pPr>
        <w:pageBreakBefore w:val="0"/>
        <w:ind w:left="0" w:firstLine="0"/>
        <w:rPr/>
      </w:pPr>
      <w:r w:rsidDel="00000000" w:rsidR="00000000" w:rsidRPr="00000000">
        <w:rPr>
          <w:rtl w:val="0"/>
        </w:rPr>
        <w:t xml:space="preserve">Sum</w:t>
      </w:r>
      <w:r w:rsidDel="00000000" w:rsidR="00000000" w:rsidRPr="00000000">
        <w:rPr>
          <w:vertAlign w:val="subscript"/>
          <w:rtl w:val="0"/>
        </w:rPr>
        <w:t xml:space="preserve">i=1,...,N</w:t>
      </w:r>
      <w:r w:rsidDel="00000000" w:rsidR="00000000" w:rsidRPr="00000000">
        <w:rPr>
          <w:rtl w:val="0"/>
        </w:rPr>
        <w:t xml:space="preserve"> [H</w:t>
      </w:r>
      <w:r w:rsidDel="00000000" w:rsidR="00000000" w:rsidRPr="00000000">
        <w:rPr>
          <w:vertAlign w:val="sub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 y</w:t>
      </w:r>
      <w:r w:rsidDel="00000000" w:rsidR="00000000" w:rsidRPr="00000000">
        <w:rPr>
          <w:vertAlign w:val="subscript"/>
          <w:rtl w:val="0"/>
        </w:rPr>
        <w:t xml:space="preserve">i</w:t>
      </w:r>
      <w:r w:rsidDel="00000000" w:rsidR="00000000" w:rsidRPr="00000000">
        <w:rPr>
          <w:rtl w:val="0"/>
        </w:rPr>
        <w:t xml:space="preserve">] &lt;= Sum</w:t>
      </w:r>
      <w:r w:rsidDel="00000000" w:rsidR="00000000" w:rsidRPr="00000000">
        <w:rPr>
          <w:vertAlign w:val="subscript"/>
          <w:rtl w:val="0"/>
        </w:rPr>
        <w:t xml:space="preserve">i=1,...,N</w:t>
      </w:r>
      <w:r w:rsidDel="00000000" w:rsidR="00000000" w:rsidRPr="00000000">
        <w:rPr>
          <w:rtl w:val="0"/>
        </w:rPr>
        <w:t xml:space="preserve"> e</w:t>
      </w:r>
      <w:r w:rsidDel="00000000" w:rsidR="00000000" w:rsidRPr="00000000">
        <w:rPr>
          <w:vertAlign w:val="superscript"/>
          <w:rtl w:val="0"/>
        </w:rPr>
        <w:t xml:space="preserve">-yi*ft(xi)</w:t>
      </w:r>
      <w:r w:rsidDel="00000000" w:rsidR="00000000" w:rsidRPr="00000000">
        <w:rPr>
          <w:rtl w:val="0"/>
        </w:rPr>
      </w:r>
    </w:p>
    <w:p w:rsidR="00000000" w:rsidDel="00000000" w:rsidP="00000000" w:rsidRDefault="00000000" w:rsidRPr="00000000" w14:paraId="000005A3">
      <w:pPr>
        <w:pageBreakBefore w:val="0"/>
        <w:ind w:left="0" w:firstLine="0"/>
        <w:rPr>
          <w:b w:val="1"/>
        </w:rPr>
      </w:pPr>
      <w:r w:rsidDel="00000000" w:rsidR="00000000" w:rsidRPr="00000000">
        <w:rPr>
          <w:b w:val="1"/>
          <w:rtl w:val="0"/>
        </w:rPr>
        <w:t xml:space="preserve">b) ?????</w:t>
      </w:r>
    </w:p>
    <w:p w:rsidR="00000000" w:rsidDel="00000000" w:rsidP="00000000" w:rsidRDefault="00000000" w:rsidRPr="00000000" w14:paraId="000005A4">
      <w:pPr>
        <w:pageBreakBefore w:val="0"/>
        <w:rPr/>
      </w:pPr>
      <w:r w:rsidDel="00000000" w:rsidR="00000000" w:rsidRPr="00000000">
        <w:rPr>
          <w:rtl w:val="0"/>
        </w:rPr>
        <w:t xml:space="preserve">W</w:t>
      </w:r>
      <w:r w:rsidDel="00000000" w:rsidR="00000000" w:rsidRPr="00000000">
        <w:rPr>
          <w:vertAlign w:val="subscript"/>
          <w:rtl w:val="0"/>
        </w:rPr>
        <w:t xml:space="preserve">t</w:t>
      </w:r>
      <w:r w:rsidDel="00000000" w:rsidR="00000000" w:rsidRPr="00000000">
        <w:rPr>
          <w:rtl w:val="0"/>
        </w:rPr>
        <w:t xml:space="preserve">(i)e</w:t>
      </w:r>
      <w:r w:rsidDel="00000000" w:rsidR="00000000" w:rsidRPr="00000000">
        <w:rPr>
          <w:vertAlign w:val="superscript"/>
          <w:rtl w:val="0"/>
        </w:rPr>
        <w:t xml:space="preserve">-αt*ht(xi)*yi</w:t>
      </w:r>
      <w:r w:rsidDel="00000000" w:rsidR="00000000" w:rsidRPr="00000000">
        <w:rPr>
          <w:rtl w:val="0"/>
        </w:rPr>
        <w:t xml:space="preserve"> = e</w:t>
      </w:r>
      <w:r w:rsidDel="00000000" w:rsidR="00000000" w:rsidRPr="00000000">
        <w:rPr>
          <w:vertAlign w:val="superscript"/>
          <w:rtl w:val="0"/>
        </w:rPr>
        <w:t xml:space="preserve">-yi*ft(</w:t>
      </w:r>
      <w:r w:rsidDel="00000000" w:rsidR="00000000" w:rsidRPr="00000000">
        <w:rPr>
          <w:vertAlign w:val="superscript"/>
          <w:rtl w:val="0"/>
        </w:rPr>
        <w:t xml:space="preserve">xi)</w:t>
      </w:r>
      <w:r w:rsidDel="00000000" w:rsidR="00000000" w:rsidRPr="00000000">
        <w:rPr>
          <w:rtl w:val="0"/>
        </w:rPr>
        <w:t xml:space="preserve"> =  e</w:t>
      </w:r>
      <w:r w:rsidDel="00000000" w:rsidR="00000000" w:rsidRPr="00000000">
        <w:rPr>
          <w:vertAlign w:val="superscript"/>
          <w:rtl w:val="0"/>
        </w:rPr>
        <w:t xml:space="preserve">-yi*Sum(j = 1..t-1)αj*hj(xi) - αt*ht(xi)*yi</w:t>
      </w:r>
      <w:r w:rsidDel="00000000" w:rsidR="00000000" w:rsidRPr="00000000">
        <w:rPr>
          <w:rtl w:val="0"/>
        </w:rPr>
        <w:t xml:space="preserve"> = e</w:t>
      </w:r>
      <w:r w:rsidDel="00000000" w:rsidR="00000000" w:rsidRPr="00000000">
        <w:rPr>
          <w:vertAlign w:val="superscript"/>
          <w:rtl w:val="0"/>
        </w:rPr>
        <w:t xml:space="preserve">-yi*Sum(j = 1..t-1)αj*hj(xi)</w:t>
      </w:r>
      <w:r w:rsidDel="00000000" w:rsidR="00000000" w:rsidRPr="00000000">
        <w:rPr>
          <w:rtl w:val="0"/>
        </w:rPr>
        <w:t xml:space="preserve">e</w:t>
      </w:r>
      <w:r w:rsidDel="00000000" w:rsidR="00000000" w:rsidRPr="00000000">
        <w:rPr>
          <w:vertAlign w:val="superscript"/>
          <w:rtl w:val="0"/>
        </w:rPr>
        <w:t xml:space="preserve">-αt*ht(xi)*yi</w:t>
      </w:r>
      <w:r w:rsidDel="00000000" w:rsidR="00000000" w:rsidRPr="00000000">
        <w:rPr>
          <w:rtl w:val="0"/>
        </w:rPr>
        <w:t xml:space="preserve">, odtud:)</w:t>
      </w:r>
    </w:p>
    <w:p w:rsidR="00000000" w:rsidDel="00000000" w:rsidP="00000000" w:rsidRDefault="00000000" w:rsidRPr="00000000" w14:paraId="000005A5">
      <w:pPr>
        <w:pageBreakBefore w:val="0"/>
        <w:rPr/>
      </w:pPr>
      <w:r w:rsidDel="00000000" w:rsidR="00000000" w:rsidRPr="00000000">
        <w:rPr>
          <w:rtl w:val="0"/>
        </w:rPr>
        <w:t xml:space="preserve">W</w:t>
      </w:r>
      <w:r w:rsidDel="00000000" w:rsidR="00000000" w:rsidRPr="00000000">
        <w:rPr>
          <w:vertAlign w:val="subscript"/>
          <w:rtl w:val="0"/>
        </w:rPr>
        <w:t xml:space="preserve">t</w:t>
      </w:r>
      <w:r w:rsidDel="00000000" w:rsidR="00000000" w:rsidRPr="00000000">
        <w:rPr>
          <w:rtl w:val="0"/>
        </w:rPr>
        <w:t xml:space="preserve">(i) = e</w:t>
      </w:r>
      <w:r w:rsidDel="00000000" w:rsidR="00000000" w:rsidRPr="00000000">
        <w:rPr>
          <w:vertAlign w:val="superscript"/>
          <w:rtl w:val="0"/>
        </w:rPr>
        <w:t xml:space="preserve">-yi*Sum(j = 1..t-1)αj*hj(xi)</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A6">
      <w:pPr>
        <w:pageBreakBefore w:val="0"/>
        <w:ind w:left="0" w:firstLine="0"/>
        <w:rPr>
          <w:b w:val="1"/>
        </w:rPr>
      </w:pPr>
      <w:r w:rsidDel="00000000" w:rsidR="00000000" w:rsidRPr="00000000">
        <w:rPr>
          <w:b w:val="1"/>
          <w:rtl w:val="0"/>
        </w:rPr>
        <w:t xml:space="preserve">c)</w:t>
      </w:r>
    </w:p>
    <w:p w:rsidR="00000000" w:rsidDel="00000000" w:rsidP="00000000" w:rsidRDefault="00000000" w:rsidRPr="00000000" w14:paraId="000005A7">
      <w:pPr>
        <w:pageBreakBefore w:val="0"/>
        <w:ind w:left="0" w:firstLine="0"/>
        <w:rPr/>
      </w:pPr>
      <w:r w:rsidDel="00000000" w:rsidR="00000000" w:rsidRPr="00000000">
        <w:rPr>
          <w:rtl w:val="0"/>
        </w:rPr>
        <w:t xml:space="preserve">Update váhy bodu (x</w:t>
      </w:r>
      <w:r w:rsidDel="00000000" w:rsidR="00000000" w:rsidRPr="00000000">
        <w:rPr>
          <w:vertAlign w:val="subscript"/>
          <w:rtl w:val="0"/>
        </w:rPr>
        <w:t xml:space="preserve">i</w:t>
      </w:r>
      <w:r w:rsidDel="00000000" w:rsidR="00000000" w:rsidRPr="00000000">
        <w:rPr>
          <w:rtl w:val="0"/>
        </w:rPr>
        <w:t xml:space="preserve">, y</w:t>
      </w:r>
      <w:r w:rsidDel="00000000" w:rsidR="00000000" w:rsidRPr="00000000">
        <w:rPr>
          <w:vertAlign w:val="subscript"/>
          <w:rtl w:val="0"/>
        </w:rPr>
        <w:t xml:space="preserve">i</w:t>
      </w:r>
      <w:r w:rsidDel="00000000" w:rsidR="00000000" w:rsidRPr="00000000">
        <w:rPr>
          <w:rtl w:val="0"/>
        </w:rPr>
        <w:t xml:space="preserve">) je definovaný W</w:t>
      </w:r>
      <w:r w:rsidDel="00000000" w:rsidR="00000000" w:rsidRPr="00000000">
        <w:rPr>
          <w:vertAlign w:val="subscript"/>
          <w:rtl w:val="0"/>
        </w:rPr>
        <w:t xml:space="preserve">t+1</w:t>
      </w:r>
      <w:r w:rsidDel="00000000" w:rsidR="00000000" w:rsidRPr="00000000">
        <w:rPr>
          <w:rtl w:val="0"/>
        </w:rPr>
        <w:t xml:space="preserve">(i) = W</w:t>
      </w:r>
      <w:r w:rsidDel="00000000" w:rsidR="00000000" w:rsidRPr="00000000">
        <w:rPr>
          <w:vertAlign w:val="subscript"/>
          <w:rtl w:val="0"/>
        </w:rPr>
        <w:t xml:space="preserve">t</w:t>
      </w:r>
      <w:r w:rsidDel="00000000" w:rsidR="00000000" w:rsidRPr="00000000">
        <w:rPr>
          <w:rtl w:val="0"/>
        </w:rPr>
        <w:t xml:space="preserve">(i)*e</w:t>
      </w:r>
      <w:r w:rsidDel="00000000" w:rsidR="00000000" w:rsidRPr="00000000">
        <w:rPr>
          <w:vertAlign w:val="superscript"/>
          <w:rtl w:val="0"/>
        </w:rPr>
        <w:t xml:space="preserve">-at*ht(xi)*yi</w:t>
      </w:r>
      <w:r w:rsidDel="00000000" w:rsidR="00000000" w:rsidRPr="00000000">
        <w:rPr>
          <w:rtl w:val="0"/>
        </w:rPr>
        <w:t xml:space="preserve">, kde a</w:t>
      </w:r>
      <w:r w:rsidDel="00000000" w:rsidR="00000000" w:rsidRPr="00000000">
        <w:rPr>
          <w:vertAlign w:val="subscript"/>
          <w:rtl w:val="0"/>
        </w:rPr>
        <w:t xml:space="preserve">t</w:t>
      </w:r>
      <w:r w:rsidDel="00000000" w:rsidR="00000000" w:rsidRPr="00000000">
        <w:rPr>
          <w:rtl w:val="0"/>
        </w:rPr>
        <w:t xml:space="preserve"> &gt; 0 je váha slabého klasifikátoru h</w:t>
      </w:r>
      <w:r w:rsidDel="00000000" w:rsidR="00000000" w:rsidRPr="00000000">
        <w:rPr>
          <w:vertAlign w:val="sub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 a</w:t>
      </w:r>
      <w:r w:rsidDel="00000000" w:rsidR="00000000" w:rsidRPr="00000000">
        <w:rPr>
          <w:vertAlign w:val="subscript"/>
          <w:rtl w:val="0"/>
        </w:rPr>
        <w:t xml:space="preserve">t</w:t>
      </w:r>
      <w:r w:rsidDel="00000000" w:rsidR="00000000" w:rsidRPr="00000000">
        <w:rPr>
          <w:rtl w:val="0"/>
        </w:rPr>
        <w:t xml:space="preserve"> = ½ ln((1 - err</w:t>
      </w:r>
      <w:r w:rsidDel="00000000" w:rsidR="00000000" w:rsidRPr="00000000">
        <w:rPr>
          <w:vertAlign w:val="subscript"/>
          <w:rtl w:val="0"/>
        </w:rPr>
        <w:t xml:space="preserve">t</w:t>
      </w:r>
      <w:r w:rsidDel="00000000" w:rsidR="00000000" w:rsidRPr="00000000">
        <w:rPr>
          <w:rtl w:val="0"/>
        </w:rPr>
        <w:t xml:space="preserve">)/</w:t>
      </w:r>
      <w:r w:rsidDel="00000000" w:rsidR="00000000" w:rsidRPr="00000000">
        <w:rPr>
          <w:rtl w:val="0"/>
        </w:rPr>
        <w:t xml:space="preserve">err</w:t>
      </w:r>
      <w:r w:rsidDel="00000000" w:rsidR="00000000" w:rsidRPr="00000000">
        <w:rPr>
          <w:vertAlign w:val="subscript"/>
          <w:rtl w:val="0"/>
        </w:rPr>
        <w:t xml:space="preserve">t</w:t>
      </w:r>
      <w:r w:rsidDel="00000000" w:rsidR="00000000" w:rsidRPr="00000000">
        <w:rPr>
          <w:rtl w:val="0"/>
        </w:rPr>
        <w:t xml:space="preserve">) pro err</w:t>
      </w:r>
      <w:r w:rsidDel="00000000" w:rsidR="00000000" w:rsidRPr="00000000">
        <w:rPr>
          <w:vertAlign w:val="subscript"/>
          <w:rtl w:val="0"/>
        </w:rPr>
        <w:t xml:space="preserve">t</w:t>
      </w:r>
      <w:r w:rsidDel="00000000" w:rsidR="00000000" w:rsidRPr="00000000">
        <w:rPr>
          <w:rtl w:val="0"/>
        </w:rPr>
        <w:t xml:space="preserve"> &lt; ½.</w:t>
      </w:r>
    </w:p>
    <w:p w:rsidR="00000000" w:rsidDel="00000000" w:rsidP="00000000" w:rsidRDefault="00000000" w:rsidRPr="00000000" w14:paraId="000005A8">
      <w:pPr>
        <w:pageBreakBefore w:val="0"/>
        <w:ind w:left="0" w:firstLine="0"/>
        <w:rPr/>
      </w:pPr>
      <w:r w:rsidDel="00000000" w:rsidR="00000000" w:rsidRPr="00000000">
        <w:rPr>
          <w:rtl w:val="0"/>
        </w:rPr>
        <w:t xml:space="preserve">U špatně klasifikovaný bodů je h</w:t>
      </w:r>
      <w:r w:rsidDel="00000000" w:rsidR="00000000" w:rsidRPr="00000000">
        <w:rPr>
          <w:vertAlign w:val="sub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)*y</w:t>
      </w:r>
      <w:r w:rsidDel="00000000" w:rsidR="00000000" w:rsidRPr="00000000">
        <w:rPr>
          <w:vertAlign w:val="subscript"/>
          <w:rtl w:val="0"/>
        </w:rPr>
        <w:t xml:space="preserve">i</w:t>
      </w:r>
      <w:r w:rsidDel="00000000" w:rsidR="00000000" w:rsidRPr="00000000">
        <w:rPr>
          <w:rtl w:val="0"/>
        </w:rPr>
        <w:t xml:space="preserve"> = -1, neboli W</w:t>
      </w:r>
      <w:r w:rsidDel="00000000" w:rsidR="00000000" w:rsidRPr="00000000">
        <w:rPr>
          <w:vertAlign w:val="subscript"/>
          <w:rtl w:val="0"/>
        </w:rPr>
        <w:t xml:space="preserve">t+1</w:t>
      </w:r>
      <w:r w:rsidDel="00000000" w:rsidR="00000000" w:rsidRPr="00000000">
        <w:rPr>
          <w:rtl w:val="0"/>
        </w:rPr>
        <w:t xml:space="preserve">(i) = W</w:t>
      </w:r>
      <w:r w:rsidDel="00000000" w:rsidR="00000000" w:rsidRPr="00000000">
        <w:rPr>
          <w:vertAlign w:val="subscript"/>
          <w:rtl w:val="0"/>
        </w:rPr>
        <w:t xml:space="preserve">t</w:t>
      </w:r>
      <w:r w:rsidDel="00000000" w:rsidR="00000000" w:rsidRPr="00000000">
        <w:rPr>
          <w:rtl w:val="0"/>
        </w:rPr>
        <w:t xml:space="preserve">(i)*e</w:t>
      </w:r>
      <w:r w:rsidDel="00000000" w:rsidR="00000000" w:rsidRPr="00000000">
        <w:rPr>
          <w:vertAlign w:val="superscript"/>
          <w:rtl w:val="0"/>
        </w:rPr>
        <w:t xml:space="preserve">at</w:t>
      </w:r>
      <w:r w:rsidDel="00000000" w:rsidR="00000000" w:rsidRPr="00000000">
        <w:rPr>
          <w:rtl w:val="0"/>
        </w:rPr>
        <w:t xml:space="preserve">, e</w:t>
      </w:r>
      <w:r w:rsidDel="00000000" w:rsidR="00000000" w:rsidRPr="00000000">
        <w:rPr>
          <w:vertAlign w:val="superscript"/>
          <w:rtl w:val="0"/>
        </w:rPr>
        <w:t xml:space="preserve">at</w:t>
      </w:r>
      <w:r w:rsidDel="00000000" w:rsidR="00000000" w:rsidRPr="00000000">
        <w:rPr>
          <w:rtl w:val="0"/>
        </w:rPr>
        <w:t xml:space="preserve"> &gt; 1.</w:t>
      </w:r>
    </w:p>
    <w:p w:rsidR="00000000" w:rsidDel="00000000" w:rsidP="00000000" w:rsidRDefault="00000000" w:rsidRPr="00000000" w14:paraId="000005A9">
      <w:pPr>
        <w:pageBreakBefore w:val="0"/>
        <w:rPr/>
      </w:pPr>
      <w:r w:rsidDel="00000000" w:rsidR="00000000" w:rsidRPr="00000000">
        <w:rPr>
          <w:rtl w:val="0"/>
        </w:rPr>
        <w:t xml:space="preserve">U správně klasifikovaný bodů je h</w:t>
      </w:r>
      <w:r w:rsidDel="00000000" w:rsidR="00000000" w:rsidRPr="00000000">
        <w:rPr>
          <w:vertAlign w:val="subscript"/>
          <w:rtl w:val="0"/>
        </w:rPr>
        <w:t xml:space="preserve">t</w:t>
      </w:r>
      <w:r w:rsidDel="00000000" w:rsidR="00000000" w:rsidRPr="00000000">
        <w:rPr>
          <w:rtl w:val="0"/>
        </w:rPr>
        <w:t xml:space="preserve">(x</w:t>
      </w:r>
      <w:r w:rsidDel="00000000" w:rsidR="00000000" w:rsidRPr="00000000">
        <w:rPr>
          <w:vertAlign w:val="subscript"/>
          <w:rtl w:val="0"/>
        </w:rPr>
        <w:t xml:space="preserve">i</w:t>
      </w:r>
      <w:r w:rsidDel="00000000" w:rsidR="00000000" w:rsidRPr="00000000">
        <w:rPr>
          <w:rtl w:val="0"/>
        </w:rPr>
        <w:t xml:space="preserve">)*y</w:t>
      </w:r>
      <w:r w:rsidDel="00000000" w:rsidR="00000000" w:rsidRPr="00000000">
        <w:rPr>
          <w:vertAlign w:val="subscript"/>
          <w:rtl w:val="0"/>
        </w:rPr>
        <w:t xml:space="preserve">i</w:t>
      </w:r>
      <w:r w:rsidDel="00000000" w:rsidR="00000000" w:rsidRPr="00000000">
        <w:rPr>
          <w:rtl w:val="0"/>
        </w:rPr>
        <w:t xml:space="preserve"> = 1, neboli W</w:t>
      </w:r>
      <w:r w:rsidDel="00000000" w:rsidR="00000000" w:rsidRPr="00000000">
        <w:rPr>
          <w:vertAlign w:val="subscript"/>
          <w:rtl w:val="0"/>
        </w:rPr>
        <w:t xml:space="preserve">t+1</w:t>
      </w:r>
      <w:r w:rsidDel="00000000" w:rsidR="00000000" w:rsidRPr="00000000">
        <w:rPr>
          <w:rtl w:val="0"/>
        </w:rPr>
        <w:t xml:space="preserve">(i) = W</w:t>
      </w:r>
      <w:r w:rsidDel="00000000" w:rsidR="00000000" w:rsidRPr="00000000">
        <w:rPr>
          <w:vertAlign w:val="subscript"/>
          <w:rtl w:val="0"/>
        </w:rPr>
        <w:t xml:space="preserve">t</w:t>
      </w:r>
      <w:r w:rsidDel="00000000" w:rsidR="00000000" w:rsidRPr="00000000">
        <w:rPr>
          <w:rtl w:val="0"/>
        </w:rPr>
        <w:t xml:space="preserve">(i)*e</w:t>
      </w:r>
      <w:r w:rsidDel="00000000" w:rsidR="00000000" w:rsidRPr="00000000">
        <w:rPr>
          <w:vertAlign w:val="superscript"/>
          <w:rtl w:val="0"/>
        </w:rPr>
        <w:t xml:space="preserve">-at</w:t>
      </w:r>
      <w:r w:rsidDel="00000000" w:rsidR="00000000" w:rsidRPr="00000000">
        <w:rPr>
          <w:rtl w:val="0"/>
        </w:rPr>
        <w:t xml:space="preserve">, e</w:t>
      </w:r>
      <w:r w:rsidDel="00000000" w:rsidR="00000000" w:rsidRPr="00000000">
        <w:rPr>
          <w:vertAlign w:val="superscript"/>
          <w:rtl w:val="0"/>
        </w:rPr>
        <w:t xml:space="preserve">-at</w:t>
      </w:r>
      <w:r w:rsidDel="00000000" w:rsidR="00000000" w:rsidRPr="00000000">
        <w:rPr>
          <w:rtl w:val="0"/>
        </w:rPr>
        <w:t xml:space="preserve"> &lt; 1.</w:t>
      </w:r>
    </w:p>
    <w:p w:rsidR="00000000" w:rsidDel="00000000" w:rsidP="00000000" w:rsidRDefault="00000000" w:rsidRPr="00000000" w14:paraId="000005AA">
      <w:pPr>
        <w:pageBreakBefore w:val="0"/>
        <w:rPr/>
      </w:pPr>
      <w:r w:rsidDel="00000000" w:rsidR="00000000" w:rsidRPr="00000000">
        <w:rPr>
          <w:rtl w:val="0"/>
        </w:rPr>
      </w:r>
    </w:p>
    <w:p w:rsidR="00000000" w:rsidDel="00000000" w:rsidP="00000000" w:rsidRDefault="00000000" w:rsidRPr="00000000" w14:paraId="000005AB">
      <w:pPr>
        <w:pageBreakBefore w:val="0"/>
        <w:rPr>
          <w:b w:val="1"/>
        </w:rPr>
      </w:pPr>
      <w:r w:rsidDel="00000000" w:rsidR="00000000" w:rsidRPr="00000000">
        <w:rPr>
          <w:b w:val="1"/>
          <w:rtl w:val="0"/>
        </w:rPr>
        <w:t xml:space="preserve">Task 2</w:t>
      </w:r>
    </w:p>
    <w:p w:rsidR="00000000" w:rsidDel="00000000" w:rsidP="00000000" w:rsidRDefault="00000000" w:rsidRPr="00000000" w14:paraId="000005AC">
      <w:pPr>
        <w:pageBreakBefore w:val="0"/>
        <w:rPr/>
      </w:pPr>
      <w:r w:rsidDel="00000000" w:rsidR="00000000" w:rsidRPr="00000000">
        <w:rPr>
          <w:rtl w:val="0"/>
        </w:rPr>
        <w:t xml:space="preserve">Viz </w:t>
      </w:r>
      <w:r w:rsidDel="00000000" w:rsidR="00000000" w:rsidRPr="00000000">
        <w:rPr>
          <w:b w:val="1"/>
          <w:rtl w:val="0"/>
        </w:rPr>
        <w:t xml:space="preserve">Problem 11.1</w:t>
      </w:r>
      <w:r w:rsidDel="00000000" w:rsidR="00000000" w:rsidRPr="00000000">
        <w:rPr>
          <w:rtl w:val="0"/>
        </w:rPr>
      </w:r>
    </w:p>
    <w:p w:rsidR="00000000" w:rsidDel="00000000" w:rsidP="00000000" w:rsidRDefault="00000000" w:rsidRPr="00000000" w14:paraId="000005AD">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5AE">
      <w:pPr>
        <w:pageBreakBefore w:val="0"/>
        <w:rPr/>
      </w:pPr>
      <w:r w:rsidDel="00000000" w:rsidR="00000000" w:rsidRPr="00000000">
        <w:rPr>
          <w:rtl w:val="0"/>
        </w:rPr>
        <w:t xml:space="preserve">4. RPZ Test 18.12.2020</w:t>
      </w:r>
    </w:p>
    <w:p w:rsidR="00000000" w:rsidDel="00000000" w:rsidP="00000000" w:rsidRDefault="00000000" w:rsidRPr="00000000" w14:paraId="000005AF">
      <w:pPr>
        <w:pageBreakBefore w:val="0"/>
        <w:rPr/>
      </w:pPr>
      <w:r w:rsidDel="00000000" w:rsidR="00000000" w:rsidRPr="00000000">
        <w:rPr/>
        <w:drawing>
          <wp:inline distB="114300" distT="114300" distL="114300" distR="114300">
            <wp:extent cx="4090988" cy="2033624"/>
            <wp:effectExtent b="0" l="0" r="0" t="0"/>
            <wp:docPr id="1" name="image9.png"/>
            <a:graphic>
              <a:graphicData uri="http://schemas.openxmlformats.org/drawingml/2006/picture">
                <pic:pic>
                  <pic:nvPicPr>
                    <pic:cNvPr id="0" name="image9.png"/>
                    <pic:cNvPicPr preferRelativeResize="0"/>
                  </pic:nvPicPr>
                  <pic:blipFill>
                    <a:blip r:embed="rId58"/>
                    <a:srcRect b="0" l="0" r="0" t="0"/>
                    <a:stretch>
                      <a:fillRect/>
                    </a:stretch>
                  </pic:blipFill>
                  <pic:spPr>
                    <a:xfrm>
                      <a:off x="0" y="0"/>
                      <a:ext cx="4090988" cy="2033624"/>
                    </a:xfrm>
                    <a:prstGeom prst="rect"/>
                    <a:ln/>
                  </pic:spPr>
                </pic:pic>
              </a:graphicData>
            </a:graphic>
          </wp:inline>
        </w:drawing>
      </w:r>
      <w:r w:rsidDel="00000000" w:rsidR="00000000" w:rsidRPr="00000000">
        <w:rPr/>
        <w:drawing>
          <wp:inline distB="114300" distT="114300" distL="114300" distR="114300">
            <wp:extent cx="4814888" cy="2805859"/>
            <wp:effectExtent b="0" l="0" r="0" t="0"/>
            <wp:docPr id="18" name="image29.jpg"/>
            <a:graphic>
              <a:graphicData uri="http://schemas.openxmlformats.org/drawingml/2006/picture">
                <pic:pic>
                  <pic:nvPicPr>
                    <pic:cNvPr id="0" name="image29.jpg"/>
                    <pic:cNvPicPr preferRelativeResize="0"/>
                  </pic:nvPicPr>
                  <pic:blipFill>
                    <a:blip r:embed="rId59"/>
                    <a:srcRect b="7095" l="1661" r="3986" t="19512"/>
                    <a:stretch>
                      <a:fillRect/>
                    </a:stretch>
                  </pic:blipFill>
                  <pic:spPr>
                    <a:xfrm>
                      <a:off x="0" y="0"/>
                      <a:ext cx="4814888" cy="2805859"/>
                    </a:xfrm>
                    <a:prstGeom prst="rect"/>
                    <a:ln/>
                  </pic:spPr>
                </pic:pic>
              </a:graphicData>
            </a:graphic>
          </wp:inline>
        </w:drawing>
      </w:r>
      <w:r w:rsidDel="00000000" w:rsidR="00000000" w:rsidRPr="00000000">
        <w:rPr/>
        <w:drawing>
          <wp:inline distB="114300" distT="114300" distL="114300" distR="114300">
            <wp:extent cx="4786313" cy="3367807"/>
            <wp:effectExtent b="0" l="0" r="0" t="0"/>
            <wp:docPr id="26" name="image27.jpg"/>
            <a:graphic>
              <a:graphicData uri="http://schemas.openxmlformats.org/drawingml/2006/picture">
                <pic:pic>
                  <pic:nvPicPr>
                    <pic:cNvPr id="0" name="image27.jpg"/>
                    <pic:cNvPicPr preferRelativeResize="0"/>
                  </pic:nvPicPr>
                  <pic:blipFill>
                    <a:blip r:embed="rId60"/>
                    <a:srcRect b="10996" l="3820" r="9302" t="7397"/>
                    <a:stretch>
                      <a:fillRect/>
                    </a:stretch>
                  </pic:blipFill>
                  <pic:spPr>
                    <a:xfrm>
                      <a:off x="0" y="0"/>
                      <a:ext cx="4786313" cy="336780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B0">
      <w:pPr>
        <w:pageBreakBefore w:val="0"/>
        <w:rPr/>
      </w:pPr>
      <w:r w:rsidDel="00000000" w:rsidR="00000000" w:rsidRPr="00000000">
        <w:rPr>
          <w:rtl w:val="0"/>
        </w:rPr>
        <w:t xml:space="preserve">4. RPZ Test 18.12.2020</w:t>
      </w:r>
    </w:p>
    <w:p w:rsidR="00000000" w:rsidDel="00000000" w:rsidP="00000000" w:rsidRDefault="00000000" w:rsidRPr="00000000" w14:paraId="000005B1">
      <w:pPr>
        <w:pageBreakBefore w:val="0"/>
        <w:rPr/>
      </w:pPr>
      <w:r w:rsidDel="00000000" w:rsidR="00000000" w:rsidRPr="00000000">
        <w:rPr/>
        <w:drawing>
          <wp:inline distB="114300" distT="114300" distL="114300" distR="114300">
            <wp:extent cx="5734050" cy="1901237"/>
            <wp:effectExtent b="0" l="0" r="0" t="0"/>
            <wp:docPr id="10" name="image7.png"/>
            <a:graphic>
              <a:graphicData uri="http://schemas.openxmlformats.org/drawingml/2006/picture">
                <pic:pic>
                  <pic:nvPicPr>
                    <pic:cNvPr id="0" name="image7.png"/>
                    <pic:cNvPicPr preferRelativeResize="0"/>
                  </pic:nvPicPr>
                  <pic:blipFill>
                    <a:blip r:embed="rId61"/>
                    <a:srcRect b="18718" l="0" r="0" t="8583"/>
                    <a:stretch>
                      <a:fillRect/>
                    </a:stretch>
                  </pic:blipFill>
                  <pic:spPr>
                    <a:xfrm>
                      <a:off x="0" y="0"/>
                      <a:ext cx="5734050" cy="1901237"/>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pageBreakBefore w:val="0"/>
        <w:rPr>
          <w:b w:val="1"/>
        </w:rPr>
      </w:pPr>
      <w:r w:rsidDel="00000000" w:rsidR="00000000" w:rsidRPr="00000000">
        <w:rPr>
          <w:b w:val="1"/>
          <w:rtl w:val="0"/>
        </w:rPr>
        <w:t xml:space="preserve">1)</w:t>
      </w:r>
    </w:p>
    <w:p w:rsidR="00000000" w:rsidDel="00000000" w:rsidP="00000000" w:rsidRDefault="00000000" w:rsidRPr="00000000" w14:paraId="000005B3">
      <w:pPr>
        <w:pageBreakBefore w:val="0"/>
        <w:rPr/>
      </w:pPr>
      <w:r w:rsidDel="00000000" w:rsidR="00000000" w:rsidRPr="00000000">
        <w:rPr>
          <w:rtl w:val="0"/>
        </w:rPr>
        <w:t xml:space="preserve">Keyword: horní odhad</w:t>
      </w:r>
    </w:p>
    <w:p w:rsidR="00000000" w:rsidDel="00000000" w:rsidP="00000000" w:rsidRDefault="00000000" w:rsidRPr="00000000" w14:paraId="000005B4">
      <w:pPr>
        <w:pageBreakBefore w:val="0"/>
        <w:rPr/>
      </w:pPr>
      <w:r w:rsidDel="00000000" w:rsidR="00000000" w:rsidRPr="00000000">
        <w:rPr>
          <w:rtl w:val="0"/>
        </w:rPr>
        <w:t xml:space="preserve">(přesněji: 1/N * Sum</w:t>
      </w:r>
      <w:r w:rsidDel="00000000" w:rsidR="00000000" w:rsidRPr="00000000">
        <w:rPr>
          <w:vertAlign w:val="subscript"/>
          <w:rtl w:val="0"/>
        </w:rPr>
        <w:t xml:space="preserve">i: H(xi) != yi</w:t>
      </w:r>
      <w:r w:rsidDel="00000000" w:rsidR="00000000" w:rsidRPr="00000000">
        <w:rPr>
          <w:rtl w:val="0"/>
        </w:rPr>
        <w:t xml:space="preserve"> 1 &lt;= Prod</w:t>
      </w:r>
      <w:r w:rsidDel="00000000" w:rsidR="00000000" w:rsidRPr="00000000">
        <w:rPr>
          <w:vertAlign w:val="subscript"/>
          <w:rtl w:val="0"/>
        </w:rPr>
        <w:t xml:space="preserve">t = 1..T</w:t>
      </w:r>
      <w:r w:rsidDel="00000000" w:rsidR="00000000" w:rsidRPr="00000000">
        <w:rPr>
          <w:rtl w:val="0"/>
        </w:rPr>
        <w:t xml:space="preserve"> Z</w:t>
      </w:r>
      <w:r w:rsidDel="00000000" w:rsidR="00000000" w:rsidRPr="00000000">
        <w:rPr>
          <w:vertAlign w:val="subscript"/>
          <w:rtl w:val="0"/>
        </w:rPr>
        <w:t xml:space="preserve">t</w:t>
      </w:r>
      <w:r w:rsidDel="00000000" w:rsidR="00000000" w:rsidRPr="00000000">
        <w:rPr>
          <w:rtl w:val="0"/>
        </w:rPr>
        <w:t xml:space="preserve">, kde Z</w:t>
      </w:r>
      <w:r w:rsidDel="00000000" w:rsidR="00000000" w:rsidRPr="00000000">
        <w:rPr>
          <w:vertAlign w:val="subscript"/>
          <w:rtl w:val="0"/>
        </w:rPr>
        <w:t xml:space="preserve">t</w:t>
      </w:r>
      <w:r w:rsidDel="00000000" w:rsidR="00000000" w:rsidRPr="00000000">
        <w:rPr>
          <w:rtl w:val="0"/>
        </w:rPr>
        <w:t xml:space="preserve"> jsou normalizační konstanty rozdělení vah bodů D</w:t>
      </w:r>
      <w:r w:rsidDel="00000000" w:rsidR="00000000" w:rsidRPr="00000000">
        <w:rPr>
          <w:vertAlign w:val="subscript"/>
          <w:rtl w:val="0"/>
        </w:rPr>
        <w:t xml:space="preserve">t</w:t>
      </w:r>
      <w:r w:rsidDel="00000000" w:rsidR="00000000" w:rsidRPr="00000000">
        <w:rPr>
          <w:rtl w:val="0"/>
        </w:rPr>
        <w:t xml:space="preserve">(i), které minimaluzujeme optimální volbou vah slabých klasifikátorů α</w:t>
      </w:r>
      <w:r w:rsidDel="00000000" w:rsidR="00000000" w:rsidRPr="00000000">
        <w:rPr>
          <w:vertAlign w:val="subscript"/>
          <w:rtl w:val="0"/>
        </w:rPr>
        <w:t xml:space="preserve">t</w:t>
      </w:r>
      <w:r w:rsidDel="00000000" w:rsidR="00000000" w:rsidRPr="00000000">
        <w:rPr>
          <w:rtl w:val="0"/>
        </w:rPr>
        <w:t xml:space="preserve">)</w:t>
      </w:r>
    </w:p>
    <w:p w:rsidR="00000000" w:rsidDel="00000000" w:rsidP="00000000" w:rsidRDefault="00000000" w:rsidRPr="00000000" w14:paraId="000005B5">
      <w:pPr>
        <w:pageBreakBefore w:val="0"/>
        <w:rPr>
          <w:b w:val="1"/>
        </w:rPr>
      </w:pPr>
      <w:r w:rsidDel="00000000" w:rsidR="00000000" w:rsidRPr="00000000">
        <w:rPr>
          <w:b w:val="1"/>
          <w:rtl w:val="0"/>
        </w:rPr>
        <w:t xml:space="preserve">2)</w:t>
      </w:r>
    </w:p>
    <w:p w:rsidR="00000000" w:rsidDel="00000000" w:rsidP="00000000" w:rsidRDefault="00000000" w:rsidRPr="00000000" w14:paraId="000005B6">
      <w:pPr>
        <w:pageBreakBefore w:val="0"/>
        <w:rPr/>
      </w:pPr>
      <w:r w:rsidDel="00000000" w:rsidR="00000000" w:rsidRPr="00000000">
        <w:rPr>
          <w:rtl w:val="0"/>
        </w:rPr>
        <w:t xml:space="preserve">Derivací Z</w:t>
      </w:r>
      <w:r w:rsidDel="00000000" w:rsidR="00000000" w:rsidRPr="00000000">
        <w:rPr>
          <w:vertAlign w:val="subscript"/>
          <w:rtl w:val="0"/>
        </w:rPr>
        <w:t xml:space="preserve">t</w:t>
      </w:r>
      <w:r w:rsidDel="00000000" w:rsidR="00000000" w:rsidRPr="00000000">
        <w:rPr>
          <w:rtl w:val="0"/>
        </w:rPr>
        <w:t xml:space="preserve"> podle α</w:t>
      </w:r>
      <w:r w:rsidDel="00000000" w:rsidR="00000000" w:rsidRPr="00000000">
        <w:rPr>
          <w:vertAlign w:val="subscript"/>
          <w:rtl w:val="0"/>
        </w:rPr>
        <w:t xml:space="preserve">t</w:t>
      </w:r>
      <w:r w:rsidDel="00000000" w:rsidR="00000000" w:rsidRPr="00000000">
        <w:rPr>
          <w:rtl w:val="0"/>
        </w:rPr>
        <w:t xml:space="preserve">:</w:t>
      </w:r>
    </w:p>
    <w:p w:rsidR="00000000" w:rsidDel="00000000" w:rsidP="00000000" w:rsidRDefault="00000000" w:rsidRPr="00000000" w14:paraId="000005B7">
      <w:pPr>
        <w:pageBreakBefore w:val="0"/>
        <w:rPr/>
      </w:pPr>
      <w:r w:rsidDel="00000000" w:rsidR="00000000" w:rsidRPr="00000000">
        <w:rPr>
          <w:rtl w:val="0"/>
        </w:rPr>
        <w:t xml:space="preserve">Z</w:t>
      </w:r>
      <w:r w:rsidDel="00000000" w:rsidR="00000000" w:rsidRPr="00000000">
        <w:rPr>
          <w:vertAlign w:val="subscript"/>
          <w:rtl w:val="0"/>
        </w:rPr>
        <w:t xml:space="preserve">t</w:t>
      </w:r>
      <w:r w:rsidDel="00000000" w:rsidR="00000000" w:rsidRPr="00000000">
        <w:rPr>
          <w:rtl w:val="0"/>
        </w:rPr>
        <w:t xml:space="preserve"> = Sum</w:t>
      </w:r>
      <w:r w:rsidDel="00000000" w:rsidR="00000000" w:rsidRPr="00000000">
        <w:rPr>
          <w:vertAlign w:val="subscript"/>
          <w:rtl w:val="0"/>
        </w:rPr>
        <w:t xml:space="preserve">i: H(xi) != yi</w:t>
      </w:r>
      <w:r w:rsidDel="00000000" w:rsidR="00000000" w:rsidRPr="00000000">
        <w:rPr>
          <w:rtl w:val="0"/>
        </w:rPr>
        <w:t xml:space="preserve"> D</w:t>
      </w:r>
      <w:r w:rsidDel="00000000" w:rsidR="00000000" w:rsidRPr="00000000">
        <w:rPr>
          <w:vertAlign w:val="subscript"/>
          <w:rtl w:val="0"/>
        </w:rPr>
        <w:t xml:space="preserve">t</w:t>
      </w:r>
      <w:r w:rsidDel="00000000" w:rsidR="00000000" w:rsidRPr="00000000">
        <w:rPr>
          <w:rtl w:val="0"/>
        </w:rPr>
        <w:t xml:space="preserve">(i)*e</w:t>
      </w:r>
      <w:r w:rsidDel="00000000" w:rsidR="00000000" w:rsidRPr="00000000">
        <w:rPr>
          <w:vertAlign w:val="superscript"/>
          <w:rtl w:val="0"/>
        </w:rPr>
        <w:t xml:space="preserve">αt</w:t>
      </w:r>
      <w:r w:rsidDel="00000000" w:rsidR="00000000" w:rsidRPr="00000000">
        <w:rPr>
          <w:rtl w:val="0"/>
        </w:rPr>
        <w:t xml:space="preserve"> + Sum</w:t>
      </w:r>
      <w:r w:rsidDel="00000000" w:rsidR="00000000" w:rsidRPr="00000000">
        <w:rPr>
          <w:vertAlign w:val="subscript"/>
          <w:rtl w:val="0"/>
        </w:rPr>
        <w:t xml:space="preserve">i: H(xi) = yi</w:t>
      </w:r>
      <w:r w:rsidDel="00000000" w:rsidR="00000000" w:rsidRPr="00000000">
        <w:rPr>
          <w:rtl w:val="0"/>
        </w:rPr>
        <w:t xml:space="preserve"> D</w:t>
      </w:r>
      <w:r w:rsidDel="00000000" w:rsidR="00000000" w:rsidRPr="00000000">
        <w:rPr>
          <w:vertAlign w:val="subscript"/>
          <w:rtl w:val="0"/>
        </w:rPr>
        <w:t xml:space="preserve">t</w:t>
      </w:r>
      <w:r w:rsidDel="00000000" w:rsidR="00000000" w:rsidRPr="00000000">
        <w:rPr>
          <w:rtl w:val="0"/>
        </w:rPr>
        <w:t xml:space="preserve">(i)*e</w:t>
      </w:r>
      <w:r w:rsidDel="00000000" w:rsidR="00000000" w:rsidRPr="00000000">
        <w:rPr>
          <w:vertAlign w:val="superscript"/>
          <w:rtl w:val="0"/>
        </w:rPr>
        <w:t xml:space="preserve">-αt</w:t>
      </w:r>
      <w:r w:rsidDel="00000000" w:rsidR="00000000" w:rsidRPr="00000000">
        <w:rPr>
          <w:rtl w:val="0"/>
        </w:rPr>
        <w:t xml:space="preserve"> = є</w:t>
      </w:r>
      <w:r w:rsidDel="00000000" w:rsidR="00000000" w:rsidRPr="00000000">
        <w:rPr>
          <w:vertAlign w:val="subscript"/>
          <w:rtl w:val="0"/>
        </w:rPr>
        <w:t xml:space="preserve">t</w:t>
      </w:r>
      <w:r w:rsidDel="00000000" w:rsidR="00000000" w:rsidRPr="00000000">
        <w:rPr>
          <w:rtl w:val="0"/>
        </w:rPr>
        <w:t xml:space="preserve">*e</w:t>
      </w:r>
      <w:r w:rsidDel="00000000" w:rsidR="00000000" w:rsidRPr="00000000">
        <w:rPr>
          <w:vertAlign w:val="superscript"/>
          <w:rtl w:val="0"/>
        </w:rPr>
        <w:t xml:space="preserve">αt</w:t>
      </w:r>
      <w:r w:rsidDel="00000000" w:rsidR="00000000" w:rsidRPr="00000000">
        <w:rPr>
          <w:rtl w:val="0"/>
        </w:rPr>
        <w:t xml:space="preserve"> + (1 - є</w:t>
      </w:r>
      <w:r w:rsidDel="00000000" w:rsidR="00000000" w:rsidRPr="00000000">
        <w:rPr>
          <w:vertAlign w:val="subscript"/>
          <w:rtl w:val="0"/>
        </w:rPr>
        <w:t xml:space="preserve">t</w:t>
      </w:r>
      <w:r w:rsidDel="00000000" w:rsidR="00000000" w:rsidRPr="00000000">
        <w:rPr>
          <w:rtl w:val="0"/>
        </w:rPr>
        <w:t xml:space="preserve">)*e</w:t>
      </w:r>
      <w:r w:rsidDel="00000000" w:rsidR="00000000" w:rsidRPr="00000000">
        <w:rPr>
          <w:vertAlign w:val="superscript"/>
          <w:rtl w:val="0"/>
        </w:rPr>
        <w:t xml:space="preserve">-αt</w:t>
      </w:r>
      <w:r w:rsidDel="00000000" w:rsidR="00000000" w:rsidRPr="00000000">
        <w:rPr>
          <w:rtl w:val="0"/>
        </w:rPr>
        <w:t xml:space="preserve"> </w:t>
      </w:r>
    </w:p>
    <w:p w:rsidR="00000000" w:rsidDel="00000000" w:rsidP="00000000" w:rsidRDefault="00000000" w:rsidRPr="00000000" w14:paraId="000005B8">
      <w:pPr>
        <w:pageBreakBefore w:val="0"/>
        <w:rPr/>
      </w:pPr>
      <w:r w:rsidDel="00000000" w:rsidR="00000000" w:rsidRPr="00000000">
        <w:rPr>
          <w:rFonts w:ascii="Arial Unicode MS" w:cs="Arial Unicode MS" w:eastAsia="Arial Unicode MS" w:hAnsi="Arial Unicode MS"/>
          <w:rtl w:val="0"/>
        </w:rPr>
        <w:t xml:space="preserve">∂Z</w:t>
      </w:r>
      <w:r w:rsidDel="00000000" w:rsidR="00000000" w:rsidRPr="00000000">
        <w:rPr>
          <w:vertAlign w:val="subscript"/>
          <w:rtl w:val="0"/>
        </w:rPr>
        <w:t xml:space="preserve">t</w:t>
      </w:r>
      <w:r w:rsidDel="00000000" w:rsidR="00000000" w:rsidRPr="00000000">
        <w:rPr>
          <w:rFonts w:ascii="Arial Unicode MS" w:cs="Arial Unicode MS" w:eastAsia="Arial Unicode MS" w:hAnsi="Arial Unicode MS"/>
          <w:rtl w:val="0"/>
        </w:rPr>
        <w:t xml:space="preserve">/∂α</w:t>
      </w:r>
      <w:r w:rsidDel="00000000" w:rsidR="00000000" w:rsidRPr="00000000">
        <w:rPr>
          <w:vertAlign w:val="subscript"/>
          <w:rtl w:val="0"/>
        </w:rPr>
        <w:t xml:space="preserve">t</w:t>
      </w:r>
      <w:r w:rsidDel="00000000" w:rsidR="00000000" w:rsidRPr="00000000">
        <w:rPr>
          <w:rtl w:val="0"/>
        </w:rPr>
        <w:t xml:space="preserve"> = є</w:t>
      </w:r>
      <w:r w:rsidDel="00000000" w:rsidR="00000000" w:rsidRPr="00000000">
        <w:rPr>
          <w:vertAlign w:val="subscript"/>
          <w:rtl w:val="0"/>
        </w:rPr>
        <w:t xml:space="preserve">t</w:t>
      </w:r>
      <w:r w:rsidDel="00000000" w:rsidR="00000000" w:rsidRPr="00000000">
        <w:rPr>
          <w:rtl w:val="0"/>
        </w:rPr>
        <w:t xml:space="preserve">*e</w:t>
      </w:r>
      <w:r w:rsidDel="00000000" w:rsidR="00000000" w:rsidRPr="00000000">
        <w:rPr>
          <w:vertAlign w:val="superscript"/>
          <w:rtl w:val="0"/>
        </w:rPr>
        <w:t xml:space="preserve">αt</w:t>
      </w:r>
      <w:r w:rsidDel="00000000" w:rsidR="00000000" w:rsidRPr="00000000">
        <w:rPr>
          <w:rtl w:val="0"/>
        </w:rPr>
        <w:t xml:space="preserve"> - (1 - є</w:t>
      </w:r>
      <w:r w:rsidDel="00000000" w:rsidR="00000000" w:rsidRPr="00000000">
        <w:rPr>
          <w:vertAlign w:val="subscript"/>
          <w:rtl w:val="0"/>
        </w:rPr>
        <w:t xml:space="preserve">t</w:t>
      </w:r>
      <w:r w:rsidDel="00000000" w:rsidR="00000000" w:rsidRPr="00000000">
        <w:rPr>
          <w:rtl w:val="0"/>
        </w:rPr>
        <w:t xml:space="preserve">)*e</w:t>
      </w:r>
      <w:r w:rsidDel="00000000" w:rsidR="00000000" w:rsidRPr="00000000">
        <w:rPr>
          <w:vertAlign w:val="superscript"/>
          <w:rtl w:val="0"/>
        </w:rPr>
        <w:t xml:space="preserve">-αt</w:t>
      </w:r>
      <w:r w:rsidDel="00000000" w:rsidR="00000000" w:rsidRPr="00000000">
        <w:rPr>
          <w:rtl w:val="0"/>
        </w:rPr>
        <w:t xml:space="preserve"> = 0</w:t>
      </w:r>
    </w:p>
    <w:p w:rsidR="00000000" w:rsidDel="00000000" w:rsidP="00000000" w:rsidRDefault="00000000" w:rsidRPr="00000000" w14:paraId="000005B9">
      <w:pPr>
        <w:pageBreakBefore w:val="0"/>
        <w:rPr/>
      </w:pPr>
      <w:r w:rsidDel="00000000" w:rsidR="00000000" w:rsidRPr="00000000">
        <w:rPr>
          <w:rtl w:val="0"/>
        </w:rPr>
        <w:t xml:space="preserve">є</w:t>
      </w:r>
      <w:r w:rsidDel="00000000" w:rsidR="00000000" w:rsidRPr="00000000">
        <w:rPr>
          <w:vertAlign w:val="subscript"/>
          <w:rtl w:val="0"/>
        </w:rPr>
        <w:t xml:space="preserve">t</w:t>
      </w:r>
      <w:r w:rsidDel="00000000" w:rsidR="00000000" w:rsidRPr="00000000">
        <w:rPr>
          <w:rtl w:val="0"/>
        </w:rPr>
        <w:t xml:space="preserve">*e</w:t>
      </w:r>
      <w:r w:rsidDel="00000000" w:rsidR="00000000" w:rsidRPr="00000000">
        <w:rPr>
          <w:vertAlign w:val="superscript"/>
          <w:rtl w:val="0"/>
        </w:rPr>
        <w:t xml:space="preserve">αt</w:t>
      </w:r>
      <w:r w:rsidDel="00000000" w:rsidR="00000000" w:rsidRPr="00000000">
        <w:rPr>
          <w:rtl w:val="0"/>
        </w:rPr>
        <w:t xml:space="preserve"> = (1 - є</w:t>
      </w:r>
      <w:r w:rsidDel="00000000" w:rsidR="00000000" w:rsidRPr="00000000">
        <w:rPr>
          <w:vertAlign w:val="subscript"/>
          <w:rtl w:val="0"/>
        </w:rPr>
        <w:t xml:space="preserve">t</w:t>
      </w:r>
      <w:r w:rsidDel="00000000" w:rsidR="00000000" w:rsidRPr="00000000">
        <w:rPr>
          <w:rtl w:val="0"/>
        </w:rPr>
        <w:t xml:space="preserve">)*e</w:t>
      </w:r>
      <w:r w:rsidDel="00000000" w:rsidR="00000000" w:rsidRPr="00000000">
        <w:rPr>
          <w:vertAlign w:val="superscript"/>
          <w:rtl w:val="0"/>
        </w:rPr>
        <w:t xml:space="preserve">-αt</w:t>
      </w:r>
      <w:r w:rsidDel="00000000" w:rsidR="00000000" w:rsidRPr="00000000">
        <w:rPr>
          <w:rtl w:val="0"/>
        </w:rPr>
        <w:t xml:space="preserve">… α</w:t>
      </w:r>
      <w:r w:rsidDel="00000000" w:rsidR="00000000" w:rsidRPr="00000000">
        <w:rPr>
          <w:vertAlign w:val="subscript"/>
          <w:rtl w:val="0"/>
        </w:rPr>
        <w:t xml:space="preserve">t</w:t>
      </w:r>
      <w:r w:rsidDel="00000000" w:rsidR="00000000" w:rsidRPr="00000000">
        <w:rPr>
          <w:rtl w:val="0"/>
        </w:rPr>
        <w:t xml:space="preserve"> = ½*ln((1 - є</w:t>
      </w:r>
      <w:r w:rsidDel="00000000" w:rsidR="00000000" w:rsidRPr="00000000">
        <w:rPr>
          <w:vertAlign w:val="subscript"/>
          <w:rtl w:val="0"/>
        </w:rPr>
        <w:t xml:space="preserve">t</w:t>
      </w:r>
      <w:r w:rsidDel="00000000" w:rsidR="00000000" w:rsidRPr="00000000">
        <w:rPr>
          <w:rtl w:val="0"/>
        </w:rPr>
        <w:t xml:space="preserve">)/є</w:t>
      </w:r>
      <w:r w:rsidDel="00000000" w:rsidR="00000000" w:rsidRPr="00000000">
        <w:rPr>
          <w:vertAlign w:val="subscript"/>
          <w:rtl w:val="0"/>
        </w:rPr>
        <w:t xml:space="preserve">t</w:t>
      </w:r>
      <w:r w:rsidDel="00000000" w:rsidR="00000000" w:rsidRPr="00000000">
        <w:rPr>
          <w:rtl w:val="0"/>
        </w:rPr>
        <w:t xml:space="preserve">)</w:t>
      </w:r>
    </w:p>
    <w:p w:rsidR="00000000" w:rsidDel="00000000" w:rsidP="00000000" w:rsidRDefault="00000000" w:rsidRPr="00000000" w14:paraId="000005BA">
      <w:pPr>
        <w:pageBreakBefore w:val="0"/>
        <w:rPr>
          <w:b w:val="1"/>
        </w:rPr>
      </w:pPr>
      <w:r w:rsidDel="00000000" w:rsidR="00000000" w:rsidRPr="00000000">
        <w:rPr>
          <w:b w:val="1"/>
          <w:rtl w:val="0"/>
        </w:rPr>
        <w:t xml:space="preserve">3)</w:t>
      </w:r>
    </w:p>
    <w:p w:rsidR="00000000" w:rsidDel="00000000" w:rsidP="00000000" w:rsidRDefault="00000000" w:rsidRPr="00000000" w14:paraId="000005BB">
      <w:pPr>
        <w:pageBreakBefore w:val="0"/>
        <w:rPr/>
      </w:pPr>
      <w:r w:rsidDel="00000000" w:rsidR="00000000" w:rsidRPr="00000000">
        <w:rPr>
          <w:rtl w:val="0"/>
        </w:rPr>
        <w:t xml:space="preserve">decreasing, finite, local, “data-to-cluster reassignment”</w:t>
      </w:r>
      <w:ins w:author="Radim Špetlík" w:id="56" w:date="2021-12-16T11:21:24Z">
        <w:r w:rsidDel="00000000" w:rsidR="00000000" w:rsidRPr="00000000">
          <w:rPr>
            <w:rtl w:val="0"/>
          </w:rPr>
          <w:t xml:space="preserve"> </w:t>
        </w:r>
        <w:r w:rsidDel="00000000" w:rsidR="00000000" w:rsidRPr="00000000">
          <w:fldChar w:fldCharType="begin"/>
        </w:r>
        <w:r w:rsidDel="00000000" w:rsidR="00000000" w:rsidRPr="00000000">
          <w:instrText xml:space="preserve">HYPERLINK "mailto:spetlrad@fel.cvut.cz"</w:instrText>
        </w:r>
        <w:r w:rsidDel="00000000" w:rsidR="00000000" w:rsidRPr="00000000">
          <w:fldChar w:fldCharType="separate"/>
        </w:r>
        <w:r w:rsidDel="00000000" w:rsidR="00000000" w:rsidRPr="00000000">
          <w:rPr>
            <w:rtl w:val="0"/>
          </w:rPr>
          <w:t xml:space="preserve">spetlrad@fel.cvut.cz</w:t>
        </w:r>
        <w:r w:rsidDel="00000000" w:rsidR="00000000" w:rsidRPr="00000000">
          <w:fldChar w:fldCharType="end"/>
        </w:r>
        <w:r w:rsidDel="00000000" w:rsidR="00000000" w:rsidRPr="00000000">
          <w:rPr>
            <w:rtl w:val="0"/>
          </w:rPr>
          <w:t xml:space="preserve">: takova pekna otazka a uz ji nemuzu pouzit a musim vymyslet neco jinyho, achjo :(</w:t>
        </w:r>
      </w:ins>
      <w:r w:rsidDel="00000000" w:rsidR="00000000" w:rsidRPr="00000000">
        <w:rPr>
          <w:rtl w:val="0"/>
        </w:rPr>
      </w:r>
    </w:p>
    <w:p w:rsidR="00000000" w:rsidDel="00000000" w:rsidP="00000000" w:rsidRDefault="00000000" w:rsidRPr="00000000" w14:paraId="000005BC">
      <w:pPr>
        <w:pageBreakBefore w:val="0"/>
        <w:rPr>
          <w:b w:val="1"/>
        </w:rPr>
      </w:pPr>
      <w:r w:rsidDel="00000000" w:rsidR="00000000" w:rsidRPr="00000000">
        <w:rPr>
          <w:b w:val="1"/>
          <w:rtl w:val="0"/>
        </w:rPr>
        <w:t xml:space="preserve">4)</w:t>
      </w:r>
    </w:p>
    <w:p w:rsidR="00000000" w:rsidDel="00000000" w:rsidP="00000000" w:rsidRDefault="00000000" w:rsidRPr="00000000" w14:paraId="000005BD">
      <w:pPr>
        <w:pageBreakBefore w:val="0"/>
        <w:rPr/>
      </w:pPr>
      <w:r w:rsidDel="00000000" w:rsidR="00000000" w:rsidRPr="00000000">
        <w:rPr>
          <w:rtl w:val="0"/>
        </w:rPr>
        <w:t xml:space="preserve">Obecný K-means:</w:t>
      </w:r>
    </w:p>
    <w:p w:rsidR="00000000" w:rsidDel="00000000" w:rsidP="00000000" w:rsidRDefault="00000000" w:rsidRPr="00000000" w14:paraId="000005BE">
      <w:pPr>
        <w:pageBreakBefore w:val="0"/>
        <w:rPr/>
      </w:pPr>
      <w:r w:rsidDel="00000000" w:rsidR="00000000" w:rsidRPr="00000000">
        <w:rPr>
          <w:rtl w:val="0"/>
        </w:rPr>
        <w:t xml:space="preserve">Máme N bodů x</w:t>
      </w:r>
      <w:r w:rsidDel="00000000" w:rsidR="00000000" w:rsidRPr="00000000">
        <w:rPr>
          <w:vertAlign w:val="subscript"/>
          <w:rtl w:val="0"/>
        </w:rPr>
        <w:t xml:space="preserve">i</w:t>
      </w:r>
      <w:r w:rsidDel="00000000" w:rsidR="00000000" w:rsidRPr="00000000">
        <w:rPr>
          <w:rtl w:val="0"/>
        </w:rPr>
        <w:t xml:space="preserve"> a chceme je rozdělit do K shluků.</w:t>
      </w:r>
    </w:p>
    <w:p w:rsidR="00000000" w:rsidDel="00000000" w:rsidP="00000000" w:rsidRDefault="00000000" w:rsidRPr="00000000" w14:paraId="000005BF">
      <w:pPr>
        <w:pageBreakBefore w:val="0"/>
        <w:numPr>
          <w:ilvl w:val="0"/>
          <w:numId w:val="38"/>
        </w:numPr>
        <w:ind w:left="720" w:hanging="360"/>
        <w:rPr>
          <w:u w:val="none"/>
        </w:rPr>
      </w:pPr>
      <w:r w:rsidDel="00000000" w:rsidR="00000000" w:rsidRPr="00000000">
        <w:rPr>
          <w:rtl w:val="0"/>
        </w:rPr>
        <w:t xml:space="preserve">init centra (c</w:t>
      </w:r>
      <w:r w:rsidDel="00000000" w:rsidR="00000000" w:rsidRPr="00000000">
        <w:rPr>
          <w:vertAlign w:val="subscript"/>
          <w:rtl w:val="0"/>
        </w:rPr>
        <w:t xml:space="preserve">1</w:t>
      </w:r>
      <w:r w:rsidDel="00000000" w:rsidR="00000000" w:rsidRPr="00000000">
        <w:rPr>
          <w:rtl w:val="0"/>
        </w:rPr>
        <w:t xml:space="preserve">, …, c</w:t>
      </w:r>
      <w:r w:rsidDel="00000000" w:rsidR="00000000" w:rsidRPr="00000000">
        <w:rPr>
          <w:vertAlign w:val="subscript"/>
          <w:rtl w:val="0"/>
        </w:rPr>
        <w:t xml:space="preserve">K</w:t>
      </w:r>
      <w:r w:rsidDel="00000000" w:rsidR="00000000" w:rsidRPr="00000000">
        <w:rPr>
          <w:rtl w:val="0"/>
        </w:rPr>
        <w:t xml:space="preserve">) (např. náhodně nebo podle K-Means++)</w:t>
      </w:r>
    </w:p>
    <w:p w:rsidR="00000000" w:rsidDel="00000000" w:rsidP="00000000" w:rsidRDefault="00000000" w:rsidRPr="00000000" w14:paraId="000005C0">
      <w:pPr>
        <w:pageBreakBefore w:val="0"/>
        <w:numPr>
          <w:ilvl w:val="0"/>
          <w:numId w:val="38"/>
        </w:numPr>
        <w:ind w:left="720" w:hanging="360"/>
        <w:rPr>
          <w:u w:val="none"/>
        </w:rPr>
      </w:pPr>
      <w:r w:rsidDel="00000000" w:rsidR="00000000" w:rsidRPr="00000000">
        <w:rPr>
          <w:rtl w:val="0"/>
        </w:rPr>
        <w:t xml:space="preserve">nalezneme každému bodu nejbližší centrum, tj. vytvoříme shluky:</w:t>
      </w:r>
    </w:p>
    <w:p w:rsidR="00000000" w:rsidDel="00000000" w:rsidP="00000000" w:rsidRDefault="00000000" w:rsidRPr="00000000" w14:paraId="000005C1">
      <w:pPr>
        <w:pageBreakBefore w:val="0"/>
        <w:ind w:left="720" w:firstLine="0"/>
        <w:rPr/>
      </w:pPr>
      <w:r w:rsidDel="00000000" w:rsidR="00000000" w:rsidRPr="00000000">
        <w:rPr>
          <w:rtl w:val="0"/>
        </w:rPr>
        <w:t xml:space="preserve">T</w:t>
      </w:r>
      <w:r w:rsidDel="00000000" w:rsidR="00000000" w:rsidRPr="00000000">
        <w:rPr>
          <w:vertAlign w:val="subscript"/>
          <w:rtl w:val="0"/>
        </w:rPr>
        <w:t xml:space="preserve">k</w:t>
      </w:r>
      <w:r w:rsidDel="00000000" w:rsidR="00000000" w:rsidRPr="00000000">
        <w:rPr>
          <w:rtl w:val="0"/>
        </w:rPr>
        <w:t xml:space="preserve"> = {x</w:t>
      </w:r>
      <w:r w:rsidDel="00000000" w:rsidR="00000000" w:rsidRPr="00000000">
        <w:rPr>
          <w:vertAlign w:val="subscript"/>
          <w:rtl w:val="0"/>
        </w:rPr>
        <w:t xml:space="preserve">i</w:t>
      </w:r>
      <w:r w:rsidDel="00000000" w:rsidR="00000000" w:rsidRPr="00000000">
        <w:rPr>
          <w:rtl w:val="0"/>
        </w:rPr>
        <w:t xml:space="preserve"> | d(x</w:t>
      </w:r>
      <w:r w:rsidDel="00000000" w:rsidR="00000000" w:rsidRPr="00000000">
        <w:rPr>
          <w:vertAlign w:val="subscript"/>
          <w:rtl w:val="0"/>
        </w:rPr>
        <w:t xml:space="preserve">i</w:t>
      </w:r>
      <w:r w:rsidDel="00000000" w:rsidR="00000000" w:rsidRPr="00000000">
        <w:rPr>
          <w:rtl w:val="0"/>
        </w:rPr>
        <w:t xml:space="preserve">, c</w:t>
      </w:r>
      <w:r w:rsidDel="00000000" w:rsidR="00000000" w:rsidRPr="00000000">
        <w:rPr>
          <w:vertAlign w:val="subscript"/>
          <w:rtl w:val="0"/>
        </w:rPr>
        <w:t xml:space="preserve">k</w:t>
      </w:r>
      <w:r w:rsidDel="00000000" w:rsidR="00000000" w:rsidRPr="00000000">
        <w:rPr>
          <w:rtl w:val="0"/>
        </w:rPr>
        <w:t xml:space="preserve">) &lt;= d(x</w:t>
      </w:r>
      <w:r w:rsidDel="00000000" w:rsidR="00000000" w:rsidRPr="00000000">
        <w:rPr>
          <w:vertAlign w:val="subscript"/>
          <w:rtl w:val="0"/>
        </w:rPr>
        <w:t xml:space="preserve">i</w:t>
      </w:r>
      <w:r w:rsidDel="00000000" w:rsidR="00000000" w:rsidRPr="00000000">
        <w:rPr>
          <w:rtl w:val="0"/>
        </w:rPr>
        <w:t xml:space="preserve">, </w:t>
      </w:r>
      <w:r w:rsidDel="00000000" w:rsidR="00000000" w:rsidRPr="00000000">
        <w:rPr>
          <w:rtl w:val="0"/>
        </w:rPr>
        <w:t xml:space="preserve">c</w:t>
      </w:r>
      <w:r w:rsidDel="00000000" w:rsidR="00000000" w:rsidRPr="00000000">
        <w:rPr>
          <w:vertAlign w:val="subscript"/>
          <w:rtl w:val="0"/>
        </w:rPr>
        <w:t xml:space="preserve">j</w:t>
      </w:r>
      <w:r w:rsidDel="00000000" w:rsidR="00000000" w:rsidRPr="00000000">
        <w:rPr>
          <w:rtl w:val="0"/>
        </w:rPr>
        <w:t xml:space="preserve">) pro všechna j} (v případě rovnosti máme pevnou strategii rozhodování)</w:t>
      </w:r>
    </w:p>
    <w:p w:rsidR="00000000" w:rsidDel="00000000" w:rsidP="00000000" w:rsidRDefault="00000000" w:rsidRPr="00000000" w14:paraId="000005C2">
      <w:pPr>
        <w:pageBreakBefore w:val="0"/>
        <w:numPr>
          <w:ilvl w:val="0"/>
          <w:numId w:val="38"/>
        </w:numPr>
        <w:ind w:left="720" w:hanging="360"/>
        <w:rPr>
          <w:u w:val="none"/>
        </w:rPr>
      </w:pPr>
      <w:r w:rsidDel="00000000" w:rsidR="00000000" w:rsidRPr="00000000">
        <w:rPr>
          <w:rtl w:val="0"/>
        </w:rPr>
        <w:t xml:space="preserve">updatujeme centra:</w:t>
      </w:r>
    </w:p>
    <w:p w:rsidR="00000000" w:rsidDel="00000000" w:rsidP="00000000" w:rsidRDefault="00000000" w:rsidRPr="00000000" w14:paraId="000005C3">
      <w:pPr>
        <w:pageBreakBefore w:val="0"/>
        <w:ind w:left="720" w:firstLine="0"/>
        <w:rPr/>
      </w:pPr>
      <w:r w:rsidDel="00000000" w:rsidR="00000000" w:rsidRPr="00000000">
        <w:rPr>
          <w:rtl w:val="0"/>
        </w:rPr>
        <w:t xml:space="preserve">c</w:t>
      </w:r>
      <w:r w:rsidDel="00000000" w:rsidR="00000000" w:rsidRPr="00000000">
        <w:rPr>
          <w:vertAlign w:val="subscript"/>
          <w:rtl w:val="0"/>
        </w:rPr>
        <w:t xml:space="preserve">k</w:t>
      </w:r>
      <w:r w:rsidDel="00000000" w:rsidR="00000000" w:rsidRPr="00000000">
        <w:rPr>
          <w:rtl w:val="0"/>
        </w:rPr>
        <w:t xml:space="preserve"> = </w:t>
      </w:r>
      <w:r w:rsidDel="00000000" w:rsidR="00000000" w:rsidRPr="00000000">
        <w:rPr>
          <w:rtl w:val="0"/>
        </w:rPr>
        <w:t xml:space="preserve">argmin</w:t>
      </w:r>
      <w:r w:rsidDel="00000000" w:rsidR="00000000" w:rsidRPr="00000000">
        <w:rPr>
          <w:vertAlign w:val="subscript"/>
          <w:rtl w:val="0"/>
        </w:rPr>
        <w:t xml:space="preserve">c</w:t>
      </w:r>
      <w:r w:rsidDel="00000000" w:rsidR="00000000" w:rsidRPr="00000000">
        <w:rPr>
          <w:rtl w:val="0"/>
        </w:rPr>
        <w:t xml:space="preserve"> </w:t>
      </w:r>
      <w:r w:rsidDel="00000000" w:rsidR="00000000" w:rsidRPr="00000000">
        <w:rPr>
          <w:rtl w:val="0"/>
        </w:rPr>
        <w:t xml:space="preserve">Sum</w:t>
      </w:r>
      <w:r w:rsidDel="00000000" w:rsidR="00000000" w:rsidRPr="00000000">
        <w:rPr>
          <w:vertAlign w:val="subscript"/>
          <w:rtl w:val="0"/>
        </w:rPr>
        <w:t xml:space="preserve">xi</w:t>
      </w:r>
      <w:r w:rsidDel="00000000" w:rsidR="00000000" w:rsidRPr="00000000">
        <w:rPr>
          <w:vertAlign w:val="subscript"/>
          <w:rtl w:val="0"/>
        </w:rPr>
        <w:t xml:space="preserve"> z Tk</w:t>
      </w:r>
      <w:r w:rsidDel="00000000" w:rsidR="00000000" w:rsidRPr="00000000">
        <w:rPr>
          <w:rtl w:val="0"/>
        </w:rPr>
        <w:t xml:space="preserve"> d(x</w:t>
      </w:r>
      <w:r w:rsidDel="00000000" w:rsidR="00000000" w:rsidRPr="00000000">
        <w:rPr>
          <w:vertAlign w:val="subscript"/>
          <w:rtl w:val="0"/>
        </w:rPr>
        <w:t xml:space="preserve">i</w:t>
      </w:r>
      <w:r w:rsidDel="00000000" w:rsidR="00000000" w:rsidRPr="00000000">
        <w:rPr>
          <w:rtl w:val="0"/>
        </w:rPr>
        <w:t xml:space="preserve">, c), pokud </w:t>
      </w:r>
      <w:r w:rsidDel="00000000" w:rsidR="00000000" w:rsidRPr="00000000">
        <w:rPr>
          <w:rtl w:val="0"/>
        </w:rPr>
        <w:t xml:space="preserve">T</w:t>
      </w:r>
      <w:r w:rsidDel="00000000" w:rsidR="00000000" w:rsidRPr="00000000">
        <w:rPr>
          <w:vertAlign w:val="subscript"/>
          <w:rtl w:val="0"/>
        </w:rPr>
        <w:t xml:space="preserve">k</w:t>
      </w:r>
      <w:r w:rsidDel="00000000" w:rsidR="00000000" w:rsidRPr="00000000">
        <w:rPr>
          <w:rtl w:val="0"/>
        </w:rPr>
        <w:t xml:space="preserve"> není prázdná, jinak reinit c</w:t>
      </w:r>
      <w:r w:rsidDel="00000000" w:rsidR="00000000" w:rsidRPr="00000000">
        <w:rPr>
          <w:vertAlign w:val="subscript"/>
          <w:rtl w:val="0"/>
        </w:rPr>
        <w:t xml:space="preserve">k</w:t>
      </w:r>
      <w:r w:rsidDel="00000000" w:rsidR="00000000" w:rsidRPr="00000000">
        <w:rPr>
          <w:rtl w:val="0"/>
        </w:rPr>
      </w:r>
    </w:p>
    <w:p w:rsidR="00000000" w:rsidDel="00000000" w:rsidP="00000000" w:rsidRDefault="00000000" w:rsidRPr="00000000" w14:paraId="000005C4">
      <w:pPr>
        <w:pageBreakBefore w:val="0"/>
        <w:numPr>
          <w:ilvl w:val="0"/>
          <w:numId w:val="38"/>
        </w:numPr>
        <w:ind w:left="720" w:hanging="360"/>
        <w:rPr>
          <w:u w:val="none"/>
        </w:rPr>
      </w:pPr>
      <w:r w:rsidDel="00000000" w:rsidR="00000000" w:rsidRPr="00000000">
        <w:rPr>
          <w:rtl w:val="0"/>
        </w:rPr>
        <w:t xml:space="preserve">Pokud se T</w:t>
      </w:r>
      <w:r w:rsidDel="00000000" w:rsidR="00000000" w:rsidRPr="00000000">
        <w:rPr>
          <w:vertAlign w:val="subscript"/>
          <w:rtl w:val="0"/>
        </w:rPr>
        <w:t xml:space="preserve">k</w:t>
      </w:r>
      <w:r w:rsidDel="00000000" w:rsidR="00000000" w:rsidRPr="00000000">
        <w:rPr>
          <w:rtl w:val="0"/>
        </w:rPr>
        <w:t xml:space="preserve"> nezměnily, končíme, jinak pokračujeme krokem 2)</w:t>
      </w:r>
    </w:p>
    <w:p w:rsidR="00000000" w:rsidDel="00000000" w:rsidP="00000000" w:rsidRDefault="00000000" w:rsidRPr="00000000" w14:paraId="000005C5">
      <w:pPr>
        <w:pageBreakBefore w:val="0"/>
        <w:ind w:left="0" w:firstLine="0"/>
        <w:rPr/>
      </w:pPr>
      <w:r w:rsidDel="00000000" w:rsidR="00000000" w:rsidRPr="00000000">
        <w:rPr>
          <w:rtl w:val="0"/>
        </w:rPr>
        <w:t xml:space="preserve">c</w:t>
      </w:r>
      <w:r w:rsidDel="00000000" w:rsidR="00000000" w:rsidRPr="00000000">
        <w:rPr>
          <w:vertAlign w:val="subscript"/>
          <w:rtl w:val="0"/>
        </w:rPr>
        <w:t xml:space="preserve">k</w:t>
      </w:r>
      <w:r w:rsidDel="00000000" w:rsidR="00000000" w:rsidRPr="00000000">
        <w:rPr>
          <w:rtl w:val="0"/>
        </w:rPr>
        <w:t xml:space="preserve">, x</w:t>
      </w:r>
      <w:r w:rsidDel="00000000" w:rsidR="00000000" w:rsidRPr="00000000">
        <w:rPr>
          <w:vertAlign w:val="subscript"/>
          <w:rtl w:val="0"/>
        </w:rPr>
        <w:t xml:space="preserve">i</w:t>
      </w:r>
      <w:r w:rsidDel="00000000" w:rsidR="00000000" w:rsidRPr="00000000">
        <w:rPr>
          <w:rtl w:val="0"/>
        </w:rPr>
        <w:t xml:space="preserve"> jsou z R</w:t>
      </w:r>
      <w:r w:rsidDel="00000000" w:rsidR="00000000" w:rsidRPr="00000000">
        <w:rPr>
          <w:vertAlign w:val="superscript"/>
          <w:rtl w:val="0"/>
        </w:rPr>
        <w:t xml:space="preserve">D</w:t>
      </w:r>
      <w:r w:rsidDel="00000000" w:rsidR="00000000" w:rsidRPr="00000000">
        <w:rPr>
          <w:rtl w:val="0"/>
        </w:rPr>
        <w:t xml:space="preserve">, d: R</w:t>
      </w:r>
      <w:r w:rsidDel="00000000" w:rsidR="00000000" w:rsidRPr="00000000">
        <w:rPr>
          <w:vertAlign w:val="superscript"/>
          <w:rtl w:val="0"/>
        </w:rPr>
        <w:t xml:space="preserve">D</w:t>
      </w:r>
      <w:r w:rsidDel="00000000" w:rsidR="00000000" w:rsidRPr="00000000">
        <w:rPr>
          <w:rtl w:val="0"/>
        </w:rPr>
        <w:t xml:space="preserve"> x R</w:t>
      </w:r>
      <w:r w:rsidDel="00000000" w:rsidR="00000000" w:rsidRPr="00000000">
        <w:rPr>
          <w:vertAlign w:val="superscript"/>
          <w:rtl w:val="0"/>
        </w:rPr>
        <w:t xml:space="preserve">D</w:t>
      </w:r>
      <w:r w:rsidDel="00000000" w:rsidR="00000000" w:rsidRPr="00000000">
        <w:rPr>
          <w:rtl w:val="0"/>
        </w:rPr>
        <w:t xml:space="preserve"> -&gt; R je funkce vzdálenosti</w:t>
      </w:r>
    </w:p>
    <w:p w:rsidR="00000000" w:rsidDel="00000000" w:rsidP="00000000" w:rsidRDefault="00000000" w:rsidRPr="00000000" w14:paraId="000005C6">
      <w:pPr>
        <w:pageBreakBefore w:val="0"/>
        <w:ind w:left="0" w:firstLine="0"/>
        <w:rPr>
          <w:b w:val="1"/>
        </w:rPr>
      </w:pPr>
      <w:r w:rsidDel="00000000" w:rsidR="00000000" w:rsidRPr="00000000">
        <w:rPr>
          <w:b w:val="1"/>
          <w:rtl w:val="0"/>
        </w:rPr>
        <w:t xml:space="preserve">5)</w:t>
      </w:r>
    </w:p>
    <w:p w:rsidR="00000000" w:rsidDel="00000000" w:rsidP="00000000" w:rsidRDefault="00000000" w:rsidRPr="00000000" w14:paraId="000005C7">
      <w:pPr>
        <w:pageBreakBefore w:val="0"/>
        <w:ind w:left="0" w:firstLine="0"/>
        <w:rPr/>
      </w:pPr>
      <w:r w:rsidDel="00000000" w:rsidR="00000000" w:rsidRPr="00000000">
        <w:rPr>
          <w:rtl w:val="0"/>
        </w:rPr>
        <w:t xml:space="preserve">Nemusí, viz ten příklad s obdélníkem</w:t>
      </w:r>
      <w:r w:rsidDel="00000000" w:rsidR="00000000" w:rsidRPr="00000000">
        <w:rPr>
          <w:rtl w:val="0"/>
        </w:rPr>
      </w:r>
    </w:p>
    <w:sectPr>
      <w:headerReference r:id="rId62" w:type="default"/>
      <w:pgSz w:h="16834" w:w="11909" w:orient="portrait"/>
      <w:pgMar w:bottom="1440" w:top="1440" w:left="1440" w:right="1440" w:header="720" w:footer="720"/>
      <w:pgNumType w:start="1"/>
      <w:sectPrChange w:author="Anonymous" w:id="0" w:date="2022-11-30T18:39:00Z">
        <w:sectPr w:rsidR="000000" w:rsidDel="000000" w:rsidRPr="000000" w:rsidSect="000000">
          <w:pgMar w:bottom="1440" w:top="1440" w:left="1440" w:right="1440" w:header="720" w:footer="720"/>
          <w:pgNumType w:start="1"/>
          <w:pgSz w:h="16834" w:w="11909" w:orient="portrait"/>
        </w:sectPr>
      </w:sectPrChange>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Vít Lupínek" w:id="53" w:date="2021-01-10T14:20:49Z">
    <w:p w:rsidR="00000000" w:rsidDel="00000000" w:rsidP="00000000" w:rsidRDefault="00000000" w:rsidRPr="00000000" w14:paraId="000005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Slo by rict, ze kdyz jsme v T=300, tak tam je Lambda = 3/(56+120+300) = 0.0063 a tim padem max likelihood pro Lambda bude vzdycky stejny nebo mensi nez tohle cislo? Protoze cim vic casu pridame pred failem 3 disku, tak tim mensi to cislo n/sum(t) bude.</w:t>
        </w:r>
      </w:ins>
    </w:p>
  </w:comment>
  <w:comment w:author="Lukky" w:id="54" w:date="2021-01-10T14:33:34Z">
    <w:p w:rsidR="00000000" w:rsidDel="00000000" w:rsidP="00000000" w:rsidRDefault="00000000" w:rsidRPr="00000000" w14:paraId="000005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 tomuhle jsem došel taky, ale já chápu, že chtějí nějaké konkrétní číslo, ne interval</w:t>
        </w:r>
      </w:ins>
    </w:p>
  </w:comment>
  <w:comment w:author="Vít Lupínek" w:id="41" w:date="2021-01-11T09:32:52Z">
    <w:p w:rsidR="00000000" w:rsidDel="00000000" w:rsidP="00000000" w:rsidRDefault="00000000" w:rsidRPr="00000000" w14:paraId="000005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Jde to pry i bez dalsi derivace. Melo by stacit rict, ze kdyz vim z a) ze p = H/K pak pro jinou parametrizaci jako je tady ta sigmoidni funkce, tak staci dosadit za p  to H/K a dopocitat co potrebuji, tady je to nu. Takze se dostanem na H/K = 1/(1+e^-nu) coz vede ke stejnemu vysledku.. Ale nevim proc to muzeme udelat (jen to nahrazeni p). Nevis proc to tak je?</w:t>
        </w:r>
      </w:ins>
    </w:p>
  </w:comment>
  <w:comment w:author="Lukky" w:id="42" w:date="2021-01-11T10:57:36Z">
    <w:p w:rsidR="00000000" w:rsidDel="00000000" w:rsidP="00000000" w:rsidRDefault="00000000" w:rsidRPr="00000000" w14:paraId="000005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Jakoby jak to říkáš, tak mi to přijde docela jasný, prostě víme že p = H/K a zároveň víme že p = 1/(1+e^-nu). Takže to prostě můžeme dát do rovnosti. Nebo v čem vidíš zádrhel?</w:t>
        </w:r>
      </w:ins>
    </w:p>
  </w:comment>
  <w:comment w:author="Vít Lupínek" w:id="43" w:date="2021-01-14T17:20:44Z">
    <w:p w:rsidR="00000000" w:rsidDel="00000000" w:rsidP="00000000" w:rsidRDefault="00000000" w:rsidRPr="00000000" w14:paraId="000005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Nu to p = H/K jsem vedel, pokud jsem mel parametrizaci pi. A prave mi jen nejde do hlavy, jaky smysl ma ta parametrizace, kdyz to vlastne vzdycky musi byt H/K.</w:t>
        </w:r>
      </w:ins>
    </w:p>
  </w:comment>
  <w:comment w:author="Lukky" w:id="44" w:date="2021-01-14T20:13:58Z">
    <w:p w:rsidR="00000000" w:rsidDel="00000000" w:rsidP="00000000" w:rsidRDefault="00000000" w:rsidRPr="00000000" w14:paraId="000005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tam podle mě jde o to, že ML odhad je p je prostě H/K, bez ohledu na parametrizaci. Když máš parametrizace p = pi, tak pi = H/K. Když máš jinou parametrizaci, tak p zas vyjde H/K, jen ten parametr k tomu bude mít jinej vztah</w:t>
        </w:r>
      </w:ins>
    </w:p>
  </w:comment>
  <w:comment w:author="Michal Zelený" w:id="59" w:date="2020-11-05T21:42:03Z">
    <w:p w:rsidR="00000000" w:rsidDel="00000000" w:rsidP="00000000" w:rsidRDefault="00000000" w:rsidRPr="00000000" w14:paraId="000005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nebo jen sum di?</w:t>
        </w:r>
      </w:ins>
    </w:p>
  </w:comment>
  <w:comment w:author="Lukky" w:id="60" w:date="2020-11-05T21:46:26Z">
    <w:p w:rsidR="00000000" w:rsidDel="00000000" w:rsidP="00000000" w:rsidRDefault="00000000" w:rsidRPr="00000000" w14:paraId="000005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nn, musi to byt v pomeru s tim K. Plocha pod histogramem musi byt 1: Sum(i pres K) di*sirkaSloupce = 1, kde v pripade x ze &lt;0, 1&gt; je sirkaSloupce = 1/K</w:t>
        </w:r>
      </w:ins>
    </w:p>
  </w:comment>
  <w:comment w:author="Vít Lupínek" w:id="61" w:date="2021-01-14T10:28:08Z">
    <w:p w:rsidR="00000000" w:rsidDel="00000000" w:rsidP="00000000" w:rsidRDefault="00000000" w:rsidRPr="00000000" w14:paraId="000005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https://drive.google.com/file/d/1yPQsnn-7YgTBJBIwLStn4ZO4up7QPEpr/view </w:t>
        </w:r>
      </w:ins>
    </w:p>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 naseho cvika, jestli se v tom da aspon trochu vyznat</w:t>
        </w:r>
      </w:ins>
    </w:p>
  </w:comment>
  <w:comment w:author="Vít Lupínek" w:id="62" w:date="2021-01-14T10:29:16Z">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Jen je v tom a) zapomenute deleni C. v b) se napravilo</w:t>
        </w:r>
      </w:ins>
    </w:p>
  </w:comment>
  <w:comment w:author="Michal Zelený" w:id="55" w:date="2020-11-05T21:33:58Z">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Jak tohle víme?</w:t>
        </w:r>
      </w:ins>
    </w:p>
  </w:comment>
  <w:comment w:author="Lukky" w:id="56" w:date="2020-11-05T21:43:30Z">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(theta) udava horni mez moznych pozorovani, vsechny x jsou z &lt;0, B&gt;. Na tomhle intervalu se bere rovnoměrné rozdělení, takže p(x) = 1/B a my mame celkove n x</w:t>
        </w:r>
      </w:ins>
    </w:p>
  </w:comment>
  <w:comment w:author="Michal Zelený" w:id="57" w:date="2020-11-05T21:33:58Z">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Jak tohle víme?</w:t>
        </w:r>
      </w:ins>
    </w:p>
  </w:comment>
  <w:comment w:author="Lukky" w:id="58" w:date="2020-11-05T21:43:30Z">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(theta) udava horni mez moznych pozorovani, vsechny x jsou z &lt;0, B&gt;. Na tomhle intervalu se bere rovnoměrné rozdělení, takže p(x) = 1/B a my mame celkove n x</w:t>
        </w:r>
      </w:ins>
    </w:p>
  </w:comment>
  <w:comment w:author="Lukky" w:id="18" w:date="2021-01-18T19:47:03Z">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tohle jsem nějak odvodil z předchozího postupu v b) a z EM algoritmu, ale je to jen myšlenka</w:t>
        </w:r>
      </w:ins>
    </w:p>
  </w:comment>
  <w:comment w:author="Michal Zelený" w:id="39" w:date="2020-11-05T19:10:08Z">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to p(H) nebo p(H I param.) = pi?</w:t>
        </w:r>
      </w:ins>
    </w:p>
  </w:comment>
  <w:comment w:author="Lukky" w:id="40" w:date="2020-11-05T19:26:03Z">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 jo, nejsem si ted jisty jaks to zminil, podle me to je v tomhle smyslu jedno. Chapu ze p(H) = pi rika "p(H) je pevne dane parametrem pi" a p(H | pi) = pi rika "p(H) = pi je za predpokladu, ze pi = pi"</w:t>
        </w:r>
      </w:ins>
    </w:p>
  </w:comment>
  <w:comment w:author="Jan Neumann" w:id="10" w:date="2021-01-18T11:54:52Z">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Tady Schekhovtsov řeší velmi podobný příklad: https://feectu.zoom.us/rec/share/4XcaXbPvdxf7rtPuCp9T7n59wWBe-iHC9GNY7-tGt0iou-4iEkZ9bV0V0W3FHoNY.PqwpYYf64lq7VmcO?startTime=1604577070000</w:t>
        </w:r>
      </w:ins>
    </w:p>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tl w:val="0"/>
          </w:rPr>
        </w:r>
      </w:ins>
    </w:p>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timestamp 1:16:54</w:t>
        </w:r>
      </w:ins>
    </w:p>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tl w:val="0"/>
          </w:rPr>
        </w:r>
      </w:ins>
    </w:p>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 podstatě se v b) v tom ML odhadu pro ty dvě žárovky dělá integrál hustoty pravděpodobnosti hodnot od 4 do nekonečna, protože ty žárovky musí selhat někdy v čase 4s až nekonečno a ten integrál ti dá přesně tuhle pravděpodobnost</w:t>
        </w:r>
      </w:ins>
    </w:p>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tl w:val="0"/>
          </w:rPr>
        </w:r>
      </w:ins>
    </w:p>
    <w:p w:rsidR="00000000" w:rsidDel="00000000" w:rsidP="00000000" w:rsidRDefault="00000000" w:rsidRPr="00000000" w14:paraId="000005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analogicky</w:t>
        </w:r>
      </w:ins>
    </w:p>
  </w:comment>
  <w:comment w:author="Michal Zelený" w:id="81" w:date="2020-11-06T10:24:51Z">
    <w:p w:rsidR="00000000" w:rsidDel="00000000" w:rsidP="00000000" w:rsidRDefault="00000000" w:rsidRPr="00000000" w14:paraId="000005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Lze přes distribuční funkci (jednodušší):</w:t>
        </w:r>
      </w:ins>
    </w:p>
    <w:p w:rsidR="00000000" w:rsidDel="00000000" w:rsidP="00000000" w:rsidRDefault="00000000" w:rsidRPr="00000000" w14:paraId="000005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Odhad h: 5/13</w:t>
        </w:r>
      </w:ins>
    </w:p>
    <w:p w:rsidR="00000000" w:rsidDel="00000000" w:rsidP="00000000" w:rsidRDefault="00000000" w:rsidRPr="00000000" w14:paraId="000005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p(X&gt;5) = 1 - p(X&lt;5) = 1 - F(5)</w:t>
        </w:r>
      </w:ins>
    </w:p>
    <w:p w:rsidR="00000000" w:rsidDel="00000000" w:rsidP="00000000" w:rsidRDefault="00000000" w:rsidRPr="00000000" w14:paraId="000005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F(X) pro exp. rozd. =1-e^(-hx)</w:t>
        </w:r>
      </w:ins>
    </w:p>
    <w:p w:rsidR="00000000" w:rsidDel="00000000" w:rsidP="00000000" w:rsidRDefault="00000000" w:rsidRPr="00000000" w14:paraId="000005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Odpoved: =1-(1-e^(-hx)) = e^(-hx) = e^(-(5/13)*5) = 0,146</w:t>
        </w:r>
      </w:ins>
    </w:p>
  </w:comment>
  <w:comment w:author="Lukky" w:id="82" w:date="2020-11-06T11:37:00Z">
    <w:p w:rsidR="00000000" w:rsidDel="00000000" w:rsidP="00000000" w:rsidRDefault="00000000" w:rsidRPr="00000000" w14:paraId="000005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bych si ale musel pamatovat tvar distribucni funkce :D</w:t>
        </w:r>
      </w:ins>
    </w:p>
  </w:comment>
  <w:comment w:author="Tomáš Omasta" w:id="11" w:date="2021-01-18T09:44:08Z">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nasel jsem tuhle prezentaci https://www.uu.edu/dept/math/SeniorPapers/07-08/White.pdf</w:t>
        </w:r>
      </w:ins>
    </w:p>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tl w:val="0"/>
          </w:rPr>
        </w:r>
      </w:ins>
    </w:p>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 slidech okolo 25 popisuje priklady s neznamymi daty a zaokrouhluje je na tu nejvetsi/nejmensi hladinu</w:t>
        </w:r>
      </w:ins>
    </w:p>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tl w:val="0"/>
          </w:rPr>
        </w:r>
      </w:ins>
    </w:p>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 padem by se to zmenilo na t4 = 4 a t5 =4?</w:t>
        </w:r>
      </w:ins>
    </w:p>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tl w:val="0"/>
          </w:rPr>
        </w:r>
      </w:ins>
    </w:p>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 prezentace je priserna ale nejaka myslenka tam je, zkuste na to mrknout prosim</w:t>
        </w:r>
      </w:ins>
    </w:p>
  </w:comment>
  <w:comment w:author="Lukky" w:id="12" w:date="2021-01-18T10:11:49Z">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je grafickej odpad teda :D</w:t>
        </w:r>
      </w:ins>
    </w:p>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jakoby nic jsem si z ni neodnesl, asi zůstanu u výpočtu podle Vítka níže</w:t>
        </w:r>
      </w:ins>
    </w:p>
  </w:comment>
  <w:comment w:author="Matous Melecky" w:id="13" w:date="2021-01-18T10:33:13Z">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 myslim, ze se prave pres ten integral dojde k tomu reseni, co meli v te prezentaci - ze proste beres jakobys mel pro ta nedokoncena data ti = tend, protoze to nekonecno limitne "zmizi". Samozrejme to nebude platit pro libovolny tvar hustoty (v te prezentaci jim taky podobne klesala)</w:t>
        </w:r>
      </w:ins>
    </w:p>
  </w:comment>
  <w:comment w:author="Jakub Brož" w:id="45" w:date="2020-11-06T08:06:31Z">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Neměl by ten prior, tedy e^-h, být mimo ten Product?</w:t>
        </w:r>
      </w:ins>
    </w:p>
  </w:comment>
  <w:comment w:author="Lukky" w:id="46" w:date="2020-11-06T08:42:39Z">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podle mě ne, respektive v dalším kroku jsem to před ten product vytknul, ale muselo se to umocnit na n ještě, proto e^(-n*h) (není to vytýkání ze součtu ale ze součinu)</w:t>
        </w:r>
      </w:ins>
    </w:p>
  </w:comment>
  <w:comment w:author="Lukky" w:id="47" w:date="2020-11-06T08:42:46Z">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 jistý si tím nejsem</w:t>
        </w:r>
      </w:ins>
    </w:p>
  </w:comment>
  <w:comment w:author="Jakub Brož" w:id="48" w:date="2020-11-06T09:05:43Z">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s tím vytknutím chápu. Ale když se koukneš na slide 18 z přednášky na ML a MAP, tak ten prior nemá v tom součinu přes jednoltivý x_i (v tomhle případě t_i) co dělat. Je tam až později, když násobíš conditional prob. a prior a tím pádem by tam měl být jenom jednou. Ne umocněnej na počet bodů v trénovací množině</w:t>
        </w:r>
      </w:ins>
    </w:p>
  </w:comment>
  <w:comment w:author="Lukky" w:id="49" w:date="2020-11-06T09:14:47Z">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aha, tak to jsem nevěděl, dík za opravu, změním to tu</w:t>
        </w:r>
      </w:ins>
    </w:p>
  </w:comment>
  <w:comment w:author="Jakub Brož" w:id="50" w:date="2020-11-06T09:20:39Z">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Nebo aspoň doufám, že to tak je...</w:t>
        </w:r>
      </w:ins>
    </w:p>
    <w:p w:rsidR="00000000" w:rsidDel="00000000" w:rsidP="00000000" w:rsidRDefault="00000000" w:rsidRPr="00000000" w14:paraId="000005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Když jsem hledal další zdroje, tak třeba tady to je vidět: https://wiseodd.github.io/techblog/2017/01/01/mle-vs-map/</w:t>
        </w:r>
      </w:ins>
    </w:p>
  </w:comment>
  <w:comment w:author="Michal Zelený" w:id="51" w:date="2020-11-06T09:36:19Z">
    <w:p w:rsidR="00000000" w:rsidDel="00000000" w:rsidP="00000000" w:rsidRDefault="00000000" w:rsidRPr="00000000" w14:paraId="000005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Jj souhlas, prior před produkt (bez násobení N)</w:t>
        </w:r>
      </w:ins>
    </w:p>
  </w:comment>
  <w:comment w:author="Matous Melecky" w:id="52" w:date="2020-11-06T09:36:42Z">
    <w:p w:rsidR="00000000" w:rsidDel="00000000" w:rsidP="00000000" w:rsidRDefault="00000000" w:rsidRPr="00000000" w14:paraId="000005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Taky si myslím, že je mimo ten produkt. Nebo alespoň jsem to tak dělal v těch odvozeních na cvičení a vycházelo to :D</w:t>
        </w:r>
      </w:ins>
    </w:p>
  </w:comment>
  <w:comment w:author="Tomáš Omasta" w:id="0" w:date="2021-01-17T17:47:24Z">
    <w:p w:rsidR="00000000" w:rsidDel="00000000" w:rsidP="00000000" w:rsidRDefault="00000000" w:rsidRPr="00000000" w14:paraId="000005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tohle se neda rict obecne - zalezi to na vyberu specif. funkci, napr relu neni spojita, leaky realu neni omezena,..</w:t>
        </w:r>
      </w:ins>
    </w:p>
  </w:comment>
  <w:comment w:author="Lukky" w:id="1" w:date="2021-01-18T11:36:28Z">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zmátla mě formulace v UAT, ale ta asi vyžaduje tyto vlastnosti pouze na &lt;0, 1&gt;^n, což všechny tyto funkce splňují</w:t>
        </w:r>
      </w:ins>
    </w:p>
  </w:comment>
  <w:comment w:author="Jakub Brož" w:id="25" w:date="2021-01-18T16:40:23Z">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Za mě jsou všechny tyhle úpravy špatně. Musíš k pronásobit celý vektor.</w:t>
        </w:r>
      </w:ins>
    </w:p>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Vyšlo mi taky (2.5,0)</w:t>
        </w:r>
      </w:ins>
    </w:p>
  </w:comment>
  <w:comment w:author="Jan Neumann" w:id="26" w:date="2021-01-18T17:36:09Z">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Ale tady je chyba už v opsání zadání, aspoň myslím. Jinak jsem nepochopil proč u právě dvou prvků je hodnota u jedné ze souřadnic opačně než v zadání, zatímco u posledního prvku se nic nepřevrací</w:t>
        </w:r>
      </w:ins>
    </w:p>
  </w:comment>
  <w:comment w:author="Jan Neumann" w:id="27" w:date="2021-01-18T17:53:01Z">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Aspoň tedy pokud dobře chápu zadání, tak T už je vektorem k přenásobené, protože druhá souřadnice je doplněná souřadnice jedniček, která už je ale taky přenásobená, protože hodnoty jsou 1 a -1. Takže tady je chyba v opisu, protože první dva vektory dle zadání jsou (-1, -1) a (-2, -1), a ne {(1, -1), (2, -1)}.</w:t>
        </w:r>
      </w:ins>
    </w:p>
  </w:comment>
  <w:comment w:author="Jan Neumann" w:id="28" w:date="2021-01-18T18:17:37Z">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Jinak řečeno, vektory už jsou k-čkem přenásobené, protože to není dvojice (x, k), ale dvojice k*(x_1, 1) (protože w' = (w, w_0) )</w:t>
        </w:r>
      </w:ins>
    </w:p>
  </w:comment>
  <w:comment w:author="Jakub Brož" w:id="29" w:date="2021-01-18T18:31:13Z">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Aha. No já jsem zadání pochopil tak, že to za středníkem je třída. 1 za bias si musím ke všem prvkům přidat sám a pak to pronásobit k</w:t>
        </w:r>
      </w:ins>
    </w:p>
  </w:comment>
  <w:comment w:author="Jakub Brož" w:id="30" w:date="2021-01-18T18:32:48Z">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Pokud bych to chápal jako ty, tak to pak samozřejmě sedí</w:t>
        </w:r>
      </w:ins>
    </w:p>
  </w:comment>
  <w:comment w:author="Jan Neumann" w:id="31" w:date="2021-01-18T18:53:03Z">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Aha, tak je možné, že to chápu špatně já. Ale aspoň víme v čem je neshoda, na tohle by se asi stálo za to někoho při testu zeptat</w:t>
        </w:r>
      </w:ins>
    </w:p>
  </w:comment>
  <w:comment w:author="Lukky" w:id="32" w:date="2021-01-18T19:22:12Z">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bral jsem to taky tak, že za středníkem je třída</w:t>
        </w:r>
      </w:ins>
    </w:p>
  </w:comment>
  <w:comment w:author="Jan Neumann" w:id="33" w:date="2021-01-18T19:30:03Z">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tak pardon, tak je to asi moje chyba</w:t>
        </w:r>
      </w:ins>
    </w:p>
  </w:comment>
  <w:comment w:author="Martin Zderadička" w:id="36" w:date="2022-01-11T13:44:09Z">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Ještě normalizovat gradient počtem dat (4), je to na slidu 22: https://cw.fel.cvut.cz/wiki/_media/courses/be5b33rpz/lectures/pr_05_logistic_regression_2021.pdf</w:t>
        </w:r>
      </w:ins>
    </w:p>
  </w:comment>
  <w:comment w:author="Vít Lupínek" w:id="65" w:date="2020-12-03T10:16:14Z">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to SVM najde? myslel jsem, ze ne, protoze kdyz bude C inf, tak to z toho dela Hard margin, ktery rika, ze nic uvnitr marginu nesmi byt spatne klasifikovano, tim padem by mel selhat. Podle me se prave chova dost jako perceptron v tom, ze ti to rozdeluje na dve pulky a vsechno musi byt spravne, jediny rozdil je v tom, ze ta hyperplane, kterou vyrobi svm bude uprostred toho rozdeleni [proste max(margin)], kdezto perceptron tohle neresi a proste ti hodi to hyperplane nekam, kde to spravne rozdeli na dve pulky.</w:t>
        </w:r>
      </w:ins>
    </w:p>
  </w:comment>
  <w:comment w:author="Lukky" w:id="66" w:date="2020-12-03T10:31:04Z">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je pravda, že pro C = inf to je vlastně hard margin, tak to bude asi jak říkáš. jen ten hard margin nevidím v tom přepisu. Respektive u "C*Sum ξ" to v tom vidim, jakmile se neco spatne klasifikuje, tak mame inf a nazdar, ale po tom přesunu C dolů k ||w|| podle mě ten vzorec říká to, co jsem tam napsal</w:t>
        </w:r>
      </w:ins>
    </w:p>
  </w:comment>
  <w:comment w:author="Vít Lupínek" w:id="67" w:date="2020-12-03T10:35:16Z">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ty jo, to mas pravdu v tom 1/2*C to taky nevidim.</w:t>
        </w:r>
      </w:ins>
    </w:p>
  </w:comment>
  <w:comment w:author="Lukky" w:id="68" w:date="2020-12-03T10:41:08Z">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přemýšlím jestli nemůže být zádrhel v dělení nekonečnem, ale to by neměl být snad</w:t>
        </w:r>
      </w:ins>
    </w:p>
  </w:comment>
  <w:comment w:author="Vít Lupínek" w:id="69" w:date="2020-12-03T10:46:35Z">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 jo hele zase pujdu hloupe k obrazkum, protoze to numericky neumim :D Kdyz zahodime tu kvadratickou cast ||w||^2, tak minimalizujes jen ty slacky, coz je graficky ten obrazek c) a jestli si pamatujes jak vypadala ta funkce pro perceptron, tak je to vlastne to same jen posunute o 1 doleva.. No a z nejakeho prikladu nize, dokazeme ze s*w+s*b my nemeni optimalni reseni, je to proste jen skalovani, ktere zachova optimalnost toho reseni. Takze dostavam jen naskalovany perceptron... Teda snad nemelu nesmysly :)</w:t>
        </w:r>
      </w:ins>
    </w:p>
  </w:comment>
  <w:comment w:author="Lukky" w:id="70" w:date="2020-12-03T11:13:39Z">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já si neumím představit, jak by ten graf vypadal pro víc než jeden bod a tak na tom padám :)</w:t>
        </w:r>
      </w:ins>
    </w:p>
  </w:comment>
  <w:comment w:author="Sláva" w:id="34" w:date="2023-01-16T13:22:06Z">
    <w:p w:rsidR="00000000" w:rsidDel="00000000" w:rsidP="00000000" w:rsidRDefault="00000000" w:rsidRPr="00000000" w14:paraId="000006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ins>
    </w:p>
  </w:comment>
  <w:comment w:author="Míra" w:id="35" w:date="2023-01-17T17:05:34Z">
    <w:p w:rsidR="00000000" w:rsidDel="00000000" w:rsidP="00000000" w:rsidRDefault="00000000" w:rsidRPr="00000000" w14:paraId="000006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ins>
    </w:p>
  </w:comment>
  <w:comment w:author="Matyaš Matouš" w:id="37" w:date="2021-01-25T17:08:11Z">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jak přijdu k tomu m?</w:t>
        </w:r>
      </w:ins>
    </w:p>
  </w:comment>
  <w:comment w:author="Lukky" w:id="38" w:date="2021-01-27T14:58:44Z">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vlastně jsem je vcelku tipnul a zkusil, které budou nejlepší, algoritmicky by to šlo brát třeba od -7 do 7 postupně, nebo tak nějak</w:t>
        </w:r>
      </w:ins>
    </w:p>
  </w:comment>
  <w:comment w:author="Tomáš Omasta" w:id="2" w:date="2021-01-17T18:32:40Z">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nejaky konkretnejsi duvod proc se tady nepouziva, ani nezminuje, klasicka minimalizace s podminkou, pripadne primal problem?</w:t>
        </w:r>
      </w:ins>
    </w:p>
  </w:comment>
  <w:comment w:author="Lukky" w:id="3" w:date="2021-01-17T18:44:34Z">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zmínil jsem tu jen duální úlohu, protože až ta konkrétně se strčí do QP optimalizace, co chápu, ale i ty původní vyjádření se minimalizují (resp. optimalizují)</w:t>
        </w:r>
      </w:ins>
    </w:p>
  </w:comment>
  <w:comment w:author="Jan Neumann" w:id="4" w:date="2021-01-17T20:29:16Z">
    <w:p w:rsidR="00000000" w:rsidDel="00000000" w:rsidP="00000000" w:rsidRDefault="00000000" w:rsidRPr="00000000" w14:paraId="000006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není pravda, VC dimenze se nevztahuje na konkrétní řešení, ale na soubor všech možných řešení, tzn. na metodu kterou používáš. Porovnáme-li lineární perceptron a lineární SVM, jejich VC dimenze je stejná, protože máš stejné možnosti výsledných klasifikátorů Q. To, jaký řešení konkrétně pak vybereš (SVM vybírá jedno specifický, zatímco perceptron vybírá jakýkoli), s VC dimenzí nijak nesouvisí.</w:t>
        </w:r>
      </w:ins>
    </w:p>
    <w:p w:rsidR="00000000" w:rsidDel="00000000" w:rsidP="00000000" w:rsidRDefault="00000000" w:rsidRPr="00000000" w14:paraId="000006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tl w:val="0"/>
          </w:rPr>
        </w:r>
      </w:ins>
    </w:p>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potřeba to tady prostě nějak intuitivně okecat, že když je ten margin malý, tak hrozí, že bude problém, atd.</w:t>
        </w:r>
      </w:ins>
    </w:p>
  </w:comment>
  <w:comment w:author="Lukky" w:id="5" w:date="2021-01-17T20:43:11Z">
    <w:p w:rsidR="00000000" w:rsidDel="00000000" w:rsidP="00000000" w:rsidRDefault="00000000" w:rsidRPr="00000000" w14:paraId="000006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 jednu stranu chápu a souhlasím,  že VC se vztahuje k celé třídě klasifikátorů, ale na druhou stranu to Matas na přednášce přímo takhle říkal, viz slide 3 v přednášce https://cw.fel.cvut.cz/b201/_media/courses/b4b33rpz/pr_07_svm_2018.pdf</w:t>
        </w:r>
      </w:ins>
    </w:p>
  </w:comment>
  <w:comment w:author="Jan Neumann" w:id="6" w:date="2021-01-17T21:00:01Z">
    <w:p w:rsidR="00000000" w:rsidDel="00000000" w:rsidP="00000000" w:rsidRDefault="00000000" w:rsidRPr="00000000" w14:paraId="000006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 tak jsem si to pustil a mluví vlastně o 7. slidu odtud: https://cw.fel.cvut.cz/wiki/_media/courses/be5b33rpz/lectures/pr_06_perceptron_2020.pdf</w:t>
        </w:r>
      </w:ins>
    </w:p>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tl w:val="0"/>
          </w:rPr>
        </w:r>
      </w:ins>
    </w:p>
    <w:p w:rsidR="00000000" w:rsidDel="00000000" w:rsidP="00000000" w:rsidRDefault="00000000" w:rsidRPr="00000000" w14:paraId="000006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tam nějaký další upper bound na VC dimenzi, a to podle toho marginu, takže s větším marginem bude nižší upper bound na VC dimenzi. To ale nijak nevysvětluje, proč by se tenhle upper bound měl nějak projevit v konkrétním případě, kdy máš lineární SVM vs lineární perceptron, když tam jsou ty VC dimenze vlastně stejný. Nic moc jsme si k tomu ale stejně neřekli a nějakou intuici to dává, tak je to asi jedno</w:t>
        </w:r>
      </w:ins>
    </w:p>
  </w:comment>
  <w:comment w:author="Lukky" w:id="7" w:date="2021-01-17T21:18:43Z">
    <w:p w:rsidR="00000000" w:rsidDel="00000000" w:rsidP="00000000" w:rsidRDefault="00000000" w:rsidRPr="00000000" w14:paraId="000006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dobře, žes to tu rozpitval, kdyby tam nějaké podobná otázka byla, tak to prostě zkusím okecat nějak neutrálně, aby mě pak nemohl tahat za slovo, místo "snížení VC dimenze" bych tedy řekl "snížení strukturálního rizika" a to už snad je univerzálnější</w:t>
        </w:r>
      </w:ins>
    </w:p>
  </w:comment>
  <w:comment w:author="Kateřina Macková" w:id="71" w:date="2021-01-15T22:54:23Z">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Možná by se dalo říct, že existuje, ale bude spousta případů, kdy by se nedala rozumně zapsat a dosadit do ní x? Už v případě RBF jde vlastně o zápis pomocí nekonečné řady, takže ten mapping se taky žádným konečným způsobem zapsat nedá. A že v tom je právě ta výhoda použití kernelu.</w:t>
        </w:r>
      </w:ins>
    </w:p>
  </w:comment>
  <w:comment w:author="Lukky" w:id="72" w:date="2021-01-16T07:52:34Z">
    <w:p w:rsidR="00000000" w:rsidDel="00000000" w:rsidP="00000000" w:rsidRDefault="00000000" w:rsidRPr="00000000" w14:paraId="000006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nevím co z toho je pravda, jestli se dá opravdu pro každou kernel najít i mapování, ale určitě máš pravdu v tom, že minimálně existují kernel, kde mapování teoreticky existuje, ale je nekonečné</w:t>
        </w:r>
      </w:ins>
    </w:p>
  </w:comment>
  <w:comment w:author="Sláva" w:id="19" w:date="2023-01-17T12:35:07Z">
    <w:p w:rsidR="00000000" w:rsidDel="00000000" w:rsidP="00000000" w:rsidRDefault="00000000" w:rsidRPr="00000000" w14:paraId="000006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 byt π</w:t>
        </w:r>
      </w:ins>
    </w:p>
  </w:comment>
  <w:comment w:author="Dr. Hele Kómla" w:id="24" w:date="2023-01-15T17:11:33Z">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p(1|x), p(2|x)</w:t>
        </w:r>
      </w:ins>
    </w:p>
  </w:comment>
  <w:comment w:author="Michal Zelený" w:id="8" w:date="2021-01-13T19:42:14Z">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tady má být rovnost podle nich ne? Pokud chyba &gt;1/2 tak "otočit paritu slabého klasifikátoru". Ale nevim</w:t>
        </w:r>
      </w:ins>
    </w:p>
  </w:comment>
  <w:comment w:author="Lukky" w:id="9" w:date="2021-01-13T21:33:44Z">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něco takového říkal, že to &gt;= je pouze teoretická podmínka, protože jde právě udělat to co říkáš, ale zase otáčení parity by mělo probíhat už uvnitř kroku 2), takže by se vlastně ani nikdy nemělo stát že získáme єt &gt; 1/2</w:t>
        </w:r>
      </w:ins>
    </w:p>
  </w:comment>
  <w:comment w:author="Vít Lupínek" w:id="14" w:date="2021-01-16T18:38:43Z">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mozna takhle? Potrebuji overit nekym chytrym :)</w:t>
        </w:r>
      </w:ins>
    </w:p>
  </w:comment>
  <w:comment w:author="Vít Lupínek" w:id="15" w:date="2021-01-16T18:51:56Z">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Az na to ze blbe koukam a je tam 1/theta a ne jen lambda, tak to bude proste jen ^-1</w:t>
        </w:r>
      </w:ins>
    </w:p>
  </w:comment>
  <w:comment w:author="Lukky" w:id="16" w:date="2021-01-17T08:44:15Z">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dává smysl, jen 4/14 = 2/7, pokud jsem něco nepřehlíd :) posune to odhad průměru z 1.5 na 3.5, to zní rozumě...</w:t>
        </w:r>
      </w:ins>
    </w:p>
  </w:comment>
  <w:comment w:author="Vít Lupínek" w:id="17" w:date="2021-01-17T09:22:05Z">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Scitani je hard.. :D Samozrejme mas pravdu. Nevim kde se ta 1/6 vzala</w:t>
        </w:r>
      </w:ins>
    </w:p>
  </w:comment>
  <w:comment w:author="Tomáš Pýcha" w:id="21" w:date="2021-01-13T20:03:00Z">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Nemá být 2 jako základ logaritmu? Ale vyjde to stejně snad...</w:t>
        </w:r>
      </w:ins>
    </w:p>
  </w:comment>
  <w:comment w:author="Lukky" w:id="22" w:date="2021-01-13T20:18:29Z">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jj, podle definice by měla, díky za opravu, ale výsledek to nezmění</w:t>
        </w:r>
      </w:ins>
    </w:p>
  </w:comment>
  <w:comment w:author="Vít Lupínek" w:id="23" w:date="2021-01-16T15:36:51Z">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Ah cool, tak to hodne ulehcuje ty vypocty :D Taky jsem delal ln, protze v prednaskach je jen log a do ted to bylo vzdycky mysleny jako ln, jestli se nepletu</w:t>
        </w:r>
      </w:ins>
    </w:p>
  </w:comment>
  <w:comment w:author="Sláva" w:id="20" w:date="2023-01-17T12:39:02Z">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π</w:t>
        </w:r>
      </w:ins>
    </w:p>
  </w:comment>
  <w:comment w:author="Lukky" w:id="73" w:date="2021-01-15T13:18:40Z">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 já chápu, tak až gradient má mít rozměry jako původní vektor/matice</w:t>
        </w:r>
      </w:ins>
    </w:p>
  </w:comment>
  <w:comment w:author="Lukky" w:id="74" w:date="2021-01-15T13:19:13Z">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protože pak se obecně dělá x = x - Grad(x), takže to musí sedět</w:t>
        </w:r>
      </w:ins>
    </w:p>
  </w:comment>
  <w:comment w:author="Kateřina Macková" w:id="75" w:date="2021-01-15T13:29:54Z">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to jo, ale v tomhle případě koukáš na x jako na konstanty a na W jako na proměnné. A matice W je vlastně NxM promennych. Kdyz se pro každé W(i,j)  spočítá parciální derivace, vyjde x(j) ve smyslu konstanty.</w:t>
        </w:r>
      </w:ins>
    </w:p>
  </w:comment>
  <w:comment w:author="Kateřina Macková" w:id="76" w:date="2021-01-15T14:02:01Z">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Nejde mi dát fotka do komentáře, takhle jsem postupovala</w:t>
        </w:r>
      </w:ins>
    </w:p>
  </w:comment>
  <w:comment w:author="Lukky" w:id="77" w:date="2021-01-15T16:21:23Z">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mně to celý okolo těch derivací přijde s těmi rozměry zvláštní, i u toho mého řešení jsem spoustu věcí nedělal pode nějakého obecného postupu, ale prostě tak, aby vycházely. U tvého postupu se mi nezdá, že ti vyjde Grad(y)L*Grad(W)Wx = vektor 1*M (předpokládám že Grad(y)L je vektor 1*N, aby to násobení vycházelo). Ale gradient podle W by měl mít rozměry jako W, tedy M*N. Zároveň by ten tvůj Grad(W)L měl všechny složky stejné, vždy by to bylo Grad(y)L*x. Nevím prostě, co s tím...</w:t>
        </w:r>
      </w:ins>
    </w:p>
  </w:comment>
  <w:comment w:author="Lukky" w:id="78" w:date="2021-01-15T16:22:15Z">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možná jsem tu v komentářích špatně zvolil proměnné u toho obecného, nemyslel jsem tu x z tohohle, ale nějaký prostě: z = z - Grad(z) :)</w:t>
        </w:r>
      </w:ins>
    </w:p>
  </w:comment>
  <w:comment w:author="Kateřina Macková" w:id="79" w:date="2021-01-15T17:25:00Z">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Jasny chápu, no nevím, co je dobře. Každopádně snad tam tohle nebude, kdyz to bylo v úkolu :D</w:t>
        </w:r>
      </w:ins>
    </w:p>
  </w:comment>
  <w:comment w:author="Lukky" w:id="80" w:date="2021-01-15T21:24:34Z">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tohle a ještě exponenciální rozdělení s neúplnými daty... moje noční můry z RPZ :D</w:t>
        </w:r>
      </w:ins>
    </w:p>
  </w:comment>
  <w:comment w:author="Michal Zelený" w:id="63" w:date="2020-12-02T16:04:46Z">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Kde se vzalo dělení C prosím?</w:t>
        </w:r>
      </w:ins>
    </w:p>
  </w:comment>
  <w:comment w:author="Lukky" w:id="64" w:date="2020-12-02T16:45:22Z">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ns w:author="Anonymous" w:id="57" w:date="2022-11-30T18:39:00Z"/>
          <w:rFonts w:ascii="Arial" w:cs="Arial" w:eastAsia="Arial" w:hAnsi="Arial"/>
          <w:b w:val="0"/>
          <w:i w:val="0"/>
          <w:smallCaps w:val="0"/>
          <w:strike w:val="0"/>
          <w:color w:val="000000"/>
          <w:sz w:val="22"/>
          <w:szCs w:val="22"/>
          <w:u w:val="none"/>
          <w:shd w:fill="auto" w:val="clear"/>
          <w:vertAlign w:val="baseline"/>
        </w:rPr>
      </w:pPr>
      <w:ins w:author="Anonymous" w:id="57" w:date="2022-11-30T18:39:00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beru to tak, ze ta konstanta C jen urcuje pomer "suma ξ" je Ckrat dulezitejsi nez "1/2ww", takze ji muzeme prehodit jako 1/C k tomu 1/2ww</w:t>
        </w:r>
      </w:ins>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C8">
    <w:pPr>
      <w:rPr>
        <w:ins w:author="Anonymous" w:id="57" w:date="2022-11-30T18:39:00Z"/>
      </w:rPr>
    </w:pPr>
    <w:ins w:author="Anonymous" w:id="57" w:date="2022-11-30T18:39:00Z">
      <w:r w:rsidDel="00000000" w:rsidR="00000000" w:rsidRPr="00000000">
        <w:rPr>
          <w:rtl w:val="0"/>
        </w:rPr>
      </w:r>
    </w:ins>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c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4.png"/><Relationship Id="rId41" Type="http://schemas.openxmlformats.org/officeDocument/2006/relationships/image" Target="media/image30.png"/><Relationship Id="rId44" Type="http://schemas.openxmlformats.org/officeDocument/2006/relationships/image" Target="media/image3.png"/><Relationship Id="rId43" Type="http://schemas.openxmlformats.org/officeDocument/2006/relationships/image" Target="media/image6.png"/><Relationship Id="rId46" Type="http://schemas.openxmlformats.org/officeDocument/2006/relationships/hyperlink" Target="http://cs231n.stanford.edu/handouts/linear-backprop.pdf" TargetMode="External"/><Relationship Id="rId45"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youtube.com/watch?v=r37Z209M9fM" TargetMode="External"/><Relationship Id="rId48" Type="http://schemas.openxmlformats.org/officeDocument/2006/relationships/image" Target="media/image1.png"/><Relationship Id="rId47" Type="http://schemas.openxmlformats.org/officeDocument/2006/relationships/hyperlink" Target="http://cs231n.stanford.edu/handouts/linear-backprop.pdf" TargetMode="External"/><Relationship Id="rId49" Type="http://schemas.openxmlformats.org/officeDocument/2006/relationships/hyperlink" Target="https://cw.fel.cvut.cz/b201/_media/courses/be5b33rpz/labs/rpzpractice_test2.pdf"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cmp.felk.cvut.cz/cmp/courses/recognition/Exam-questions/exam-questions.pdf" TargetMode="External"/><Relationship Id="rId8" Type="http://schemas.openxmlformats.org/officeDocument/2006/relationships/image" Target="media/image5.png"/><Relationship Id="rId31" Type="http://schemas.openxmlformats.org/officeDocument/2006/relationships/image" Target="media/image43.jpg"/><Relationship Id="rId30" Type="http://schemas.openxmlformats.org/officeDocument/2006/relationships/image" Target="media/image28.jpg"/><Relationship Id="rId33" Type="http://schemas.openxmlformats.org/officeDocument/2006/relationships/hyperlink" Target="https://cw.fel.cvut.cz/b201/_media/courses/be5b33rpz/labs/rpz_exercise_book.pdf" TargetMode="External"/><Relationship Id="rId32" Type="http://schemas.openxmlformats.org/officeDocument/2006/relationships/image" Target="media/image19.jpg"/><Relationship Id="rId35" Type="http://schemas.openxmlformats.org/officeDocument/2006/relationships/image" Target="media/image15.png"/><Relationship Id="rId34" Type="http://schemas.openxmlformats.org/officeDocument/2006/relationships/image" Target="media/image14.png"/><Relationship Id="rId37" Type="http://schemas.openxmlformats.org/officeDocument/2006/relationships/image" Target="media/image21.jpg"/><Relationship Id="rId36" Type="http://schemas.openxmlformats.org/officeDocument/2006/relationships/image" Target="media/image23.png"/><Relationship Id="rId39" Type="http://schemas.openxmlformats.org/officeDocument/2006/relationships/image" Target="media/image35.jpg"/><Relationship Id="rId38" Type="http://schemas.openxmlformats.org/officeDocument/2006/relationships/image" Target="media/image36.jpg"/><Relationship Id="rId62" Type="http://schemas.openxmlformats.org/officeDocument/2006/relationships/header" Target="header1.xml"/><Relationship Id="rId61" Type="http://schemas.openxmlformats.org/officeDocument/2006/relationships/image" Target="media/image7.png"/><Relationship Id="rId20" Type="http://schemas.openxmlformats.org/officeDocument/2006/relationships/hyperlink" Target="http://cmp.felk.cvut.cz/cmp/courses/recognition/Exam-questions/test_2017.01.16.pdf" TargetMode="External"/><Relationship Id="rId22" Type="http://schemas.openxmlformats.org/officeDocument/2006/relationships/image" Target="media/image32.jpg"/><Relationship Id="rId21" Type="http://schemas.openxmlformats.org/officeDocument/2006/relationships/image" Target="media/image45.jpg"/><Relationship Id="rId24" Type="http://schemas.openxmlformats.org/officeDocument/2006/relationships/image" Target="media/image44.jpg"/><Relationship Id="rId23" Type="http://schemas.openxmlformats.org/officeDocument/2006/relationships/image" Target="media/image41.jpg"/><Relationship Id="rId60" Type="http://schemas.openxmlformats.org/officeDocument/2006/relationships/image" Target="media/image27.jpg"/><Relationship Id="rId26" Type="http://schemas.openxmlformats.org/officeDocument/2006/relationships/hyperlink" Target="http://cmp.felk.cvut.cz/cmp/courses/recognition/Exam-questions/test_2016.01.21-eng.pdf" TargetMode="External"/><Relationship Id="rId25" Type="http://schemas.openxmlformats.org/officeDocument/2006/relationships/image" Target="media/image20.jpg"/><Relationship Id="rId28" Type="http://schemas.openxmlformats.org/officeDocument/2006/relationships/image" Target="media/image42.jpg"/><Relationship Id="rId27" Type="http://schemas.openxmlformats.org/officeDocument/2006/relationships/image" Target="media/image24.jpg"/><Relationship Id="rId29" Type="http://schemas.openxmlformats.org/officeDocument/2006/relationships/image" Target="media/image37.jpg"/><Relationship Id="rId51" Type="http://schemas.openxmlformats.org/officeDocument/2006/relationships/hyperlink" Target="https://cw.fel.cvut.cz/b191/courses/be5b33rpz/labs/exercises/test3practice?fbclid=IwAR0k0FrWOSWAauiCXaAZ8lS_O2bQM3goDj7Jk4pLHfH-SnpurQG5z_RdMJU" TargetMode="External"/><Relationship Id="rId50" Type="http://schemas.openxmlformats.org/officeDocument/2006/relationships/image" Target="media/image40.jpg"/><Relationship Id="rId53" Type="http://schemas.openxmlformats.org/officeDocument/2006/relationships/image" Target="media/image16.png"/><Relationship Id="rId52" Type="http://schemas.openxmlformats.org/officeDocument/2006/relationships/image" Target="media/image8.png"/><Relationship Id="rId11" Type="http://schemas.openxmlformats.org/officeDocument/2006/relationships/image" Target="media/image2.jpg"/><Relationship Id="rId55" Type="http://schemas.openxmlformats.org/officeDocument/2006/relationships/image" Target="media/image10.png"/><Relationship Id="rId10" Type="http://schemas.openxmlformats.org/officeDocument/2006/relationships/image" Target="media/image11.png"/><Relationship Id="rId54" Type="http://schemas.openxmlformats.org/officeDocument/2006/relationships/image" Target="media/image34.png"/><Relationship Id="rId13" Type="http://schemas.openxmlformats.org/officeDocument/2006/relationships/image" Target="media/image22.jpg"/><Relationship Id="rId57" Type="http://schemas.openxmlformats.org/officeDocument/2006/relationships/image" Target="media/image33.png"/><Relationship Id="rId12" Type="http://schemas.openxmlformats.org/officeDocument/2006/relationships/image" Target="media/image13.png"/><Relationship Id="rId56" Type="http://schemas.openxmlformats.org/officeDocument/2006/relationships/image" Target="media/image17.png"/><Relationship Id="rId15" Type="http://schemas.openxmlformats.org/officeDocument/2006/relationships/image" Target="media/image26.jpg"/><Relationship Id="rId59" Type="http://schemas.openxmlformats.org/officeDocument/2006/relationships/image" Target="media/image29.jpg"/><Relationship Id="rId14" Type="http://schemas.openxmlformats.org/officeDocument/2006/relationships/hyperlink" Target="http://cmp.felk.cvut.cz/cmp/courses/recognition/Exam-questions/test_2019-eng.pdf" TargetMode="External"/><Relationship Id="rId58" Type="http://schemas.openxmlformats.org/officeDocument/2006/relationships/image" Target="media/image9.png"/><Relationship Id="rId17" Type="http://schemas.openxmlformats.org/officeDocument/2006/relationships/image" Target="media/image31.jpg"/><Relationship Id="rId16" Type="http://schemas.openxmlformats.org/officeDocument/2006/relationships/image" Target="media/image39.jpg"/><Relationship Id="rId19" Type="http://schemas.openxmlformats.org/officeDocument/2006/relationships/image" Target="media/image25.jpg"/><Relationship Id="rId18" Type="http://schemas.openxmlformats.org/officeDocument/2006/relationships/image" Target="media/image38.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Tahoma-regular.ttf"/><Relationship Id="rId6"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