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Arial" w:cs="Arial" w:eastAsia="Arial" w:hAnsi="Arial"/>
          <w:color w:val="c00000"/>
        </w:rPr>
      </w:pPr>
      <w:r w:rsidDel="00000000" w:rsidR="00000000" w:rsidRPr="00000000">
        <w:rPr>
          <w:rFonts w:ascii="Arial" w:cs="Arial" w:eastAsia="Arial" w:hAnsi="Arial"/>
          <w:color w:val="c00000"/>
          <w:rtl w:val="0"/>
        </w:rPr>
        <w:t xml:space="preserve">E3 – Základní zákony a teorémy. Kirchhoffovy zákony. Nortonův a Theveninův teorém. Elementární a obecné metody analýzy obvodů, metoda uzlových napětí a smyčkových proudů. (Základy elektrických obvodů)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u w:val="single"/>
          <w:rtl w:val="0"/>
        </w:rPr>
        <w:t xml:space="preserve">Kirchhoffovy zákony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 KZ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Algebraický součet proudů v libovolném uzlu elektrického obvodu je roven nule.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m:oMath>
        <m:nary>
          <m:naryPr>
            <m:chr m:val="∑"/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naryPr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k=1</m:t>
            </m:r>
          </m:sub>
          <m:sup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sup>
        </m:nary>
        <m:sSub>
          <m:sSub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I</m:t>
            </m:r>
          </m:e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k</m:t>
            </m:r>
          </m:sub>
        </m:sSub>
        <m:r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= 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Zákon je důsledkem zákona zachování náboje – částice s nábojem se nemohou v uzlu hromadit, vznikat ani zanikat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2. KZ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V libovolném uzavřeném obvodu, který je částí elektrické sítě, je algebraický součet elektromotorických napětí U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subscript"/>
          <w:rtl w:val="0"/>
        </w:rPr>
        <w:t xml:space="preserve">ej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 zdrojů zapojených v obvodu roven algebraickému součtu úbytků napětí 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subscript"/>
          <w:rtl w:val="0"/>
        </w:rPr>
        <w:t xml:space="preserve">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subscript"/>
          <w:rtl w:val="0"/>
        </w:rPr>
        <w:t xml:space="preserve">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 na jednotlivých rezistorech.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m:oMath>
        <m:nary>
          <m:naryPr>
            <m:chr m:val="∑"/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naryPr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k=1</m:t>
            </m:r>
          </m:sub>
          <m:sup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sup>
        </m:nary>
        <m:sSub>
          <m:sSub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R</m:t>
            </m:r>
          </m:e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k</m:t>
            </m:r>
          </m:sub>
        </m:sSub>
        <m:sSub>
          <m:sSub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I</m:t>
            </m:r>
          </m:e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k</m:t>
            </m:r>
          </m:sub>
        </m:sSub>
        <m:r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= </m:t>
        </m:r>
        <m:nary>
          <m:naryPr>
            <m:chr m:val="∑"/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naryPr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j=1</m:t>
            </m:r>
          </m:sub>
          <m:sup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m</m:t>
            </m:r>
          </m:sup>
        </m:nary>
        <m:sSub>
          <m:sSub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U</m:t>
            </m:r>
          </m:e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ej</m:t>
            </m:r>
          </m:sub>
        </m:sSub>
        <m:r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Jinak: Součet napětí na všech prvcích (aktivních i pasivních) podél uzavřené smyčky je v každém okamžiku roven nule.</w:t>
      </w:r>
    </w:p>
    <w:p w:rsidR="00000000" w:rsidDel="00000000" w:rsidP="00000000" w:rsidRDefault="00000000" w:rsidRPr="00000000" w14:paraId="0000000F">
      <w:pPr>
        <w:pageBreakBefore w:val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m:oMath>
        <m:nary>
          <m:naryPr>
            <m:chr m:val="∑"/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naryPr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k=1</m:t>
            </m:r>
          </m:sub>
          <m:sup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n</m:t>
            </m:r>
          </m:sup>
        </m:nary>
        <m:sSub>
          <m:sSub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U</m:t>
            </m:r>
          </m:e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k</m:t>
            </m:r>
          </m:sub>
        </m:sSub>
        <m:r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= 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1386840</wp:posOffset>
            </wp:positionH>
            <wp:positionV relativeFrom="paragraph">
              <wp:posOffset>6350</wp:posOffset>
            </wp:positionV>
            <wp:extent cx="4223385" cy="1781175"/>
            <wp:effectExtent b="0" l="0" r="0" t="0"/>
            <wp:wrapSquare wrapText="bothSides" distB="0" distT="0" distL="114300" distR="114300"/>
            <wp:docPr id="7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"/>
                    <a:srcRect b="19644" l="40257" r="22183" t="52172"/>
                    <a:stretch>
                      <a:fillRect/>
                    </a:stretch>
                  </pic:blipFill>
                  <pic:spPr>
                    <a:xfrm>
                      <a:off x="0" y="0"/>
                      <a:ext cx="4223385" cy="1781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1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137795</wp:posOffset>
            </wp:positionH>
            <wp:positionV relativeFrom="paragraph">
              <wp:posOffset>381529</wp:posOffset>
            </wp:positionV>
            <wp:extent cx="6508115" cy="2962910"/>
            <wp:effectExtent b="0" l="0" r="0" t="0"/>
            <wp:wrapSquare wrapText="bothSides" distB="0" distT="0" distL="114300" distR="114300"/>
            <wp:docPr id="6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10046" l="173" r="8279" t="15791"/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29629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u w:val="single"/>
          <w:rtl w:val="0"/>
        </w:rPr>
        <w:t xml:space="preserve">Théveninův teorém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2"/>
          <w:szCs w:val="22"/>
          <w:highlight w:val="white"/>
          <w:vertAlign w:val="baseline"/>
          <w:rtl w:val="0"/>
        </w:rPr>
        <w:t xml:space="preserve">Théveninův teorém o náhradním zdroji napětí tvrdí, že lze libovolně složitý lineární obvod nahradit obvodem skutečného zdroje napětí, připojeným k libovolným dvěma svorkám. Tento postup se dá aplikovat v obvodech, kde je třeba spočítat pouze proud v jedné větvi obvodu.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Na obvod se můžeme dívat jako na černou skříňku se dvěma svorkami, u které můžeme změřit právě jen napětí na prázdno a vnitřní odpor a která se tak chová jako jediný zdroj napětí s jediným v sérii zapojeným rezistorem.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2790825</wp:posOffset>
            </wp:positionH>
            <wp:positionV relativeFrom="paragraph">
              <wp:posOffset>371475</wp:posOffset>
            </wp:positionV>
            <wp:extent cx="3165475" cy="1636395"/>
            <wp:effectExtent b="0" l="0" r="0" t="0"/>
            <wp:wrapSquare wrapText="bothSides" distB="0" distT="0" distL="114300" distR="114300"/>
            <wp:docPr id="8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18562" l="12370" r="54615" t="51089"/>
                    <a:stretch>
                      <a:fillRect/>
                    </a:stretch>
                  </pic:blipFill>
                  <pic:spPr>
                    <a:xfrm>
                      <a:off x="0" y="0"/>
                      <a:ext cx="3165475" cy="16363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Omezení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Pouze pro lineární obvody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Celkový výkon dodaný zdroji původního obvodu a Théveninův náhradní zdroj U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 obecně nejsou stejné – respektive výkon spotřebovaný 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subscript"/>
          <w:rtl w:val="0"/>
        </w:rPr>
        <w:t xml:space="preserve">i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 není stejný jako výkon, spotřebovaný rezistory původního obvodu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Náhrada je platná pouze z pohledu svorek A, B 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Pravidla o vyjmutí zdrojů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Ideální zdroj napětí nahrazuji ZKRATEM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Ideální zdroj proudu nahrazuji ROZPOJENÝMI SVORKAMI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Obecně není možné vyjmout řízené zdroje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Příklad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581025</wp:posOffset>
            </wp:positionH>
            <wp:positionV relativeFrom="paragraph">
              <wp:posOffset>17141</wp:posOffset>
            </wp:positionV>
            <wp:extent cx="5879191" cy="4396959"/>
            <wp:effectExtent b="0" l="0" r="0" t="0"/>
            <wp:wrapSquare wrapText="bothSides" distB="0" distT="0" distL="114300" distR="114300"/>
            <wp:docPr id="6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13436" l="29175" r="30142" t="32511"/>
                    <a:stretch>
                      <a:fillRect/>
                    </a:stretch>
                  </pic:blipFill>
                  <pic:spPr>
                    <a:xfrm>
                      <a:off x="0" y="0"/>
                      <a:ext cx="5879191" cy="43969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609600</wp:posOffset>
            </wp:positionH>
            <wp:positionV relativeFrom="paragraph">
              <wp:posOffset>0</wp:posOffset>
            </wp:positionV>
            <wp:extent cx="5514975" cy="3107690"/>
            <wp:effectExtent b="0" l="0" r="0" t="0"/>
            <wp:wrapSquare wrapText="bothSides" distB="0" distT="0" distL="114300" distR="114300"/>
            <wp:docPr id="5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29089" l="29969" r="32481" t="3328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1076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jc w:val="center"/>
        <w:rPr>
          <w:rFonts w:ascii="Arial" w:cs="Arial" w:eastAsia="Arial" w:hAnsi="Arial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u w:val="single"/>
          <w:rtl w:val="0"/>
        </w:rPr>
        <w:t xml:space="preserve">Nortonův teorém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Nortonův teorém pro </w:t>
      </w:r>
      <w:hyperlink r:id="rId12">
        <w:r w:rsidDel="00000000" w:rsidR="00000000" w:rsidRPr="00000000"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highlight w:val="white"/>
            <w:u w:val="none"/>
            <w:vertAlign w:val="baseline"/>
            <w:rtl w:val="0"/>
          </w:rPr>
          <w:t xml:space="preserve">elektrické obvody</w:t>
        </w:r>
      </w:hyperlink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 říká, že libovoln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ý lineární obvod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highlight w:val="white"/>
          <w:u w:val="none"/>
          <w:vertAlign w:val="baseline"/>
          <w:rtl w:val="0"/>
        </w:rPr>
        <w:t xml:space="preserve">se dvěma svorkami je elektricky ekvivalentní k ideálnímu zdroji proudu s paralelně zapojeným ideálním rezistorem.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Na obvod se můžeme dívat jako na černou skříňku se dvěma svorkami, u které můžeme změřit právě jen napětí na prázdno a vnitřní odpor a která se tak chová jako jediný zdroj proudu s jediným paralelně zapojeným rezistorem.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1754822</wp:posOffset>
            </wp:positionH>
            <wp:positionV relativeFrom="paragraph">
              <wp:posOffset>8625</wp:posOffset>
            </wp:positionV>
            <wp:extent cx="3136265" cy="1469390"/>
            <wp:effectExtent b="0" l="0" r="0" t="0"/>
            <wp:wrapSquare wrapText="bothSides" distB="0" distT="0" distL="114300" distR="114300"/>
            <wp:docPr id="5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35592" l="19165" r="54438" t="42419"/>
                    <a:stretch>
                      <a:fillRect/>
                    </a:stretch>
                  </pic:blipFill>
                  <pic:spPr>
                    <a:xfrm>
                      <a:off x="0" y="0"/>
                      <a:ext cx="3136265" cy="14693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Omezení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Pouze pro lineární obvody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Celkový výkon spotřebovaný rezistory původního obvodu a Nortonovým náhradním rezistorem obecně nejsou stejné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Náhrada je platná pouze z pohledu svorek A, B </w:t>
      </w:r>
    </w:p>
    <w:p w:rsidR="00000000" w:rsidDel="00000000" w:rsidP="00000000" w:rsidRDefault="00000000" w:rsidRPr="00000000" w14:paraId="00000066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u w:val="single"/>
          <w:rtl w:val="0"/>
        </w:rPr>
        <w:t xml:space="preserve">Ekvivalence obou teorémů</w:t>
      </w:r>
    </w:p>
    <w:p w:rsidR="00000000" w:rsidDel="00000000" w:rsidP="00000000" w:rsidRDefault="00000000" w:rsidRPr="00000000" w14:paraId="00000068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6378668" cy="1478630"/>
            <wp:effectExtent b="0" l="0" r="0" t="0"/>
            <wp:docPr id="7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18249" l="18906" r="26603" t="59295"/>
                    <a:stretch>
                      <a:fillRect/>
                    </a:stretch>
                  </pic:blipFill>
                  <pic:spPr>
                    <a:xfrm>
                      <a:off x="0" y="0"/>
                      <a:ext cx="6378668" cy="1478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jc w:val="center"/>
        <w:rPr>
          <w:rFonts w:ascii="Arial" w:cs="Arial" w:eastAsia="Arial" w:hAnsi="Arial"/>
          <w:u w:val="single"/>
        </w:rPr>
      </w:pPr>
      <w:r w:rsidDel="00000000" w:rsidR="00000000" w:rsidRPr="00000000">
        <w:rPr>
          <w:rFonts w:ascii="Arial" w:cs="Arial" w:eastAsia="Arial" w:hAnsi="Arial"/>
        </w:rPr>
        <w:drawing>
          <wp:inline distB="0" distT="0" distL="0" distR="0">
            <wp:extent cx="4895921" cy="1384954"/>
            <wp:effectExtent b="0" l="0" r="0" t="0"/>
            <wp:docPr id="8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33426" l="21868" r="31949" t="43350"/>
                    <a:stretch>
                      <a:fillRect/>
                    </a:stretch>
                  </pic:blipFill>
                  <pic:spPr>
                    <a:xfrm>
                      <a:off x="0" y="0"/>
                      <a:ext cx="4895921" cy="1384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jc w:val="both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u w:val="single"/>
          <w:rtl w:val="0"/>
        </w:rPr>
        <w:t xml:space="preserve">Dělič napětí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 2 rezistory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3215640</wp:posOffset>
            </wp:positionH>
            <wp:positionV relativeFrom="paragraph">
              <wp:posOffset>26035</wp:posOffset>
            </wp:positionV>
            <wp:extent cx="1731010" cy="1807845"/>
            <wp:effectExtent b="0" l="0" r="0" t="0"/>
            <wp:wrapSquare wrapText="bothSides" distB="0" distT="0" distL="114300" distR="114300"/>
            <wp:docPr id="6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25844" l="12545" r="73864" t="48920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1807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U</m:t>
            </m:r>
          </m:e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2</m:t>
            </m:r>
          </m:sub>
        </m:sSub>
        <m:r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=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  <m:sSub>
          <m:sSub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U</m:t>
            </m:r>
          </m:e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1</m:t>
            </m:r>
          </m:sub>
        </m:sSub>
        <m:r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sSub>
              <m:sSubPr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2</m:t>
                </m:r>
              </m:sub>
            </m:sSub>
          </m:num>
          <m:den>
            <m:sSub>
              <m:sSubPr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1</m:t>
                </m:r>
              </m:sub>
            </m:s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+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  <m:sSub>
              <m:sSubPr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2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Obecně pro N rezistorů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U</m:t>
            </m:r>
          </m:e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= </m:t>
        </m:r>
        <m:sSub>
          <m:sSub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U</m:t>
            </m:r>
          </m:e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1</m:t>
            </m:r>
          </m:sub>
        </m:sSub>
        <m:r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  <m:f>
          <m:f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sSub>
              <m:sSubPr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</m:num>
          <m:den>
            <m:nary>
              <m:naryPr>
                <m:chr m:val="∑"/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naryPr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i=1</m:t>
                </m:r>
              </m:sub>
              <m:sup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N</m:t>
                </m:r>
              </m:sup>
            </m:nary>
            <m:sSub>
              <m:sSubPr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i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u w:val="single"/>
          <w:rtl w:val="0"/>
        </w:rPr>
        <w:t xml:space="preserve">Dělič proudu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 2 rezistory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3211975</wp:posOffset>
            </wp:positionH>
            <wp:positionV relativeFrom="paragraph">
              <wp:posOffset>32417</wp:posOffset>
            </wp:positionV>
            <wp:extent cx="1967696" cy="1857763"/>
            <wp:effectExtent b="0" l="0" r="0" t="0"/>
            <wp:wrapSquare wrapText="bothSides" distB="0" distT="0" distL="114300" distR="114300"/>
            <wp:docPr id="8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40238" l="11934" r="72384" t="33440"/>
                    <a:stretch>
                      <a:fillRect/>
                    </a:stretch>
                  </pic:blipFill>
                  <pic:spPr>
                    <a:xfrm>
                      <a:off x="0" y="0"/>
                      <a:ext cx="1967696" cy="18577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I</m:t>
            </m:r>
          </m:e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2</m:t>
            </m:r>
          </m:sub>
        </m:sSub>
        <m:r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=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</m:t>
        </m:r>
        <m:r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I </m:t>
        </m:r>
        <m:f>
          <m:f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sSub>
              <m:sSubPr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1</m:t>
                </m:r>
              </m:sub>
            </m:sSub>
          </m:num>
          <m:den>
            <m:sSub>
              <m:sSubPr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1</m:t>
                </m:r>
              </m:sub>
            </m:s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+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 </m:t>
            </m:r>
            <m:sSub>
              <m:sSubPr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R</m:t>
                </m:r>
              </m:e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2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Obecně pro N rezistorů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I</m:t>
            </m:r>
          </m:e>
          <m:sub>
            <m: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Arial" w:cs="Arial" w:eastAsia="Arial" w:hAnsi="Arial"/>
            <w:b w:val="0"/>
            <w:i w:val="0"/>
            <w:smallCaps w:val="0"/>
            <w:strike w:val="0"/>
            <w:color w:val="000000"/>
            <w:sz w:val="22"/>
            <w:szCs w:val="22"/>
            <w:u w:val="none"/>
            <w:shd w:fill="auto" w:val="clear"/>
            <w:vertAlign w:val="baseline"/>
          </w:rPr>
          <m:t xml:space="preserve"> = I </m:t>
        </m:r>
        <m:f>
          <m:fPr>
            <m:ctrlPr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</w:rPr>
            </m:ctrlPr>
          </m:fPr>
          <m:num>
            <m:sSub>
              <m:sSubPr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G</m:t>
                </m:r>
              </m:e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</m:num>
          <m:den>
            <m:nary>
              <m:naryPr>
                <m:chr m:val="∑"/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naryPr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i=1</m:t>
                </m:r>
              </m:sub>
              <m:sup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N</m:t>
                </m:r>
              </m:sup>
            </m:nary>
            <m:sSub>
              <m:sSubPr>
                <m:ctrlP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G</m:t>
                </m:r>
              </m:e>
              <m:sub>
                <m:r>
                  <w:rPr>
                    <w:rFonts w:ascii="Arial" w:cs="Arial" w:eastAsia="Arial" w:hAnsi="Arial"/>
                    <w:b w:val="0"/>
                    <w:i w:val="0"/>
                    <w:smallCaps w:val="0"/>
                    <w:strike w:val="0"/>
                    <w:color w:val="000000"/>
                    <w:sz w:val="22"/>
                    <w:szCs w:val="22"/>
                    <w:u w:val="none"/>
                    <w:shd w:fill="auto" w:val="clear"/>
                    <w:vertAlign w:val="baseline"/>
                  </w:rPr>
                  <m:t xml:space="preserve">i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u w:val="single"/>
          <w:rtl w:val="0"/>
        </w:rPr>
        <w:t xml:space="preserve">Metoda postupného zjednodušování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 obvodu hledám sériové a paralelní kombinace pasivních prvků, které mohu nahradit celkovou impedancí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Postupně tak dostávám ze složitějšího stále jednodušší obvod, až po elementární obvod, u kterého mohu pomocí elementárních metod (Ohmův zákon, dělič napětí/proudu) vypočítat napětí a proudy na zbývajících prvcích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1177290</wp:posOffset>
            </wp:positionH>
            <wp:positionV relativeFrom="paragraph">
              <wp:posOffset>-155097</wp:posOffset>
            </wp:positionV>
            <wp:extent cx="4291330" cy="1821180"/>
            <wp:effectExtent b="0" l="0" r="0" t="0"/>
            <wp:wrapSquare wrapText="bothSides" distB="0" distT="0" distL="114300" distR="114300"/>
            <wp:docPr id="5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7099" l="11324" r="34492" t="52017"/>
                    <a:stretch>
                      <a:fillRect/>
                    </a:stretch>
                  </pic:blipFill>
                  <pic:spPr>
                    <a:xfrm>
                      <a:off x="0" y="0"/>
                      <a:ext cx="4291330" cy="18211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493875</wp:posOffset>
            </wp:positionH>
            <wp:positionV relativeFrom="paragraph">
              <wp:posOffset>106684</wp:posOffset>
            </wp:positionV>
            <wp:extent cx="5654040" cy="4206875"/>
            <wp:effectExtent b="0" l="0" r="0" t="0"/>
            <wp:wrapSquare wrapText="bothSides" distB="0" distT="0" distL="114300" distR="114300"/>
            <wp:docPr id="4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6796" l="11669" r="32150" t="18887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4206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u w:val="single"/>
          <w:rtl w:val="0"/>
        </w:rPr>
        <w:t xml:space="preserve">Princip superpozice</w:t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 případě, že lineární obvod obsahuje více nezávislých zdrojů, je možné vypočítat jednotlivé obvodové veličiny superpozicí příspěvků od jednotlivých zdrojů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Pokud obvod obsahuje N nezávislých zdrojů, rozdělíme analýzu na N nezávislých kroků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v každém z nich vyjmeme z obvodu vždy N – 1 nezávislých zdrojů</w:t>
      </w:r>
      <w:sdt>
        <w:sdtPr>
          <w:tag w:val="goog_rdk_0"/>
        </w:sdtPr>
        <w:sdtContent>
          <w:ins w:author="Michal Zelený" w:id="0" w:date="2021-06-03T21:45:32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 (tj. vždy nech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áme jen 1 zdroj)</w:t>
            </w:r>
          </w:ins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Příklad</w:t>
      </w:r>
    </w:p>
    <w:p w:rsidR="00000000" w:rsidDel="00000000" w:rsidP="00000000" w:rsidRDefault="00000000" w:rsidRPr="00000000" w14:paraId="000000A9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-110030</wp:posOffset>
            </wp:positionH>
            <wp:positionV relativeFrom="paragraph">
              <wp:posOffset>5787</wp:posOffset>
            </wp:positionV>
            <wp:extent cx="2104390" cy="1006475"/>
            <wp:effectExtent b="0" l="0" r="0" t="0"/>
            <wp:wrapSquare wrapText="bothSides" distB="0" distT="0" distL="114300" distR="114300"/>
            <wp:docPr id="8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56805" l="12543" r="67595" t="26303"/>
                    <a:stretch>
                      <a:fillRect/>
                    </a:stretch>
                  </pic:blipFill>
                  <pic:spPr>
                    <a:xfrm>
                      <a:off x="0" y="0"/>
                      <a:ext cx="2104390" cy="1006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2490125</wp:posOffset>
            </wp:positionH>
            <wp:positionV relativeFrom="paragraph">
              <wp:posOffset>6052</wp:posOffset>
            </wp:positionV>
            <wp:extent cx="4434840" cy="1024255"/>
            <wp:effectExtent b="0" l="0" r="0" t="0"/>
            <wp:wrapSquare wrapText="bothSides" distB="0" distT="0" distL="114300" distR="114300"/>
            <wp:docPr id="7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34355" l="12816" r="44198" t="47993"/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10242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Wingdings" w:cs="Wingdings" w:eastAsia="Wingdings" w:hAnsi="Wingding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 uvedeném příkladu obvod obsahuje 2 nezávislé zdroje – řešení rozdělíme na 2 kroky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68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Výpočet napětí na 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2204447</wp:posOffset>
            </wp:positionH>
            <wp:positionV relativeFrom="paragraph">
              <wp:posOffset>178516</wp:posOffset>
            </wp:positionV>
            <wp:extent cx="4007316" cy="428263"/>
            <wp:effectExtent b="0" l="0" r="0" t="0"/>
            <wp:wrapSquare wrapText="bothSides" distB="0" distT="0" distL="114300" distR="114300"/>
            <wp:docPr id="4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21184" l="32111" r="33592" t="72298"/>
                    <a:stretch>
                      <a:fillRect/>
                    </a:stretch>
                  </pic:blipFill>
                  <pic:spPr>
                    <a:xfrm>
                      <a:off x="0" y="0"/>
                      <a:ext cx="4007316" cy="428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1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Výkon na 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 výkony obecně princip superpozice neplatí!! – není to lineární veličina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2719850</wp:posOffset>
            </wp:positionH>
            <wp:positionV relativeFrom="paragraph">
              <wp:posOffset>128888</wp:posOffset>
            </wp:positionV>
            <wp:extent cx="3200400" cy="593090"/>
            <wp:effectExtent b="0" l="0" r="0" t="0"/>
            <wp:wrapSquare wrapText="bothSides" distB="0" distT="0" distL="114300" distR="114300"/>
            <wp:docPr id="7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9075" l="26940" r="47577" t="825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930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68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Výkony, dodané jednotlivými zdroji do obvodu je opět nutné počítat superpozicí – každý zdroj v superpozici dodává výkon do obvodu, ale současně mohou odebírat výkon z ostatních zdrojů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 případě zdroje napětí musíme vypočítat proud, vytékající z jeho kladné svorky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 případě zdroje proudu musíme vypočítat napětí na jeho svorkách, orientované od svorky, ze které proud vytéká ke svorce, do které proud vtéká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1240738</wp:posOffset>
            </wp:positionH>
            <wp:positionV relativeFrom="paragraph">
              <wp:posOffset>62787</wp:posOffset>
            </wp:positionV>
            <wp:extent cx="4618990" cy="1096645"/>
            <wp:effectExtent b="0" l="0" r="0" t="0"/>
            <wp:wrapSquare wrapText="bothSides" distB="0" distT="0" distL="114300" distR="114300"/>
            <wp:docPr id="5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14537" l="17072" r="36748" t="65951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10966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788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2237766</wp:posOffset>
            </wp:positionH>
            <wp:positionV relativeFrom="paragraph">
              <wp:posOffset>94718</wp:posOffset>
            </wp:positionV>
            <wp:extent cx="4683589" cy="2274426"/>
            <wp:effectExtent b="0" l="0" r="0" t="0"/>
            <wp:wrapSquare wrapText="bothSides" distB="0" distT="0" distL="114300" distR="114300"/>
            <wp:docPr id="5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23665" l="13153" r="31602" t="28641"/>
                    <a:stretch>
                      <a:fillRect/>
                    </a:stretch>
                  </pic:blipFill>
                  <pic:spPr>
                    <a:xfrm>
                      <a:off x="0" y="0"/>
                      <a:ext cx="4683589" cy="22744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Řízené zdroje nelze vyjmout!!! – většinou nutné použít Kirchhoffovy zákony 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u w:val="single"/>
          <w:rtl w:val="0"/>
        </w:rPr>
        <w:t xml:space="preserve">Využití ekvivalence zdrojů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2253696</wp:posOffset>
            </wp:positionH>
            <wp:positionV relativeFrom="paragraph">
              <wp:posOffset>47694</wp:posOffset>
            </wp:positionV>
            <wp:extent cx="4559935" cy="3153410"/>
            <wp:effectExtent b="0" l="0" r="0" t="0"/>
            <wp:wrapSquare wrapText="bothSides" distB="0" distT="0" distL="114300" distR="114300"/>
            <wp:docPr id="6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4"/>
                    <a:srcRect b="6941" l="11498" r="31702" t="23222"/>
                    <a:stretch>
                      <a:fillRect/>
                    </a:stretch>
                  </pic:blipFill>
                  <pic:spPr>
                    <a:xfrm>
                      <a:off x="0" y="0"/>
                      <a:ext cx="4559935" cy="3153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E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u w:val="single"/>
          <w:rtl w:val="0"/>
        </w:rPr>
        <w:t xml:space="preserve">Metoda uzlových napětí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Zobecnění 1. KZ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Postup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669925</wp:posOffset>
            </wp:positionH>
            <wp:positionV relativeFrom="paragraph">
              <wp:posOffset>6350</wp:posOffset>
            </wp:positionV>
            <wp:extent cx="5306060" cy="1625600"/>
            <wp:effectExtent b="0" l="0" r="0" t="0"/>
            <wp:wrapSquare wrapText="bothSides" distB="0" distT="0" distL="114300" distR="114300"/>
            <wp:docPr id="7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27869" l="13044" r="33717" t="43124"/>
                    <a:stretch>
                      <a:fillRect/>
                    </a:stretch>
                  </pic:blipFill>
                  <pic:spPr>
                    <a:xfrm>
                      <a:off x="0" y="0"/>
                      <a:ext cx="5306060" cy="1625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Počet rovnic = počet uzlů – počet zdrojů napětí – 1 (referenční uzel)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Příklad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333375</wp:posOffset>
            </wp:positionH>
            <wp:positionV relativeFrom="paragraph">
              <wp:posOffset>244475</wp:posOffset>
            </wp:positionV>
            <wp:extent cx="3319145" cy="2808605"/>
            <wp:effectExtent b="0" l="0" r="0" t="0"/>
            <wp:wrapSquare wrapText="bothSides" distB="0" distT="0" distL="114300" distR="114300"/>
            <wp:docPr id="6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6"/>
                    <a:srcRect b="11338" l="11694" r="41686" t="18522"/>
                    <a:stretch>
                      <a:fillRect/>
                    </a:stretch>
                  </pic:blipFill>
                  <pic:spPr>
                    <a:xfrm>
                      <a:off x="0" y="0"/>
                      <a:ext cx="3319145" cy="28086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7">
      <w:pPr>
        <w:pageBreakBefore w:val="0"/>
        <w:ind w:left="708" w:firstLine="708"/>
        <w:rPr>
          <w:rFonts w:ascii="Arial" w:cs="Arial" w:eastAsia="Arial" w:hAnsi="Arial"/>
          <w:sz w:val="20"/>
          <w:szCs w:val="20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Výsledná soustava rovnic</w:t>
      </w:r>
      <w:r w:rsidDel="00000000" w:rsidR="00000000" w:rsidRPr="00000000">
        <w:rPr>
          <w:rFonts w:ascii="Arial" w:cs="Arial" w:eastAsia="Arial" w:hAnsi="Arial"/>
          <w:sz w:val="20"/>
          <w:szCs w:val="20"/>
          <w:rtl w:val="0"/>
        </w:rPr>
        <w:t xml:space="preserve">: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4134484</wp:posOffset>
            </wp:positionH>
            <wp:positionV relativeFrom="paragraph">
              <wp:posOffset>3810</wp:posOffset>
            </wp:positionV>
            <wp:extent cx="2673985" cy="1390015"/>
            <wp:effectExtent b="0" l="0" r="0" t="0"/>
            <wp:wrapSquare wrapText="bothSides" distB="0" distT="0" distL="114300" distR="114300"/>
            <wp:docPr id="5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41883" l="28075" r="53868" t="41427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139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393700</wp:posOffset>
            </wp:positionH>
            <wp:positionV relativeFrom="paragraph">
              <wp:posOffset>6985</wp:posOffset>
            </wp:positionV>
            <wp:extent cx="5419725" cy="1009015"/>
            <wp:effectExtent b="0" l="0" r="0" t="0"/>
            <wp:wrapSquare wrapText="bothSides" distB="0" distT="0" distL="114300" distR="114300"/>
            <wp:docPr id="4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25340" l="11861" r="33040" t="5641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009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Příklad – Určete velikost napětí U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R4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3606800</wp:posOffset>
            </wp:positionH>
            <wp:positionV relativeFrom="paragraph">
              <wp:posOffset>19050</wp:posOffset>
            </wp:positionV>
            <wp:extent cx="2604770" cy="1682115"/>
            <wp:effectExtent b="0" l="0" r="0" t="0"/>
            <wp:wrapSquare wrapText="bothSides" distB="0" distT="0" distL="114300" distR="114300"/>
            <wp:docPr id="6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15872" l="26335" r="39688" t="45109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16821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5080</wp:posOffset>
            </wp:positionV>
            <wp:extent cx="2964180" cy="1390015"/>
            <wp:effectExtent b="0" l="0" r="0" t="0"/>
            <wp:wrapSquare wrapText="bothSides" distB="0" distT="0" distL="114300" distR="114300"/>
            <wp:docPr id="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45690" l="26169" r="40918" t="26864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3900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2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2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2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1953322</wp:posOffset>
            </wp:positionH>
            <wp:positionV relativeFrom="paragraph">
              <wp:posOffset>7653</wp:posOffset>
            </wp:positionV>
            <wp:extent cx="2181860" cy="898525"/>
            <wp:effectExtent b="0" l="0" r="0" t="0"/>
            <wp:wrapSquare wrapText="bothSides" distB="0" distT="0" distL="114300" distR="114300"/>
            <wp:docPr id="5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54895" l="26574" r="53533" t="30540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8985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Zápis rovnic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Upravení – dosazení 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781050</wp:posOffset>
            </wp:positionH>
            <wp:positionV relativeFrom="paragraph">
              <wp:posOffset>58624</wp:posOffset>
            </wp:positionV>
            <wp:extent cx="1981835" cy="2320290"/>
            <wp:effectExtent b="0" l="0" r="0" t="0"/>
            <wp:wrapSquare wrapText="bothSides" distB="0" distT="0" distL="114300" distR="114300"/>
            <wp:docPr id="7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29574" l="26332" r="55052" t="31672"/>
                    <a:stretch>
                      <a:fillRect/>
                    </a:stretch>
                  </pic:blipFill>
                  <pic:spPr>
                    <a:xfrm>
                      <a:off x="0" y="0"/>
                      <a:ext cx="1981835" cy="23202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566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Sečtení obou rovnic – výsledek 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2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3585209</wp:posOffset>
            </wp:positionH>
            <wp:positionV relativeFrom="paragraph">
              <wp:posOffset>7620</wp:posOffset>
            </wp:positionV>
            <wp:extent cx="3027045" cy="797560"/>
            <wp:effectExtent b="0" l="0" r="0" t="0"/>
            <wp:wrapSquare wrapText="bothSides" distB="0" distT="0" distL="114300" distR="114300"/>
            <wp:docPr id="6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11619" l="26345" r="44972" t="74937"/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7975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2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2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2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2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2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2124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shd w:fill="auto" w:val="clear"/>
          <w:vertAlign w:val="baseline"/>
          <w:rtl w:val="0"/>
        </w:rPr>
        <w:t xml:space="preserve">Příklad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1562100</wp:posOffset>
            </wp:positionH>
            <wp:positionV relativeFrom="paragraph">
              <wp:posOffset>8684</wp:posOffset>
            </wp:positionV>
            <wp:extent cx="3521710" cy="2531745"/>
            <wp:effectExtent b="0" l="0" r="0" t="0"/>
            <wp:wrapSquare wrapText="bothSides" distB="0" distT="0" distL="114300" distR="114300"/>
            <wp:docPr id="5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19313" l="33059" r="33977" t="38560"/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5317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jc w:val="center"/>
        <w:rPr>
          <w:rFonts w:ascii="Arial" w:cs="Arial" w:eastAsia="Arial" w:hAnsi="Arial"/>
          <w:b w:val="1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u w:val="single"/>
          <w:rtl w:val="0"/>
        </w:rPr>
        <w:t xml:space="preserve">Metoda smyčkových proudů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Zobecnění 2. KZ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Postup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620509</wp:posOffset>
            </wp:positionH>
            <wp:positionV relativeFrom="paragraph">
              <wp:posOffset>9077</wp:posOffset>
            </wp:positionV>
            <wp:extent cx="5623560" cy="1345565"/>
            <wp:effectExtent b="0" l="0" r="0" t="0"/>
            <wp:wrapSquare wrapText="bothSides" distB="0" distT="0" distL="114300" distR="114300"/>
            <wp:docPr id="4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16857" l="13212" r="33613" t="60515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13455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Počet rovnic = počet nezávislých smyček – počet zdrojů proudu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Počet nezávislých smyček = počet větví – počet uzlů + 1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Konvence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 každé smyčce předpokládáme kladnou orientaci toho smyčkového proudu, pro který právě píšeme danou rovnici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Zdroj napětí má záporné znaménko v případě, kdy smyčka vstupuje do jeho záporné svorky a kladné v případě, kdy vstupuje do jeho kladné svorky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Příklad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414655</wp:posOffset>
            </wp:positionH>
            <wp:positionV relativeFrom="paragraph">
              <wp:posOffset>3175</wp:posOffset>
            </wp:positionV>
            <wp:extent cx="2414905" cy="1343660"/>
            <wp:effectExtent b="0" l="0" r="0" t="0"/>
            <wp:wrapSquare wrapText="bothSides" distB="0" distT="0" distL="114300" distR="114300"/>
            <wp:docPr id="7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62530" l="11373" r="68329" t="17391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343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3104515</wp:posOffset>
            </wp:positionH>
            <wp:positionV relativeFrom="paragraph">
              <wp:posOffset>5715</wp:posOffset>
            </wp:positionV>
            <wp:extent cx="2816860" cy="730885"/>
            <wp:effectExtent b="0" l="0" r="0" t="0"/>
            <wp:wrapSquare wrapText="bothSides" distB="0" distT="0" distL="114300" distR="114300"/>
            <wp:docPr id="7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5"/>
                    <a:srcRect b="42733" l="14819" r="61276" t="46235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7308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Obvody obsahující zdroje proudu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Zdrojem proudu nesmí procházet smyčka, pro kterou sestavujeme rovnici – neznáme a neumíme vyjádřit napětí na svorkách proudového zdroje 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Proud zdroje musí být ale započítán, a to v uzavřené smyčce</w:t>
      </w:r>
    </w:p>
    <w:p w:rsidR="00000000" w:rsidDel="00000000" w:rsidP="00000000" w:rsidRDefault="00000000" w:rsidRPr="00000000" w14:paraId="00000140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39165</wp:posOffset>
            </wp:positionH>
            <wp:positionV relativeFrom="paragraph">
              <wp:posOffset>86287</wp:posOffset>
            </wp:positionV>
            <wp:extent cx="2389068" cy="861037"/>
            <wp:effectExtent b="0" l="0" r="0" t="0"/>
            <wp:wrapSquare wrapText="bothSides" distB="0" distT="0" distL="114300" distR="114300"/>
            <wp:docPr id="4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55033" l="21887" r="42136" t="21915"/>
                    <a:stretch>
                      <a:fillRect/>
                    </a:stretch>
                  </pic:blipFill>
                  <pic:spPr>
                    <a:xfrm>
                      <a:off x="0" y="0"/>
                      <a:ext cx="2389068" cy="8610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2575560</wp:posOffset>
            </wp:positionH>
            <wp:positionV relativeFrom="paragraph">
              <wp:posOffset>208188</wp:posOffset>
            </wp:positionV>
            <wp:extent cx="4070350" cy="501650"/>
            <wp:effectExtent b="0" l="0" r="0" t="0"/>
            <wp:wrapSquare wrapText="bothSides" distB="0" distT="0" distL="114300" distR="114300"/>
            <wp:docPr id="6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30431" l="15760" r="33934" t="58536"/>
                    <a:stretch>
                      <a:fillRect/>
                    </a:stretch>
                  </pic:blipFill>
                  <pic:spPr>
                    <a:xfrm>
                      <a:off x="0" y="0"/>
                      <a:ext cx="4070350" cy="501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1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Orientace smyček pro zápis rovnic můžeme volit libovolně – orientace smyčky, ve které započítáváme proud proudového zdroje je ale vnucena zdrojem a musíme respektovat jeho orientaci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Příklad – Určete velikost napětí U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subscript"/>
          <w:rtl w:val="0"/>
        </w:rPr>
        <w:t xml:space="preserve">R4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249555</wp:posOffset>
            </wp:positionH>
            <wp:positionV relativeFrom="paragraph">
              <wp:posOffset>326390</wp:posOffset>
            </wp:positionV>
            <wp:extent cx="2837815" cy="1337945"/>
            <wp:effectExtent b="0" l="0" r="0" t="0"/>
            <wp:wrapSquare wrapText="bothSides" distB="0" distT="0" distL="114300" distR="114300"/>
            <wp:docPr id="4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29583" l="25943" r="40315" t="42134"/>
                    <a:stretch>
                      <a:fillRect/>
                    </a:stretch>
                  </pic:blipFill>
                  <pic:spPr>
                    <a:xfrm>
                      <a:off x="0" y="0"/>
                      <a:ext cx="2837815" cy="13379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4">
      <w:pPr>
        <w:pageBreakBefore w:val="0"/>
        <w:ind w:left="720" w:firstLine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3572345</wp:posOffset>
            </wp:positionH>
            <wp:positionV relativeFrom="paragraph">
              <wp:posOffset>75565</wp:posOffset>
            </wp:positionV>
            <wp:extent cx="3056890" cy="1252220"/>
            <wp:effectExtent b="0" l="0" r="0" t="0"/>
            <wp:wrapSquare wrapText="bothSides" distB="0" distT="0" distL="114300" distR="114300"/>
            <wp:docPr id="5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34816" l="26575" r="37707" t="39165"/>
                    <a:stretch>
                      <a:fillRect/>
                    </a:stretch>
                  </pic:blipFill>
                  <pic:spPr>
                    <a:xfrm>
                      <a:off x="0" y="0"/>
                      <a:ext cx="3056890" cy="12522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Zápis rovnic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2138997</wp:posOffset>
            </wp:positionH>
            <wp:positionV relativeFrom="paragraph">
              <wp:posOffset>1189248</wp:posOffset>
            </wp:positionV>
            <wp:extent cx="2367915" cy="740410"/>
            <wp:effectExtent b="0" l="0" r="0" t="0"/>
            <wp:wrapSquare wrapText="bothSides" distB="0" distT="0" distL="114300" distR="114300"/>
            <wp:docPr id="4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42030" l="26746" r="48334" t="44114"/>
                    <a:stretch>
                      <a:fillRect/>
                    </a:stretch>
                  </pic:blipFill>
                  <pic:spPr>
                    <a:xfrm>
                      <a:off x="0" y="0"/>
                      <a:ext cx="2367915" cy="7404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Upravení – dosazení </w:t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990600</wp:posOffset>
            </wp:positionH>
            <wp:positionV relativeFrom="paragraph">
              <wp:posOffset>141605</wp:posOffset>
            </wp:positionV>
            <wp:extent cx="2230120" cy="3218815"/>
            <wp:effectExtent b="0" l="0" r="0" t="0"/>
            <wp:wrapSquare wrapText="bothSides" distB="0" distT="0" distL="114300" distR="114300"/>
            <wp:docPr id="6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11762" l="25935" r="48765" t="23329"/>
                    <a:stretch>
                      <a:fillRect/>
                    </a:stretch>
                  </pic:blipFill>
                  <pic:spPr>
                    <a:xfrm>
                      <a:off x="0" y="0"/>
                      <a:ext cx="2230120" cy="32188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6372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Sečtení obou rovnic – výsledek </w:t>
      </w:r>
    </w:p>
    <w:p w:rsidR="00000000" w:rsidDel="00000000" w:rsidP="00000000" w:rsidRDefault="00000000" w:rsidRPr="00000000" w14:paraId="0000014E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4036109</wp:posOffset>
            </wp:positionH>
            <wp:positionV relativeFrom="paragraph">
              <wp:posOffset>64917</wp:posOffset>
            </wp:positionV>
            <wp:extent cx="1960880" cy="1451610"/>
            <wp:effectExtent b="0" l="0" r="0" t="0"/>
            <wp:wrapSquare wrapText="bothSides" distB="0" distT="0" distL="114300" distR="114300"/>
            <wp:docPr id="7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1"/>
                    <a:srcRect b="20253" l="26099" r="52097" t="51042"/>
                    <a:stretch>
                      <a:fillRect/>
                    </a:stretch>
                  </pic:blipFill>
                  <pic:spPr>
                    <a:xfrm>
                      <a:off x="0" y="0"/>
                      <a:ext cx="1960880" cy="14516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4F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Příklad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1584306</wp:posOffset>
            </wp:positionH>
            <wp:positionV relativeFrom="paragraph">
              <wp:posOffset>2897</wp:posOffset>
            </wp:positionV>
            <wp:extent cx="3657600" cy="2741930"/>
            <wp:effectExtent b="0" l="0" r="0" t="0"/>
            <wp:wrapSquare wrapText="bothSides" distB="0" distT="0" distL="114300" distR="114300"/>
            <wp:docPr id="6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2"/>
                    <a:srcRect b="20021" l="35261" r="34237" t="393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19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291782</wp:posOffset>
            </wp:positionH>
            <wp:positionV relativeFrom="paragraph">
              <wp:posOffset>550</wp:posOffset>
            </wp:positionV>
            <wp:extent cx="6062345" cy="3680460"/>
            <wp:effectExtent b="0" l="0" r="0" t="0"/>
            <wp:wrapSquare wrapText="bothSides" distB="0" distT="0" distL="114300" distR="114300"/>
            <wp:docPr id="7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18973" l="11455" r="31812" t="19795"/>
                    <a:stretch>
                      <a:fillRect/>
                    </a:stretch>
                  </pic:blipFill>
                  <pic:spPr>
                    <a:xfrm>
                      <a:off x="0" y="0"/>
                      <a:ext cx="6062345" cy="36804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68">
      <w:pPr>
        <w:pageBreakBefore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720" w:right="72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Wingdings"/>
  <w:font w:name="Noto Sans Symbols"/>
  <w:font w:name="Cambria Math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o"/>
      <w:lvlJc w:val="left"/>
      <w:pPr>
        <w:ind w:left="1068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▪"/>
      <w:lvlJc w:val="left"/>
      <w:pPr>
        <w:ind w:left="1788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o"/>
      <w:lvlJc w:val="left"/>
      <w:pPr>
        <w:ind w:left="1068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▪"/>
      <w:lvlJc w:val="left"/>
      <w:pPr>
        <w:ind w:left="1788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2508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28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68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388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28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cs-CZ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ln" w:default="1">
    <w:name w:val="Normal"/>
    <w:qFormat w:val="1"/>
  </w:style>
  <w:style w:type="character" w:styleId="Standardnpsmoodstavce" w:default="1">
    <w:name w:val="Default Paragraph Font"/>
    <w:uiPriority w:val="1"/>
    <w:semiHidden w:val="1"/>
    <w:unhideWhenUsed w:val="1"/>
  </w:style>
  <w:style w:type="table" w:styleId="Normlntabulka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Bezseznamu" w:default="1">
    <w:name w:val="No List"/>
    <w:uiPriority w:val="99"/>
    <w:semiHidden w:val="1"/>
    <w:unhideWhenUsed w:val="1"/>
  </w:style>
  <w:style w:type="paragraph" w:styleId="Odstavecseseznamem">
    <w:name w:val="List Paragraph"/>
    <w:basedOn w:val="Normln"/>
    <w:uiPriority w:val="34"/>
    <w:qFormat w:val="1"/>
    <w:rsid w:val="00DC5977"/>
    <w:pPr>
      <w:ind w:left="720"/>
      <w:contextualSpacing w:val="1"/>
    </w:pPr>
  </w:style>
  <w:style w:type="character" w:styleId="Zstupntext">
    <w:name w:val="Placeholder Text"/>
    <w:basedOn w:val="Standardnpsmoodstavce"/>
    <w:uiPriority w:val="99"/>
    <w:semiHidden w:val="1"/>
    <w:rsid w:val="00DC5977"/>
    <w:rPr>
      <w:color w:val="808080"/>
    </w:rPr>
  </w:style>
  <w:style w:type="character" w:styleId="Hypertextovodkaz">
    <w:name w:val="Hyperlink"/>
    <w:basedOn w:val="Standardnpsmoodstavce"/>
    <w:uiPriority w:val="99"/>
    <w:semiHidden w:val="1"/>
    <w:unhideWhenUsed w:val="1"/>
    <w:rsid w:val="00D751E8"/>
    <w:rPr>
      <w:color w:val="0000ff"/>
      <w:u w:val="single"/>
    </w:rPr>
  </w:style>
  <w:style w:type="paragraph" w:styleId="Zhlav">
    <w:name w:val="header"/>
    <w:basedOn w:val="Normln"/>
    <w:link w:val="ZhlavChar"/>
    <w:uiPriority w:val="99"/>
    <w:unhideWhenUsed w:val="1"/>
    <w:rsid w:val="00CA65E4"/>
    <w:pPr>
      <w:tabs>
        <w:tab w:val="center" w:pos="4536"/>
        <w:tab w:val="right" w:pos="9072"/>
      </w:tabs>
      <w:spacing w:after="0" w:line="240" w:lineRule="auto"/>
    </w:pPr>
  </w:style>
  <w:style w:type="character" w:styleId="ZhlavChar" w:customStyle="1">
    <w:name w:val="Záhlaví Char"/>
    <w:basedOn w:val="Standardnpsmoodstavce"/>
    <w:link w:val="Zhlav"/>
    <w:uiPriority w:val="99"/>
    <w:rsid w:val="00CA65E4"/>
  </w:style>
  <w:style w:type="paragraph" w:styleId="Zpat">
    <w:name w:val="footer"/>
    <w:basedOn w:val="Normln"/>
    <w:link w:val="ZpatChar"/>
    <w:uiPriority w:val="99"/>
    <w:unhideWhenUsed w:val="1"/>
    <w:rsid w:val="00CA65E4"/>
    <w:pPr>
      <w:tabs>
        <w:tab w:val="center" w:pos="4536"/>
        <w:tab w:val="right" w:pos="9072"/>
      </w:tabs>
      <w:spacing w:after="0" w:line="240" w:lineRule="auto"/>
    </w:pPr>
  </w:style>
  <w:style w:type="character" w:styleId="ZpatChar" w:customStyle="1">
    <w:name w:val="Zápatí Char"/>
    <w:basedOn w:val="Standardnpsmoodstavce"/>
    <w:link w:val="Zpat"/>
    <w:uiPriority w:val="99"/>
    <w:rsid w:val="00CA65E4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20" Type="http://schemas.openxmlformats.org/officeDocument/2006/relationships/image" Target="media/image25.png"/><Relationship Id="rId42" Type="http://schemas.openxmlformats.org/officeDocument/2006/relationships/image" Target="media/image26.png"/><Relationship Id="rId41" Type="http://schemas.openxmlformats.org/officeDocument/2006/relationships/image" Target="media/image29.png"/><Relationship Id="rId22" Type="http://schemas.openxmlformats.org/officeDocument/2006/relationships/image" Target="media/image6.png"/><Relationship Id="rId21" Type="http://schemas.openxmlformats.org/officeDocument/2006/relationships/image" Target="media/image16.png"/><Relationship Id="rId43" Type="http://schemas.openxmlformats.org/officeDocument/2006/relationships/image" Target="media/image30.png"/><Relationship Id="rId24" Type="http://schemas.openxmlformats.org/officeDocument/2006/relationships/image" Target="media/image22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26" Type="http://schemas.openxmlformats.org/officeDocument/2006/relationships/image" Target="media/image35.png"/><Relationship Id="rId25" Type="http://schemas.openxmlformats.org/officeDocument/2006/relationships/image" Target="media/image31.png"/><Relationship Id="rId28" Type="http://schemas.openxmlformats.org/officeDocument/2006/relationships/image" Target="media/image23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21.png"/><Relationship Id="rId7" Type="http://schemas.openxmlformats.org/officeDocument/2006/relationships/image" Target="media/image32.png"/><Relationship Id="rId8" Type="http://schemas.openxmlformats.org/officeDocument/2006/relationships/image" Target="media/image18.png"/><Relationship Id="rId31" Type="http://schemas.openxmlformats.org/officeDocument/2006/relationships/image" Target="media/image8.png"/><Relationship Id="rId30" Type="http://schemas.openxmlformats.org/officeDocument/2006/relationships/image" Target="media/image4.png"/><Relationship Id="rId11" Type="http://schemas.openxmlformats.org/officeDocument/2006/relationships/image" Target="media/image3.png"/><Relationship Id="rId33" Type="http://schemas.openxmlformats.org/officeDocument/2006/relationships/image" Target="media/image9.png"/><Relationship Id="rId10" Type="http://schemas.openxmlformats.org/officeDocument/2006/relationships/image" Target="media/image14.png"/><Relationship Id="rId32" Type="http://schemas.openxmlformats.org/officeDocument/2006/relationships/image" Target="media/image7.png"/><Relationship Id="rId13" Type="http://schemas.openxmlformats.org/officeDocument/2006/relationships/image" Target="media/image12.png"/><Relationship Id="rId35" Type="http://schemas.openxmlformats.org/officeDocument/2006/relationships/image" Target="media/image34.png"/><Relationship Id="rId12" Type="http://schemas.openxmlformats.org/officeDocument/2006/relationships/hyperlink" Target="https://cs.wikipedia.org/wiki/Elektrick%C3%BD_obvod" TargetMode="External"/><Relationship Id="rId34" Type="http://schemas.openxmlformats.org/officeDocument/2006/relationships/image" Target="media/image19.png"/><Relationship Id="rId15" Type="http://schemas.openxmlformats.org/officeDocument/2006/relationships/image" Target="media/image24.png"/><Relationship Id="rId37" Type="http://schemas.openxmlformats.org/officeDocument/2006/relationships/image" Target="media/image5.png"/><Relationship Id="rId14" Type="http://schemas.openxmlformats.org/officeDocument/2006/relationships/image" Target="media/image27.png"/><Relationship Id="rId36" Type="http://schemas.openxmlformats.org/officeDocument/2006/relationships/image" Target="media/image11.png"/><Relationship Id="rId17" Type="http://schemas.openxmlformats.org/officeDocument/2006/relationships/image" Target="media/image28.png"/><Relationship Id="rId39" Type="http://schemas.openxmlformats.org/officeDocument/2006/relationships/image" Target="media/image2.png"/><Relationship Id="rId16" Type="http://schemas.openxmlformats.org/officeDocument/2006/relationships/image" Target="media/image33.png"/><Relationship Id="rId38" Type="http://schemas.openxmlformats.org/officeDocument/2006/relationships/image" Target="media/image15.png"/><Relationship Id="rId19" Type="http://schemas.openxmlformats.org/officeDocument/2006/relationships/image" Target="media/image10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0QVg6rX9T54xbsEnYY/ET3TCTOg==">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2021-03-26T16:28:00Z</dcterms:created>
  <dc:creator>Ivana Chrtková</dc:creator>
</cp:coreProperties>
</file>