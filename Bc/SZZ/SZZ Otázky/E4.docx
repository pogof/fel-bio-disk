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commentsExtended+xml" PartName="/word/commentsExtended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E4</w:t>
        <w:tab/>
      </w:r>
      <w:r w:rsidDel="00000000" w:rsidR="00000000" w:rsidRPr="00000000">
        <w:rPr>
          <w:b w:val="1"/>
          <w:sz w:val="26"/>
          <w:szCs w:val="26"/>
          <w:rtl w:val="0"/>
        </w:rPr>
        <w:t xml:space="preserve">Harmonický ustálený stav. Fázory. Kmitočtové charakteristiky. Rezonance. Analýza přechodných jevů. Lineární obvody v periodickém neharmonickém ustáleném stavu. (Základy elektrických obvodů)</w:t>
        <w:tab/>
        <w:tab/>
      </w:r>
      <w:r w:rsidDel="00000000" w:rsidR="00000000" w:rsidRPr="00000000">
        <w:rPr>
          <w:b w:val="1"/>
          <w:sz w:val="32"/>
          <w:szCs w:val="32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02">
      <w:pPr>
        <w:pageBreakBefore w:val="0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Harmonický Ustálený stav (HUS)</w:t>
      </w:r>
    </w:p>
    <w:p w:rsidR="00000000" w:rsidDel="00000000" w:rsidP="00000000" w:rsidRDefault="00000000" w:rsidRPr="00000000" w14:paraId="00000003">
      <w:pPr>
        <w:pageBreakBefore w:val="0"/>
        <w:jc w:val="center"/>
        <w:rPr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760720" cy="2667000"/>
            <wp:effectExtent b="0" l="0" r="0" t="0"/>
            <wp:docPr id="6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568327" cy="3488257"/>
            <wp:effectExtent b="0" l="0" r="0" t="0"/>
            <wp:docPr id="5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8327" cy="34882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60720" cy="1720850"/>
            <wp:effectExtent b="0" l="0" r="0" t="0"/>
            <wp:docPr id="6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5760720" cy="1161415"/>
            <wp:effectExtent b="0" l="0" r="0" t="0"/>
            <wp:docPr id="6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1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718163" cy="3154529"/>
            <wp:effectExtent b="0" l="0" r="0" t="0"/>
            <wp:docPr id="6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18163" cy="3154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2"/>
          <w:szCs w:val="32"/>
          <w:rtl w:val="0"/>
        </w:rPr>
        <w:tab/>
        <w:tab/>
        <w:tab/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114300</wp:posOffset>
            </wp:positionH>
            <wp:positionV relativeFrom="paragraph">
              <wp:posOffset>12639675</wp:posOffset>
            </wp:positionV>
            <wp:extent cx="5760720" cy="3020695"/>
            <wp:effectExtent b="0" l="0" r="0" t="0"/>
            <wp:wrapSquare wrapText="bothSides" distB="0" distT="0" distL="0" distR="0"/>
            <wp:docPr id="4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06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209550</wp:posOffset>
            </wp:positionH>
            <wp:positionV relativeFrom="paragraph">
              <wp:posOffset>2181225</wp:posOffset>
            </wp:positionV>
            <wp:extent cx="5575802" cy="2537751"/>
            <wp:effectExtent b="0" l="0" r="0" t="0"/>
            <wp:wrapSquare wrapText="bothSides" distB="0" distT="0" distL="0" distR="0"/>
            <wp:docPr id="5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5802" cy="25377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7">
      <w:pPr>
        <w:pageBreakBefore w:val="0"/>
        <w:jc w:val="center"/>
        <w:rPr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4421705" cy="3162747"/>
            <wp:effectExtent b="0" l="0" r="0" t="0"/>
            <wp:docPr id="6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1705" cy="3162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2"/>
          <w:szCs w:val="32"/>
          <w:rtl w:val="0"/>
        </w:rPr>
        <w:tab/>
      </w:r>
    </w:p>
    <w:p w:rsidR="00000000" w:rsidDel="00000000" w:rsidP="00000000" w:rsidRDefault="00000000" w:rsidRPr="00000000" w14:paraId="00000008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Vyjádřeno z Fázorů</w:t>
      </w:r>
    </w:p>
    <w:p w:rsidR="00000000" w:rsidDel="00000000" w:rsidP="00000000" w:rsidRDefault="00000000" w:rsidRPr="00000000" w14:paraId="00000009">
      <w:pPr>
        <w:pageBreakBefore w:val="0"/>
        <w:jc w:val="center"/>
        <w:rPr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760720" cy="2081530"/>
            <wp:effectExtent b="0" l="0" r="0" t="0"/>
            <wp:docPr id="6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1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jc w:val="center"/>
        <w:rPr>
          <w:b w:val="1"/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546963" cy="2888088"/>
            <wp:effectExtent b="0" l="0" r="0" t="0"/>
            <wp:docPr id="7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6963" cy="2888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760720" cy="497840"/>
            <wp:effectExtent b="0" l="0" r="0" t="0"/>
            <wp:wrapSquare wrapText="bothSides" distB="0" distT="0" distL="0" distR="0"/>
            <wp:docPr id="4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78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C">
      <w:pPr>
        <w:pageBreakBefore w:val="0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Kmitočtové Charakteristiky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266700</wp:posOffset>
            </wp:positionV>
            <wp:extent cx="5760720" cy="2649855"/>
            <wp:effectExtent b="0" l="0" r="0" t="0"/>
            <wp:wrapSquare wrapText="bothSides" distB="0" distT="0" distL="0" distR="0"/>
            <wp:docPr id="6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D">
      <w:pPr>
        <w:pageBreakBefore w:val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Postup řešení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161925</wp:posOffset>
            </wp:positionH>
            <wp:positionV relativeFrom="paragraph">
              <wp:posOffset>2438400</wp:posOffset>
            </wp:positionV>
            <wp:extent cx="5480288" cy="3213864"/>
            <wp:effectExtent b="0" l="0" r="0" t="0"/>
            <wp:wrapSquare wrapText="bothSides" distB="0" distT="0" distL="0" distR="0"/>
            <wp:docPr id="4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2520" l="0" r="0" t="10381"/>
                    <a:stretch>
                      <a:fillRect/>
                    </a:stretch>
                  </pic:blipFill>
                  <pic:spPr>
                    <a:xfrm>
                      <a:off x="0" y="0"/>
                      <a:ext cx="5480288" cy="32138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F">
      <w:pPr>
        <w:pageBreakBefore w:val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Příklad</w:t>
      </w:r>
      <w:r w:rsidDel="00000000" w:rsidR="00000000" w:rsidRPr="00000000">
        <w:rPr>
          <w:b w:val="1"/>
          <w:sz w:val="32"/>
          <w:szCs w:val="32"/>
          <w:u w:val="single"/>
        </w:rPr>
        <w:drawing>
          <wp:inline distB="0" distT="0" distL="0" distR="0">
            <wp:extent cx="5762625" cy="3876675"/>
            <wp:effectExtent b="0" l="0" r="0" t="0"/>
            <wp:docPr id="8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b="0" l="0" r="0" t="179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87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/>
        <w:drawing>
          <wp:inline distB="0" distT="0" distL="0" distR="0">
            <wp:extent cx="5760720" cy="4015105"/>
            <wp:effectExtent b="0" l="0" r="0" t="0"/>
            <wp:docPr id="7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151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/>
        <w:drawing>
          <wp:inline distB="0" distT="0" distL="0" distR="0">
            <wp:extent cx="5760720" cy="2514600"/>
            <wp:effectExtent b="0" l="0" r="0" t="0"/>
            <wp:docPr id="7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Rezonance</w:t>
      </w:r>
    </w:p>
    <w:p w:rsidR="00000000" w:rsidDel="00000000" w:rsidP="00000000" w:rsidRDefault="00000000" w:rsidRPr="00000000" w14:paraId="0000001E">
      <w:pPr>
        <w:pageBreakBefore w:val="0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/>
        <w:drawing>
          <wp:inline distB="0" distT="0" distL="0" distR="0">
            <wp:extent cx="5760720" cy="2002790"/>
            <wp:effectExtent b="0" l="0" r="0" t="0"/>
            <wp:docPr id="7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2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dt>
      <w:sdtPr>
        <w:tag w:val="goog_rdk_3"/>
      </w:sdtPr>
      <w:sdtContent>
        <w:p w:rsidR="00000000" w:rsidDel="00000000" w:rsidP="00000000" w:rsidRDefault="00000000" w:rsidRPr="00000000" w14:paraId="0000001F">
          <w:pPr>
            <w:pageBreakBefore w:val="0"/>
            <w:rPr>
              <w:ins w:author="Michal Zelený" w:id="0" w:date="2021-06-03T22:24:40Z"/>
              <w:b w:val="1"/>
              <w:sz w:val="32"/>
              <w:szCs w:val="32"/>
              <w:u w:val="single"/>
            </w:rPr>
          </w:pPr>
          <w:sdt>
            <w:sdtPr>
              <w:tag w:val="goog_rdk_1"/>
            </w:sdtPr>
            <w:sdtContent>
              <w:ins w:author="Michal Zelený" w:id="0" w:date="2021-06-03T22:24:40Z"/>
              <w:sdt>
                <w:sdtPr>
                  <w:tag w:val="goog_rdk_2"/>
                </w:sdtPr>
                <w:sdtContent>
                  <w:commentRangeStart w:id="0"/>
                </w:sdtContent>
              </w:sdt>
              <w:ins w:author="Michal Zelený" w:id="0" w:date="2021-06-03T22:24:40Z">
                <w:r w:rsidDel="00000000" w:rsidR="00000000" w:rsidRPr="00000000">
                  <w:rPr>
                    <w:b w:val="1"/>
                    <w:sz w:val="32"/>
                    <w:szCs w:val="32"/>
                    <w:u w:val="single"/>
                    <w:rtl w:val="0"/>
                  </w:rPr>
                  <w:t xml:space="preserve">Obvod: R L C v sérii.</w:t>
                </w:r>
                <w:r w:rsidDel="00000000" w:rsidR="00000000" w:rsidRPr="00000000">
                  <w:drawing>
                    <wp:anchor allowOverlap="1" behindDoc="0" distB="0" distT="0" distL="0" distR="0" hidden="0" layoutInCell="1" locked="0" relativeHeight="0" simplePos="0">
                      <wp:simplePos x="0" y="0"/>
                      <wp:positionH relativeFrom="column">
                        <wp:posOffset>3295650</wp:posOffset>
                      </wp:positionH>
                      <wp:positionV relativeFrom="paragraph">
                        <wp:posOffset>0</wp:posOffset>
                      </wp:positionV>
                      <wp:extent cx="3300739" cy="1467359"/>
                      <wp:effectExtent b="0" l="0" r="0" t="0"/>
                      <wp:wrapSquare wrapText="bothSides" distB="0" distT="0" distL="0" distR="0"/>
                      <wp:docPr id="51" name="image4.png"/>
                      <a:graphic>
                        <a:graphicData uri="http://schemas.openxmlformats.org/drawingml/2006/picture">
                          <pic:pic>
                            <pic:nvPicPr>
                              <pic:cNvPr id="0" name="image4.png"/>
                              <pic:cNvPicPr preferRelativeResize="0"/>
                            </pic:nvPicPr>
                            <pic:blipFill>
                              <a:blip r:embed="rId26"/>
                              <a:srcRect b="0" l="0" r="0" t="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3300739" cy="1467359"/>
                              </a:xfrm>
                              <a:prstGeom prst="rect"/>
                              <a:ln/>
                            </pic:spPr>
                          </pic:pic>
                        </a:graphicData>
                      </a:graphic>
                    </wp:anchor>
                  </w:drawing>
                </w:r>
              </w:ins>
            </w:sdtContent>
          </w:sdt>
        </w:p>
      </w:sdtContent>
    </w:sdt>
    <w:p w:rsidR="00000000" w:rsidDel="00000000" w:rsidP="00000000" w:rsidRDefault="00000000" w:rsidRPr="00000000" w14:paraId="00000020">
      <w:pPr>
        <w:pageBreakBefore w:val="0"/>
        <w:rPr>
          <w:b w:val="1"/>
          <w:sz w:val="32"/>
          <w:szCs w:val="32"/>
          <w:u w:val="single"/>
        </w:rPr>
      </w:pPr>
      <w:commentRangeEnd w:id="0"/>
      <w:r w:rsidDel="00000000" w:rsidR="00000000" w:rsidRPr="00000000">
        <w:commentReference w:id="0"/>
      </w:r>
      <w:r w:rsidDel="00000000" w:rsidR="00000000" w:rsidRPr="00000000">
        <w:rPr/>
        <w:drawing>
          <wp:inline distB="0" distT="0" distL="0" distR="0">
            <wp:extent cx="3261658" cy="1382383"/>
            <wp:effectExtent b="0" l="0" r="0" t="0"/>
            <wp:docPr id="8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1658" cy="13823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sdt>
        <w:sdtPr>
          <w:tag w:val="goog_rdk_4"/>
        </w:sdtPr>
        <w:sdtContent>
          <w:del w:author="Michal Zelený" w:id="0" w:date="2021-06-03T22:24:40Z">
            <w:r w:rsidDel="00000000" w:rsidR="00000000" w:rsidRPr="00000000">
              <w:drawing>
                <wp:anchor allowOverlap="1" behindDoc="0" distB="0" distT="0" distL="0" distR="0" hidden="0" layoutInCell="1" locked="0" relativeHeight="0" simplePos="0">
                  <wp:simplePos x="0" y="0"/>
                  <wp:positionH relativeFrom="column">
                    <wp:posOffset>3295650</wp:posOffset>
                  </wp:positionH>
                  <wp:positionV relativeFrom="paragraph">
                    <wp:posOffset>0</wp:posOffset>
                  </wp:positionV>
                  <wp:extent cx="3300739" cy="1467359"/>
                  <wp:effectExtent b="0" l="0" r="0" t="0"/>
                  <wp:wrapSquare wrapText="bothSides" distB="0" distT="0" distL="0" distR="0"/>
                  <wp:docPr id="5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0739" cy="146735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anchor>
              </w:drawing>
            </w:r>
          </w:del>
        </w:sdtContent>
      </w:sdt>
    </w:p>
    <w:p w:rsidR="00000000" w:rsidDel="00000000" w:rsidP="00000000" w:rsidRDefault="00000000" w:rsidRPr="00000000" w14:paraId="00000021">
      <w:pPr>
        <w:pageBreakBefore w:val="0"/>
        <w:rPr>
          <w:b w:val="1"/>
          <w:sz w:val="32"/>
          <w:szCs w:val="32"/>
          <w:u w:val="single"/>
        </w:rPr>
      </w:pPr>
      <w:r w:rsidDel="00000000" w:rsidR="00000000" w:rsidRPr="00000000">
        <w:rPr/>
        <w:drawing>
          <wp:inline distB="0" distT="0" distL="0" distR="0">
            <wp:extent cx="5760720" cy="1333500"/>
            <wp:effectExtent b="0" l="0" r="0" t="0"/>
            <wp:docPr id="8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1400175</wp:posOffset>
            </wp:positionV>
            <wp:extent cx="5760720" cy="4248785"/>
            <wp:effectExtent b="0" l="0" r="0" t="0"/>
            <wp:wrapSquare wrapText="bothSides" distB="0" distT="0" distL="0" distR="0"/>
            <wp:docPr id="4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87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2">
      <w:pPr>
        <w:pageBreakBefore w:val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3776466</wp:posOffset>
            </wp:positionV>
            <wp:extent cx="5760720" cy="2913380"/>
            <wp:effectExtent b="0" l="0" r="0" t="0"/>
            <wp:wrapSquare wrapText="bothSides" distB="0" distT="0" distL="0" distR="0"/>
            <wp:docPr id="5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33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4">
      <w:pPr>
        <w:pageBreakBefore w:val="0"/>
        <w:rPr>
          <w:b w:val="1"/>
          <w:sz w:val="32"/>
          <w:szCs w:val="32"/>
          <w:u w:val="single"/>
        </w:rPr>
      </w:pPr>
      <w:r w:rsidDel="00000000" w:rsidR="00000000" w:rsidRPr="00000000">
        <w:rPr>
          <w:b w:val="1"/>
          <w:sz w:val="32"/>
          <w:szCs w:val="32"/>
          <w:u w:val="single"/>
          <w:rtl w:val="0"/>
        </w:rPr>
        <w:t xml:space="preserve">Periodický neharmonický ustálený stav (PNUS)</w:t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  <w:t xml:space="preserve">Harmonická analýza Libovolný periodický signál lze rozložit na jednotlivé harmonické složky. Harmonická syntéza Kombinací harmonických složek lze vytvořit prakticky libovolný periodický signál.</w:t>
      </w:r>
    </w:p>
    <w:p w:rsidR="00000000" w:rsidDel="00000000" w:rsidP="00000000" w:rsidRDefault="00000000" w:rsidRPr="00000000" w14:paraId="00000026">
      <w:pPr>
        <w:pageBreakBefore w:val="0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/>
        <w:drawing>
          <wp:inline distB="0" distT="0" distL="0" distR="0">
            <wp:extent cx="5559188" cy="4098178"/>
            <wp:effectExtent b="0" l="0" r="0" t="0"/>
            <wp:docPr id="5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9188" cy="4098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/>
        <w:drawing>
          <wp:inline distB="0" distT="0" distL="0" distR="0">
            <wp:extent cx="5549663" cy="3971907"/>
            <wp:effectExtent b="0" l="0" r="0" t="0"/>
            <wp:docPr id="5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9663" cy="39719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/>
        <w:drawing>
          <wp:inline distB="0" distT="0" distL="0" distR="0">
            <wp:extent cx="4632922" cy="3479062"/>
            <wp:effectExtent b="0" l="0" r="0" t="0"/>
            <wp:docPr id="5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2922" cy="3479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1510030</wp:posOffset>
            </wp:positionH>
            <wp:positionV relativeFrom="paragraph">
              <wp:posOffset>5080</wp:posOffset>
            </wp:positionV>
            <wp:extent cx="1383980" cy="1209675"/>
            <wp:effectExtent b="0" l="0" r="0" t="0"/>
            <wp:wrapSquare wrapText="bothSides" distB="0" distT="0" distL="114300" distR="114300"/>
            <wp:docPr id="4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3980" cy="1209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3043555</wp:posOffset>
            </wp:positionH>
            <wp:positionV relativeFrom="paragraph">
              <wp:posOffset>19050</wp:posOffset>
            </wp:positionV>
            <wp:extent cx="1295400" cy="1138078"/>
            <wp:effectExtent b="0" l="0" r="0" t="0"/>
            <wp:wrapSquare wrapText="bothSides" distB="0" distT="0" distL="114300" distR="114300"/>
            <wp:docPr id="7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1380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4453255</wp:posOffset>
            </wp:positionH>
            <wp:positionV relativeFrom="paragraph">
              <wp:posOffset>5080</wp:posOffset>
            </wp:positionV>
            <wp:extent cx="1123950" cy="1083310"/>
            <wp:effectExtent b="0" l="0" r="0" t="0"/>
            <wp:wrapSquare wrapText="bothSides" distB="0" distT="0" distL="114300" distR="114300"/>
            <wp:docPr id="6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123950" cy="10833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A">
      <w:pPr>
        <w:pageBreakBefore w:val="0"/>
        <w:rPr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tl w:val="0"/>
        </w:rPr>
        <w:t xml:space="preserve">Obdélníkový průběh</w:t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  <w:t xml:space="preserve">Trojúhelníkový průběh</w:t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rtl w:val="0"/>
        </w:rPr>
        <w:t xml:space="preserve">Pilový průběh</w:t>
      </w:r>
    </w:p>
    <w:p w:rsidR="00000000" w:rsidDel="00000000" w:rsidP="00000000" w:rsidRDefault="00000000" w:rsidRPr="00000000" w14:paraId="0000002E">
      <w:pPr>
        <w:pageBreakBefore w:val="0"/>
        <w:jc w:val="center"/>
        <w:rPr>
          <w:b w:val="1"/>
          <w:sz w:val="32"/>
          <w:szCs w:val="32"/>
          <w:u w:val="single"/>
        </w:rPr>
      </w:pPr>
      <w:r w:rsidDel="00000000" w:rsidR="00000000" w:rsidRPr="00000000">
        <w:rPr/>
        <w:drawing>
          <wp:inline distB="0" distT="0" distL="0" distR="0">
            <wp:extent cx="4618880" cy="3181371"/>
            <wp:effectExtent b="0" l="0" r="0" t="0"/>
            <wp:docPr id="5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8880" cy="31813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jc w:val="center"/>
        <w:rPr>
          <w:sz w:val="32"/>
          <w:szCs w:val="32"/>
          <w:u w:val="single"/>
        </w:rPr>
      </w:pPr>
      <w:r w:rsidDel="00000000" w:rsidR="00000000" w:rsidRPr="00000000">
        <w:rPr/>
        <w:drawing>
          <wp:inline distB="0" distT="0" distL="0" distR="0">
            <wp:extent cx="4230677" cy="3157618"/>
            <wp:effectExtent b="0" l="0" r="0" t="0"/>
            <wp:docPr id="5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0677" cy="3157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Analýza přechodných jevů</w:t>
      </w:r>
    </w:p>
    <w:p w:rsidR="00000000" w:rsidDel="00000000" w:rsidP="00000000" w:rsidRDefault="00000000" w:rsidRPr="00000000" w14:paraId="00000031">
      <w:pPr>
        <w:pageBreakBefore w:val="0"/>
        <w:jc w:val="center"/>
        <w:rPr>
          <w:sz w:val="32"/>
          <w:szCs w:val="32"/>
          <w:u w:val="single"/>
        </w:rPr>
      </w:pPr>
      <w:r w:rsidDel="00000000" w:rsidR="00000000" w:rsidRPr="00000000">
        <w:rPr/>
        <w:drawing>
          <wp:inline distB="0" distT="0" distL="0" distR="0">
            <wp:extent cx="6345712" cy="4674253"/>
            <wp:effectExtent b="0" l="0" r="0" t="0"/>
            <wp:docPr id="6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5712" cy="4674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jc w:val="center"/>
        <w:rPr>
          <w:sz w:val="32"/>
          <w:szCs w:val="32"/>
          <w:u w:val="single"/>
        </w:rPr>
      </w:pPr>
      <w:r w:rsidDel="00000000" w:rsidR="00000000" w:rsidRPr="00000000">
        <w:rPr/>
        <w:drawing>
          <wp:inline distB="0" distT="0" distL="0" distR="0">
            <wp:extent cx="4824603" cy="3487095"/>
            <wp:effectExtent b="0" l="0" r="0" t="0"/>
            <wp:docPr id="6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603" cy="3487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jc w:val="center"/>
        <w:rPr>
          <w:sz w:val="32"/>
          <w:szCs w:val="32"/>
          <w:u w:val="single"/>
        </w:rPr>
      </w:pPr>
      <w:r w:rsidDel="00000000" w:rsidR="00000000" w:rsidRPr="00000000">
        <w:rPr/>
        <w:drawing>
          <wp:inline distB="0" distT="0" distL="0" distR="0">
            <wp:extent cx="5147659" cy="3897059"/>
            <wp:effectExtent b="0" l="0" r="0" t="0"/>
            <wp:docPr id="7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7659" cy="38970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>
          <w:sz w:val="32"/>
          <w:szCs w:val="32"/>
          <w:u w:val="single"/>
        </w:rPr>
      </w:pPr>
      <w:r w:rsidDel="00000000" w:rsidR="00000000" w:rsidRPr="00000000">
        <w:rPr>
          <w:sz w:val="32"/>
          <w:szCs w:val="32"/>
          <w:u w:val="single"/>
          <w:rtl w:val="0"/>
        </w:rPr>
        <w:t xml:space="preserve">Příklad</w:t>
      </w:r>
    </w:p>
    <w:p w:rsidR="00000000" w:rsidDel="00000000" w:rsidP="00000000" w:rsidRDefault="00000000" w:rsidRPr="00000000" w14:paraId="00000035">
      <w:pPr>
        <w:pageBreakBefore w:val="0"/>
        <w:jc w:val="center"/>
        <w:rPr>
          <w:sz w:val="32"/>
          <w:szCs w:val="32"/>
          <w:u w:val="single"/>
        </w:rPr>
      </w:pPr>
      <w:r w:rsidDel="00000000" w:rsidR="00000000" w:rsidRPr="00000000">
        <w:rPr/>
        <w:drawing>
          <wp:inline distB="0" distT="0" distL="0" distR="0">
            <wp:extent cx="2779206" cy="1155400"/>
            <wp:effectExtent b="0" l="0" r="0" t="0"/>
            <wp:docPr id="7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9206" cy="115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jc w:val="center"/>
        <w:rPr>
          <w:sz w:val="32"/>
          <w:szCs w:val="32"/>
          <w:u w:val="single"/>
        </w:rPr>
      </w:pPr>
      <w:r w:rsidDel="00000000" w:rsidR="00000000" w:rsidRPr="00000000">
        <w:rPr/>
        <w:drawing>
          <wp:inline distB="0" distT="0" distL="0" distR="0">
            <wp:extent cx="5069269" cy="2998982"/>
            <wp:effectExtent b="0" l="0" r="0" t="0"/>
            <wp:docPr id="7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9269" cy="29989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pBdr>
          <w:bottom w:color="000000" w:space="1" w:sz="6" w:val="single"/>
        </w:pBdr>
        <w:jc w:val="center"/>
        <w:rPr>
          <w:sz w:val="32"/>
          <w:szCs w:val="32"/>
          <w:u w:val="single"/>
        </w:rPr>
      </w:pPr>
      <w:r w:rsidDel="00000000" w:rsidR="00000000" w:rsidRPr="00000000">
        <w:rPr/>
        <w:drawing>
          <wp:inline distB="0" distT="0" distL="0" distR="0">
            <wp:extent cx="5404088" cy="1929393"/>
            <wp:effectExtent b="0" l="0" r="0" t="0"/>
            <wp:docPr id="7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4088" cy="1929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760720" cy="4001135"/>
            <wp:effectExtent b="0" l="0" r="0" t="0"/>
            <wp:wrapSquare wrapText="bothSides" distB="0" distT="0" distL="0" distR="0"/>
            <wp:docPr id="4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11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9">
      <w:pPr>
        <w:pageBreakBefore w:val="0"/>
        <w:jc w:val="center"/>
        <w:rPr>
          <w:sz w:val="32"/>
          <w:szCs w:val="32"/>
        </w:rPr>
      </w:pPr>
      <w:r w:rsidDel="00000000" w:rsidR="00000000" w:rsidRPr="00000000">
        <w:rPr/>
        <w:drawing>
          <wp:inline distB="0" distT="0" distL="0" distR="0">
            <wp:extent cx="5760720" cy="4202430"/>
            <wp:effectExtent b="0" l="0" r="0" t="0"/>
            <wp:docPr id="7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2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jc w:val="center"/>
        <w:rPr/>
      </w:pPr>
      <w:bookmarkStart w:colFirst="0" w:colLast="0" w:name="_heading=h.gjdgxs" w:id="0"/>
      <w:bookmarkEnd w:id="0"/>
      <w:r w:rsidDel="00000000" w:rsidR="00000000" w:rsidRPr="00000000">
        <w:rPr/>
        <w:drawing>
          <wp:inline distB="0" distT="0" distL="0" distR="0">
            <wp:extent cx="5760720" cy="3133725"/>
            <wp:effectExtent b="0" l="0" r="0" t="0"/>
            <wp:docPr id="8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/>
      </w:pPr>
      <w:bookmarkStart w:colFirst="0" w:colLast="0" w:name="_heading=h.jmo9m3z4rp5y" w:id="1"/>
      <w:bookmarkEnd w:id="1"/>
      <w:r w:rsidDel="00000000" w:rsidR="00000000" w:rsidRPr="00000000">
        <w:rPr>
          <w:rtl w:val="0"/>
        </w:rPr>
      </w:r>
    </w:p>
    <w:sectPr>
      <w:pgSz w:h="16838" w:w="11906" w:orient="portrait"/>
      <w:pgMar w:bottom="1417" w:top="708.6614173228347" w:left="992.1259842519685" w:right="998.7401574803164" w:header="708" w:footer="708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Michal Zelený" w:id="0" w:date="2021-06-03T22:25:29Z"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Obvod ke kterému se vztahují vztahy na této stránce je sériová kombinace R, L a C, ne?</w:t>
      </w:r>
    </w:p>
  </w:comment>
</w:comments>
</file>

<file path=word/commentsExtended.xml><?xml version="1.0" encoding="utf-8"?>
<w15:commentsEx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15:commentEx w15:paraId="0000003D" w15:done="0"/>
</w15:commentsEx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cs-CZ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ln" w:default="1">
    <w:name w:val="Normal"/>
    <w:qFormat w:val="1"/>
  </w:style>
  <w:style w:type="character" w:styleId="Standardnpsmoodstavce" w:default="1">
    <w:name w:val="Default Paragraph Font"/>
    <w:uiPriority w:val="1"/>
    <w:semiHidden w:val="1"/>
    <w:unhideWhenUsed w:val="1"/>
  </w:style>
  <w:style w:type="table" w:styleId="Normlntabulka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Bezseznamu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20" Type="http://schemas.openxmlformats.org/officeDocument/2006/relationships/image" Target="media/image23.png"/><Relationship Id="rId42" Type="http://schemas.openxmlformats.org/officeDocument/2006/relationships/image" Target="media/image17.png"/><Relationship Id="rId41" Type="http://schemas.openxmlformats.org/officeDocument/2006/relationships/image" Target="media/image38.png"/><Relationship Id="rId22" Type="http://schemas.openxmlformats.org/officeDocument/2006/relationships/image" Target="media/image33.png"/><Relationship Id="rId44" Type="http://schemas.openxmlformats.org/officeDocument/2006/relationships/image" Target="media/image35.png"/><Relationship Id="rId21" Type="http://schemas.openxmlformats.org/officeDocument/2006/relationships/image" Target="media/image21.png"/><Relationship Id="rId43" Type="http://schemas.openxmlformats.org/officeDocument/2006/relationships/image" Target="media/image26.png"/><Relationship Id="rId24" Type="http://schemas.openxmlformats.org/officeDocument/2006/relationships/image" Target="media/image27.png"/><Relationship Id="rId46" Type="http://schemas.openxmlformats.org/officeDocument/2006/relationships/image" Target="media/image39.png"/><Relationship Id="rId23" Type="http://schemas.openxmlformats.org/officeDocument/2006/relationships/image" Target="media/image29.png"/><Relationship Id="rId45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8.png"/><Relationship Id="rId26" Type="http://schemas.openxmlformats.org/officeDocument/2006/relationships/image" Target="media/image4.png"/><Relationship Id="rId25" Type="http://schemas.openxmlformats.org/officeDocument/2006/relationships/image" Target="media/image28.png"/><Relationship Id="rId47" Type="http://schemas.openxmlformats.org/officeDocument/2006/relationships/image" Target="media/image30.png"/><Relationship Id="rId28" Type="http://schemas.openxmlformats.org/officeDocument/2006/relationships/image" Target="media/image31.png"/><Relationship Id="rId27" Type="http://schemas.openxmlformats.org/officeDocument/2006/relationships/image" Target="media/image37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image" Target="media/image34.png"/><Relationship Id="rId7" Type="http://schemas.openxmlformats.org/officeDocument/2006/relationships/customXml" Target="../customXML/item1.xml"/><Relationship Id="rId8" Type="http://schemas.microsoft.com/office/2011/relationships/commentsExtended" Target="commentsExtended.xml"/><Relationship Id="rId31" Type="http://schemas.openxmlformats.org/officeDocument/2006/relationships/image" Target="media/image16.png"/><Relationship Id="rId30" Type="http://schemas.openxmlformats.org/officeDocument/2006/relationships/image" Target="media/image12.png"/><Relationship Id="rId11" Type="http://schemas.openxmlformats.org/officeDocument/2006/relationships/image" Target="media/image11.png"/><Relationship Id="rId33" Type="http://schemas.openxmlformats.org/officeDocument/2006/relationships/image" Target="media/image22.png"/><Relationship Id="rId10" Type="http://schemas.openxmlformats.org/officeDocument/2006/relationships/image" Target="media/image10.png"/><Relationship Id="rId32" Type="http://schemas.openxmlformats.org/officeDocument/2006/relationships/image" Target="media/image19.png"/><Relationship Id="rId13" Type="http://schemas.openxmlformats.org/officeDocument/2006/relationships/image" Target="media/image14.png"/><Relationship Id="rId35" Type="http://schemas.openxmlformats.org/officeDocument/2006/relationships/image" Target="media/image25.png"/><Relationship Id="rId12" Type="http://schemas.openxmlformats.org/officeDocument/2006/relationships/image" Target="media/image13.png"/><Relationship Id="rId34" Type="http://schemas.openxmlformats.org/officeDocument/2006/relationships/image" Target="media/image1.png"/><Relationship Id="rId15" Type="http://schemas.openxmlformats.org/officeDocument/2006/relationships/image" Target="media/image9.png"/><Relationship Id="rId37" Type="http://schemas.openxmlformats.org/officeDocument/2006/relationships/image" Target="media/image6.png"/><Relationship Id="rId14" Type="http://schemas.openxmlformats.org/officeDocument/2006/relationships/image" Target="media/image3.png"/><Relationship Id="rId36" Type="http://schemas.openxmlformats.org/officeDocument/2006/relationships/image" Target="media/image15.png"/><Relationship Id="rId17" Type="http://schemas.openxmlformats.org/officeDocument/2006/relationships/image" Target="media/image32.png"/><Relationship Id="rId39" Type="http://schemas.openxmlformats.org/officeDocument/2006/relationships/image" Target="media/image36.png"/><Relationship Id="rId16" Type="http://schemas.openxmlformats.org/officeDocument/2006/relationships/image" Target="media/image18.png"/><Relationship Id="rId38" Type="http://schemas.openxmlformats.org/officeDocument/2006/relationships/image" Target="media/image7.png"/><Relationship Id="rId19" Type="http://schemas.openxmlformats.org/officeDocument/2006/relationships/image" Target="media/image2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/jU6hlThkAbFDnmpbyawFcSxoRw==">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2021-04-27T07:31:00Z</dcterms:created>
  <dc:creator>Jakub Špaňár</dc:creator>
</cp:coreProperties>
</file>